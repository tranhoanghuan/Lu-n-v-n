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CD4140" w14:textId="77777777" w:rsidR="00CB27A4" w:rsidRPr="00B04AB8" w:rsidRDefault="00CB27A4" w:rsidP="009F370B">
      <w:pPr>
        <w:spacing w:line="360" w:lineRule="auto"/>
        <w:jc w:val="center"/>
      </w:pPr>
      <w:bookmarkStart w:id="1" w:name="_Toc484566597"/>
      <w:r w:rsidRPr="00B04AB8">
        <w:rPr>
          <w:b/>
        </w:rPr>
        <w:t>LỜI CAM ĐOAN</w:t>
      </w:r>
      <w:bookmarkEnd w:id="1"/>
    </w:p>
    <w:p w14:paraId="284D167C" w14:textId="77777777" w:rsidR="006806BE" w:rsidRPr="00B04AB8" w:rsidRDefault="006806BE" w:rsidP="006806BE">
      <w:pPr>
        <w:spacing w:line="360" w:lineRule="auto"/>
        <w:jc w:val="center"/>
      </w:pPr>
      <w:r w:rsidRPr="00B04AB8">
        <w:rPr>
          <w:lang w:val="en-US"/>
        </w:rPr>
        <w:sym w:font="Wingdings 2" w:char="F066"/>
      </w:r>
      <w:r w:rsidRPr="00B04AB8">
        <w:rPr>
          <w:lang w:val="en-US"/>
        </w:rPr>
        <w:sym w:font="Wingdings 2" w:char="F068"/>
      </w:r>
      <w:r w:rsidRPr="00B04AB8">
        <w:rPr>
          <w:rFonts w:ascii="Segoe UI Symbol" w:hAnsi="Segoe UI Symbol" w:cs="Segoe UI Symbol"/>
        </w:rPr>
        <w:t>⁂</w:t>
      </w:r>
      <w:r w:rsidRPr="00B04AB8">
        <w:rPr>
          <w:lang w:val="en-US"/>
        </w:rPr>
        <w:sym w:font="Wingdings 2" w:char="F067"/>
      </w:r>
      <w:r w:rsidRPr="00B04AB8">
        <w:rPr>
          <w:lang w:val="en-US"/>
        </w:rPr>
        <w:sym w:font="Wingdings 2" w:char="F065"/>
      </w:r>
    </w:p>
    <w:p w14:paraId="750890C2" w14:textId="77777777" w:rsidR="006806BE" w:rsidRPr="00B04AB8" w:rsidRDefault="006806BE" w:rsidP="006806BE">
      <w:pPr>
        <w:spacing w:line="360" w:lineRule="auto"/>
      </w:pPr>
    </w:p>
    <w:p w14:paraId="64A649CD" w14:textId="77777777" w:rsidR="006806BE" w:rsidRPr="00B04AB8" w:rsidRDefault="006806BE" w:rsidP="006806BE">
      <w:pPr>
        <w:spacing w:line="360" w:lineRule="auto"/>
      </w:pPr>
      <w:r w:rsidRPr="00B04AB8">
        <w:br/>
      </w:r>
    </w:p>
    <w:p w14:paraId="14722CF1" w14:textId="77777777" w:rsidR="0042719D" w:rsidRPr="00B04AB8" w:rsidRDefault="0042719D" w:rsidP="006806BE">
      <w:pPr>
        <w:spacing w:line="360" w:lineRule="auto"/>
      </w:pPr>
    </w:p>
    <w:p w14:paraId="7B32C455" w14:textId="77777777" w:rsidR="0042719D" w:rsidRPr="00B04AB8" w:rsidRDefault="0042719D" w:rsidP="006806BE">
      <w:pPr>
        <w:spacing w:line="360" w:lineRule="auto"/>
      </w:pPr>
    </w:p>
    <w:p w14:paraId="65A2E637" w14:textId="77777777" w:rsidR="0042719D" w:rsidRPr="00B04AB8" w:rsidRDefault="0042719D" w:rsidP="006806BE">
      <w:pPr>
        <w:spacing w:line="360" w:lineRule="auto"/>
      </w:pPr>
    </w:p>
    <w:p w14:paraId="3566B734" w14:textId="77777777" w:rsidR="0042719D" w:rsidRPr="00B04AB8" w:rsidRDefault="0042719D" w:rsidP="006806BE">
      <w:pPr>
        <w:spacing w:line="360" w:lineRule="auto"/>
      </w:pPr>
    </w:p>
    <w:p w14:paraId="408F1CF5" w14:textId="77777777" w:rsidR="0042719D" w:rsidRPr="00B04AB8" w:rsidRDefault="0042719D" w:rsidP="006806BE">
      <w:pPr>
        <w:spacing w:line="360" w:lineRule="auto"/>
      </w:pPr>
    </w:p>
    <w:p w14:paraId="4D56BF64" w14:textId="77777777" w:rsidR="0042719D" w:rsidRPr="00B04AB8" w:rsidRDefault="0042719D" w:rsidP="006806BE">
      <w:pPr>
        <w:spacing w:line="360" w:lineRule="auto"/>
      </w:pPr>
    </w:p>
    <w:p w14:paraId="13F937BF" w14:textId="77777777" w:rsidR="0042719D" w:rsidRPr="00B04AB8" w:rsidRDefault="0042719D" w:rsidP="006806BE">
      <w:pPr>
        <w:spacing w:line="360" w:lineRule="auto"/>
      </w:pPr>
    </w:p>
    <w:p w14:paraId="5A6A29E5" w14:textId="77777777" w:rsidR="006806BE" w:rsidRPr="00B04AB8" w:rsidRDefault="006806BE" w:rsidP="006806BE">
      <w:pPr>
        <w:spacing w:line="360" w:lineRule="auto"/>
        <w:jc w:val="right"/>
      </w:pPr>
      <w:r w:rsidRPr="00B04AB8">
        <w:t>Cần Thơ, Ngày…Tháng…Năm…</w:t>
      </w:r>
    </w:p>
    <w:p w14:paraId="35D609AA" w14:textId="77777777" w:rsidR="006806BE" w:rsidRPr="00B04AB8" w:rsidRDefault="006806BE" w:rsidP="006806BE">
      <w:pPr>
        <w:spacing w:line="360" w:lineRule="auto"/>
        <w:jc w:val="right"/>
        <w:rPr>
          <w:b/>
        </w:rPr>
      </w:pPr>
      <w:r w:rsidRPr="00B04AB8">
        <w:rPr>
          <w:b/>
        </w:rPr>
        <w:t>Sinh viên thực hiện</w:t>
      </w:r>
      <w:bookmarkStart w:id="2" w:name="_Toc484566598"/>
      <w:r w:rsidRPr="00B04AB8">
        <w:rPr>
          <w:b/>
        </w:rPr>
        <w:br w:type="page"/>
      </w:r>
    </w:p>
    <w:p w14:paraId="6F3D7F91" w14:textId="77777777" w:rsidR="00CB27A4" w:rsidRPr="00B04AB8" w:rsidRDefault="00CB27A4" w:rsidP="00774BA7">
      <w:pPr>
        <w:spacing w:line="360" w:lineRule="auto"/>
        <w:jc w:val="center"/>
        <w:rPr>
          <w:b/>
        </w:rPr>
      </w:pPr>
      <w:r w:rsidRPr="00B04AB8">
        <w:rPr>
          <w:b/>
        </w:rPr>
        <w:lastRenderedPageBreak/>
        <w:t>LỜI CẢM ƠN</w:t>
      </w:r>
      <w:bookmarkEnd w:id="2"/>
    </w:p>
    <w:p w14:paraId="5B214CA4" w14:textId="77777777" w:rsidR="006806BE" w:rsidRPr="00B04AB8" w:rsidRDefault="006806BE" w:rsidP="006806BE">
      <w:pPr>
        <w:spacing w:line="360" w:lineRule="auto"/>
        <w:ind w:firstLine="720"/>
        <w:jc w:val="right"/>
      </w:pPr>
    </w:p>
    <w:p w14:paraId="5B5AE898" w14:textId="77777777" w:rsidR="006806BE" w:rsidRPr="00B04AB8" w:rsidRDefault="006806BE">
      <w:pPr>
        <w:jc w:val="left"/>
        <w:rPr>
          <w:b/>
        </w:rPr>
      </w:pPr>
      <w:bookmarkStart w:id="3" w:name="_Toc484566599"/>
      <w:r w:rsidRPr="00B04AB8">
        <w:rPr>
          <w:b/>
        </w:rPr>
        <w:br w:type="page"/>
      </w:r>
    </w:p>
    <w:p w14:paraId="4999FC8A" w14:textId="77777777" w:rsidR="009F370B" w:rsidRPr="00B04AB8" w:rsidRDefault="00EB1083" w:rsidP="00774BA7">
      <w:pPr>
        <w:spacing w:line="360" w:lineRule="auto"/>
        <w:jc w:val="center"/>
        <w:rPr>
          <w:b/>
        </w:rPr>
      </w:pPr>
      <w:r w:rsidRPr="00B04AB8">
        <w:rPr>
          <w:b/>
        </w:rPr>
        <w:lastRenderedPageBreak/>
        <w:t>NHẬN XÉT CỦA GIÁO VIÊN HƯỚNG DẪN</w:t>
      </w:r>
    </w:p>
    <w:p w14:paraId="337A147F" w14:textId="77777777" w:rsidR="00EB1083" w:rsidRPr="00B04AB8" w:rsidRDefault="00B7386E" w:rsidP="00B7386E">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6D712839" w14:textId="77777777" w:rsidR="00B7386E" w:rsidRPr="00B04AB8" w:rsidRDefault="00EB1083" w:rsidP="00B7386E">
      <w:pPr>
        <w:spacing w:line="360" w:lineRule="auto"/>
        <w:jc w:val="center"/>
        <w:rPr>
          <w:b/>
        </w:rPr>
      </w:pPr>
      <w:r w:rsidRPr="00B04AB8">
        <w:rPr>
          <w:b/>
        </w:rPr>
        <w:lastRenderedPageBreak/>
        <w:t>NHẬN XÉT CỦA GIÁO VIÊN PHẢN BIỆN</w:t>
      </w:r>
    </w:p>
    <w:p w14:paraId="2920F59D" w14:textId="77777777" w:rsidR="00EB1083" w:rsidRPr="00B04AB8" w:rsidRDefault="00B7386E" w:rsidP="00B7386E">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707B58E1" w14:textId="77777777" w:rsidR="00B7386E" w:rsidRPr="00B04AB8" w:rsidRDefault="00EB1083" w:rsidP="00774BA7">
      <w:pPr>
        <w:spacing w:line="360" w:lineRule="auto"/>
        <w:jc w:val="center"/>
        <w:rPr>
          <w:b/>
        </w:rPr>
      </w:pPr>
      <w:r w:rsidRPr="00B04AB8">
        <w:rPr>
          <w:b/>
        </w:rPr>
        <w:lastRenderedPageBreak/>
        <w:t>NHẬN XÉT CỦA HỘI ĐỒNG CHẤM ĐIỂM LUẬN VĂN</w:t>
      </w:r>
      <w:bookmarkEnd w:id="3"/>
    </w:p>
    <w:p w14:paraId="470DAF91" w14:textId="77777777" w:rsidR="00B81776" w:rsidRPr="00B04AB8" w:rsidRDefault="00B26FC7" w:rsidP="00B26FC7">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B81776" w:rsidRPr="00B04AB8">
        <w:br w:type="page"/>
      </w:r>
    </w:p>
    <w:p w14:paraId="73152304" w14:textId="77777777" w:rsidR="00CB27A4" w:rsidRPr="00C774DC" w:rsidRDefault="00CB27A4">
      <w:pPr>
        <w:pStyle w:val="Style1"/>
        <w:rPr>
          <w:b w:val="0"/>
          <w:rPrChange w:id="4" w:author="phuong vu" w:date="2018-11-22T13:55:00Z">
            <w:rPr>
              <w:b/>
            </w:rPr>
          </w:rPrChange>
        </w:rPr>
        <w:pPrChange w:id="5" w:author="phuong vu" w:date="2018-11-22T13:55:00Z">
          <w:pPr>
            <w:spacing w:line="360" w:lineRule="auto"/>
            <w:jc w:val="center"/>
          </w:pPr>
        </w:pPrChange>
      </w:pPr>
      <w:bookmarkStart w:id="6" w:name="_Toc484566600"/>
      <w:bookmarkStart w:id="7" w:name="_Toc530678695"/>
      <w:r w:rsidRPr="00023703">
        <w:lastRenderedPageBreak/>
        <w:t>M</w:t>
      </w:r>
      <w:r w:rsidRPr="00C774DC">
        <w:rPr>
          <w:rPrChange w:id="8" w:author="phuong vu" w:date="2018-11-22T13:55:00Z">
            <w:rPr/>
          </w:rPrChange>
        </w:rPr>
        <w:t>ỤC LỤC</w:t>
      </w:r>
      <w:bookmarkEnd w:id="6"/>
      <w:bookmarkEnd w:id="7"/>
    </w:p>
    <w:p w14:paraId="0CED4C63" w14:textId="77777777" w:rsidR="00EB1083" w:rsidRPr="00B04AB8" w:rsidRDefault="00EB1083" w:rsidP="00DA561E">
      <w:pPr>
        <w:spacing w:line="360" w:lineRule="auto"/>
      </w:pPr>
    </w:p>
    <w:bookmarkStart w:id="9" w:name="_Toc484566601"/>
    <w:p w14:paraId="1BE2F5A0" w14:textId="2C62F637" w:rsidR="00D37715" w:rsidRDefault="00EB1083">
      <w:pPr>
        <w:pStyle w:val="TOC1"/>
        <w:tabs>
          <w:tab w:val="right" w:leader="dot" w:pos="8777"/>
        </w:tabs>
        <w:rPr>
          <w:ins w:id="10" w:author="phuong vu" w:date="2018-11-22T19:36:00Z"/>
          <w:rFonts w:asciiTheme="minorHAnsi" w:eastAsiaTheme="minorEastAsia" w:hAnsiTheme="minorHAnsi" w:cstheme="minorBidi"/>
          <w:noProof/>
          <w:sz w:val="22"/>
          <w:szCs w:val="22"/>
          <w:lang w:val="en-US"/>
        </w:rPr>
      </w:pPr>
      <w:r w:rsidRPr="00B04AB8">
        <w:fldChar w:fldCharType="begin"/>
      </w:r>
      <w:r w:rsidRPr="00B04AB8">
        <w:instrText xml:space="preserve"> TOC \o "1-4" \u </w:instrText>
      </w:r>
      <w:r w:rsidRPr="00B04AB8">
        <w:fldChar w:fldCharType="separate"/>
      </w:r>
      <w:bookmarkStart w:id="11" w:name="_GoBack"/>
      <w:bookmarkEnd w:id="11"/>
      <w:ins w:id="12" w:author="phuong vu" w:date="2018-11-22T19:36:00Z">
        <w:r w:rsidR="00D37715">
          <w:rPr>
            <w:noProof/>
          </w:rPr>
          <w:t>MỤC LỤC</w:t>
        </w:r>
        <w:r w:rsidR="00D37715">
          <w:rPr>
            <w:noProof/>
          </w:rPr>
          <w:tab/>
        </w:r>
        <w:r w:rsidR="00D37715">
          <w:rPr>
            <w:noProof/>
          </w:rPr>
          <w:fldChar w:fldCharType="begin"/>
        </w:r>
        <w:r w:rsidR="00D37715">
          <w:rPr>
            <w:noProof/>
          </w:rPr>
          <w:instrText xml:space="preserve"> PAGEREF _Toc530678695 \h </w:instrText>
        </w:r>
        <w:r w:rsidR="00D37715">
          <w:rPr>
            <w:noProof/>
          </w:rPr>
        </w:r>
      </w:ins>
      <w:r w:rsidR="00D37715">
        <w:rPr>
          <w:noProof/>
        </w:rPr>
        <w:fldChar w:fldCharType="separate"/>
      </w:r>
      <w:ins w:id="13" w:author="phuong vu" w:date="2018-11-22T19:36:00Z">
        <w:r w:rsidR="00D37715">
          <w:rPr>
            <w:noProof/>
          </w:rPr>
          <w:t>6</w:t>
        </w:r>
        <w:r w:rsidR="00D37715">
          <w:rPr>
            <w:noProof/>
          </w:rPr>
          <w:fldChar w:fldCharType="end"/>
        </w:r>
      </w:ins>
    </w:p>
    <w:p w14:paraId="6CF5CE5E" w14:textId="491CCC07" w:rsidR="00D37715" w:rsidRDefault="00D37715">
      <w:pPr>
        <w:pStyle w:val="TOC1"/>
        <w:tabs>
          <w:tab w:val="right" w:leader="dot" w:pos="8777"/>
        </w:tabs>
        <w:rPr>
          <w:ins w:id="14" w:author="phuong vu" w:date="2018-11-22T19:36:00Z"/>
          <w:rFonts w:asciiTheme="minorHAnsi" w:eastAsiaTheme="minorEastAsia" w:hAnsiTheme="minorHAnsi" w:cstheme="minorBidi"/>
          <w:noProof/>
          <w:sz w:val="22"/>
          <w:szCs w:val="22"/>
          <w:lang w:val="en-US"/>
        </w:rPr>
      </w:pPr>
      <w:ins w:id="15" w:author="phuong vu" w:date="2018-11-22T19:36:00Z">
        <w:r>
          <w:rPr>
            <w:noProof/>
          </w:rPr>
          <w:t>KÍ HIỆU VÀ VIẾT TẮT</w:t>
        </w:r>
        <w:r>
          <w:rPr>
            <w:noProof/>
          </w:rPr>
          <w:tab/>
        </w:r>
        <w:r>
          <w:rPr>
            <w:noProof/>
          </w:rPr>
          <w:fldChar w:fldCharType="begin"/>
        </w:r>
        <w:r>
          <w:rPr>
            <w:noProof/>
          </w:rPr>
          <w:instrText xml:space="preserve"> PAGEREF _Toc530678696 \h </w:instrText>
        </w:r>
        <w:r>
          <w:rPr>
            <w:noProof/>
          </w:rPr>
        </w:r>
      </w:ins>
      <w:r>
        <w:rPr>
          <w:noProof/>
        </w:rPr>
        <w:fldChar w:fldCharType="separate"/>
      </w:r>
      <w:ins w:id="16" w:author="phuong vu" w:date="2018-11-22T19:36:00Z">
        <w:r>
          <w:rPr>
            <w:noProof/>
          </w:rPr>
          <w:t>8</w:t>
        </w:r>
        <w:r>
          <w:rPr>
            <w:noProof/>
          </w:rPr>
          <w:fldChar w:fldCharType="end"/>
        </w:r>
      </w:ins>
    </w:p>
    <w:p w14:paraId="2CFAE4C9" w14:textId="19688141" w:rsidR="00D37715" w:rsidRDefault="00D37715">
      <w:pPr>
        <w:pStyle w:val="TOC1"/>
        <w:tabs>
          <w:tab w:val="right" w:leader="dot" w:pos="8777"/>
        </w:tabs>
        <w:rPr>
          <w:ins w:id="17" w:author="phuong vu" w:date="2018-11-22T19:36:00Z"/>
          <w:rFonts w:asciiTheme="minorHAnsi" w:eastAsiaTheme="minorEastAsia" w:hAnsiTheme="minorHAnsi" w:cstheme="minorBidi"/>
          <w:noProof/>
          <w:sz w:val="22"/>
          <w:szCs w:val="22"/>
          <w:lang w:val="en-US"/>
        </w:rPr>
      </w:pPr>
      <w:ins w:id="18" w:author="phuong vu" w:date="2018-11-22T19:36:00Z">
        <w:r>
          <w:rPr>
            <w:noProof/>
          </w:rPr>
          <w:t>DANH SÁCH HÌNH</w:t>
        </w:r>
        <w:r>
          <w:rPr>
            <w:noProof/>
          </w:rPr>
          <w:tab/>
        </w:r>
        <w:r>
          <w:rPr>
            <w:noProof/>
          </w:rPr>
          <w:fldChar w:fldCharType="begin"/>
        </w:r>
        <w:r>
          <w:rPr>
            <w:noProof/>
          </w:rPr>
          <w:instrText xml:space="preserve"> PAGEREF _Toc530678697 \h </w:instrText>
        </w:r>
        <w:r>
          <w:rPr>
            <w:noProof/>
          </w:rPr>
        </w:r>
      </w:ins>
      <w:r>
        <w:rPr>
          <w:noProof/>
        </w:rPr>
        <w:fldChar w:fldCharType="separate"/>
      </w:r>
      <w:ins w:id="19" w:author="phuong vu" w:date="2018-11-22T19:36:00Z">
        <w:r>
          <w:rPr>
            <w:noProof/>
          </w:rPr>
          <w:t>9</w:t>
        </w:r>
        <w:r>
          <w:rPr>
            <w:noProof/>
          </w:rPr>
          <w:fldChar w:fldCharType="end"/>
        </w:r>
      </w:ins>
    </w:p>
    <w:p w14:paraId="3027B795" w14:textId="444FA385" w:rsidR="00D37715" w:rsidRDefault="00D37715">
      <w:pPr>
        <w:pStyle w:val="TOC1"/>
        <w:tabs>
          <w:tab w:val="right" w:leader="dot" w:pos="8777"/>
        </w:tabs>
        <w:rPr>
          <w:ins w:id="20" w:author="phuong vu" w:date="2018-11-22T19:36:00Z"/>
          <w:rFonts w:asciiTheme="minorHAnsi" w:eastAsiaTheme="minorEastAsia" w:hAnsiTheme="minorHAnsi" w:cstheme="minorBidi"/>
          <w:noProof/>
          <w:sz w:val="22"/>
          <w:szCs w:val="22"/>
          <w:lang w:val="en-US"/>
        </w:rPr>
      </w:pPr>
      <w:ins w:id="21" w:author="phuong vu" w:date="2018-11-22T19:36:00Z">
        <w:r>
          <w:rPr>
            <w:noProof/>
          </w:rPr>
          <w:t>DANH MỤC BẢNG</w:t>
        </w:r>
        <w:r>
          <w:rPr>
            <w:noProof/>
          </w:rPr>
          <w:tab/>
        </w:r>
        <w:r>
          <w:rPr>
            <w:noProof/>
          </w:rPr>
          <w:fldChar w:fldCharType="begin"/>
        </w:r>
        <w:r>
          <w:rPr>
            <w:noProof/>
          </w:rPr>
          <w:instrText xml:space="preserve"> PAGEREF _Toc530678698 \h </w:instrText>
        </w:r>
        <w:r>
          <w:rPr>
            <w:noProof/>
          </w:rPr>
        </w:r>
      </w:ins>
      <w:r>
        <w:rPr>
          <w:noProof/>
        </w:rPr>
        <w:fldChar w:fldCharType="separate"/>
      </w:r>
      <w:ins w:id="22" w:author="phuong vu" w:date="2018-11-22T19:36:00Z">
        <w:r>
          <w:rPr>
            <w:noProof/>
          </w:rPr>
          <w:t>10</w:t>
        </w:r>
        <w:r>
          <w:rPr>
            <w:noProof/>
          </w:rPr>
          <w:fldChar w:fldCharType="end"/>
        </w:r>
      </w:ins>
    </w:p>
    <w:p w14:paraId="7EBA8A52" w14:textId="03B9B81F" w:rsidR="00D37715" w:rsidRDefault="00D37715">
      <w:pPr>
        <w:pStyle w:val="TOC1"/>
        <w:tabs>
          <w:tab w:val="right" w:leader="dot" w:pos="8777"/>
        </w:tabs>
        <w:rPr>
          <w:ins w:id="23" w:author="phuong vu" w:date="2018-11-22T19:36:00Z"/>
          <w:rFonts w:asciiTheme="minorHAnsi" w:eastAsiaTheme="minorEastAsia" w:hAnsiTheme="minorHAnsi" w:cstheme="minorBidi"/>
          <w:noProof/>
          <w:sz w:val="22"/>
          <w:szCs w:val="22"/>
          <w:lang w:val="en-US"/>
        </w:rPr>
      </w:pPr>
      <w:ins w:id="24" w:author="phuong vu" w:date="2018-11-22T19:36:00Z">
        <w:r>
          <w:rPr>
            <w:noProof/>
          </w:rPr>
          <w:t>TÓM TẮT</w:t>
        </w:r>
        <w:r>
          <w:rPr>
            <w:noProof/>
          </w:rPr>
          <w:tab/>
        </w:r>
        <w:r>
          <w:rPr>
            <w:noProof/>
          </w:rPr>
          <w:fldChar w:fldCharType="begin"/>
        </w:r>
        <w:r>
          <w:rPr>
            <w:noProof/>
          </w:rPr>
          <w:instrText xml:space="preserve"> PAGEREF _Toc530678699 \h </w:instrText>
        </w:r>
        <w:r>
          <w:rPr>
            <w:noProof/>
          </w:rPr>
        </w:r>
      </w:ins>
      <w:r>
        <w:rPr>
          <w:noProof/>
        </w:rPr>
        <w:fldChar w:fldCharType="separate"/>
      </w:r>
      <w:ins w:id="25" w:author="phuong vu" w:date="2018-11-22T19:36:00Z">
        <w:r>
          <w:rPr>
            <w:noProof/>
          </w:rPr>
          <w:t>11</w:t>
        </w:r>
        <w:r>
          <w:rPr>
            <w:noProof/>
          </w:rPr>
          <w:fldChar w:fldCharType="end"/>
        </w:r>
      </w:ins>
    </w:p>
    <w:p w14:paraId="555958A9" w14:textId="42954D72" w:rsidR="00D37715" w:rsidRDefault="00D37715">
      <w:pPr>
        <w:pStyle w:val="TOC1"/>
        <w:tabs>
          <w:tab w:val="right" w:leader="dot" w:pos="8777"/>
        </w:tabs>
        <w:rPr>
          <w:ins w:id="26" w:author="phuong vu" w:date="2018-11-22T19:36:00Z"/>
          <w:rFonts w:asciiTheme="minorHAnsi" w:eastAsiaTheme="minorEastAsia" w:hAnsiTheme="minorHAnsi" w:cstheme="minorBidi"/>
          <w:noProof/>
          <w:sz w:val="22"/>
          <w:szCs w:val="22"/>
          <w:lang w:val="en-US"/>
        </w:rPr>
      </w:pPr>
      <w:ins w:id="27" w:author="phuong vu" w:date="2018-11-22T19:36:00Z">
        <w:r>
          <w:rPr>
            <w:noProof/>
          </w:rPr>
          <w:t>ABSTRACT</w:t>
        </w:r>
        <w:r>
          <w:rPr>
            <w:noProof/>
          </w:rPr>
          <w:tab/>
        </w:r>
        <w:r>
          <w:rPr>
            <w:noProof/>
          </w:rPr>
          <w:fldChar w:fldCharType="begin"/>
        </w:r>
        <w:r>
          <w:rPr>
            <w:noProof/>
          </w:rPr>
          <w:instrText xml:space="preserve"> PAGEREF _Toc530678700 \h </w:instrText>
        </w:r>
        <w:r>
          <w:rPr>
            <w:noProof/>
          </w:rPr>
        </w:r>
      </w:ins>
      <w:r>
        <w:rPr>
          <w:noProof/>
        </w:rPr>
        <w:fldChar w:fldCharType="separate"/>
      </w:r>
      <w:ins w:id="28" w:author="phuong vu" w:date="2018-11-22T19:36:00Z">
        <w:r>
          <w:rPr>
            <w:noProof/>
          </w:rPr>
          <w:t>12</w:t>
        </w:r>
        <w:r>
          <w:rPr>
            <w:noProof/>
          </w:rPr>
          <w:fldChar w:fldCharType="end"/>
        </w:r>
      </w:ins>
    </w:p>
    <w:p w14:paraId="5FAB2262" w14:textId="513ABFDD" w:rsidR="00D37715" w:rsidRDefault="00D37715">
      <w:pPr>
        <w:pStyle w:val="TOC1"/>
        <w:tabs>
          <w:tab w:val="right" w:leader="dot" w:pos="8777"/>
        </w:tabs>
        <w:rPr>
          <w:ins w:id="29" w:author="phuong vu" w:date="2018-11-22T19:36:00Z"/>
          <w:rFonts w:asciiTheme="minorHAnsi" w:eastAsiaTheme="minorEastAsia" w:hAnsiTheme="minorHAnsi" w:cstheme="minorBidi"/>
          <w:noProof/>
          <w:sz w:val="22"/>
          <w:szCs w:val="22"/>
          <w:lang w:val="en-US"/>
        </w:rPr>
      </w:pPr>
      <w:ins w:id="30" w:author="phuong vu" w:date="2018-11-22T19:36:00Z">
        <w:r>
          <w:rPr>
            <w:noProof/>
          </w:rPr>
          <w:t>TỪ KHÓA</w:t>
        </w:r>
        <w:r>
          <w:rPr>
            <w:noProof/>
          </w:rPr>
          <w:tab/>
        </w:r>
        <w:r>
          <w:rPr>
            <w:noProof/>
          </w:rPr>
          <w:fldChar w:fldCharType="begin"/>
        </w:r>
        <w:r>
          <w:rPr>
            <w:noProof/>
          </w:rPr>
          <w:instrText xml:space="preserve"> PAGEREF _Toc530678701 \h </w:instrText>
        </w:r>
        <w:r>
          <w:rPr>
            <w:noProof/>
          </w:rPr>
        </w:r>
      </w:ins>
      <w:r>
        <w:rPr>
          <w:noProof/>
        </w:rPr>
        <w:fldChar w:fldCharType="separate"/>
      </w:r>
      <w:ins w:id="31" w:author="phuong vu" w:date="2018-11-22T19:36:00Z">
        <w:r>
          <w:rPr>
            <w:noProof/>
          </w:rPr>
          <w:t>13</w:t>
        </w:r>
        <w:r>
          <w:rPr>
            <w:noProof/>
          </w:rPr>
          <w:fldChar w:fldCharType="end"/>
        </w:r>
      </w:ins>
    </w:p>
    <w:p w14:paraId="43530562" w14:textId="44FC61AE" w:rsidR="00D37715" w:rsidRDefault="00D37715">
      <w:pPr>
        <w:pStyle w:val="TOC1"/>
        <w:tabs>
          <w:tab w:val="right" w:leader="dot" w:pos="8777"/>
        </w:tabs>
        <w:rPr>
          <w:ins w:id="32" w:author="phuong vu" w:date="2018-11-22T19:36:00Z"/>
          <w:rFonts w:asciiTheme="minorHAnsi" w:eastAsiaTheme="minorEastAsia" w:hAnsiTheme="minorHAnsi" w:cstheme="minorBidi"/>
          <w:noProof/>
          <w:sz w:val="22"/>
          <w:szCs w:val="22"/>
          <w:lang w:val="en-US"/>
        </w:rPr>
      </w:pPr>
      <w:ins w:id="33" w:author="phuong vu" w:date="2018-11-22T19:36:00Z">
        <w:r>
          <w:rPr>
            <w:noProof/>
          </w:rPr>
          <w:t>PHẦN GIỚI THIỆU</w:t>
        </w:r>
        <w:r>
          <w:rPr>
            <w:noProof/>
          </w:rPr>
          <w:tab/>
        </w:r>
        <w:r>
          <w:rPr>
            <w:noProof/>
          </w:rPr>
          <w:fldChar w:fldCharType="begin"/>
        </w:r>
        <w:r>
          <w:rPr>
            <w:noProof/>
          </w:rPr>
          <w:instrText xml:space="preserve"> PAGEREF _Toc530678702 \h </w:instrText>
        </w:r>
        <w:r>
          <w:rPr>
            <w:noProof/>
          </w:rPr>
        </w:r>
      </w:ins>
      <w:r>
        <w:rPr>
          <w:noProof/>
        </w:rPr>
        <w:fldChar w:fldCharType="separate"/>
      </w:r>
      <w:ins w:id="34" w:author="phuong vu" w:date="2018-11-22T19:36:00Z">
        <w:r>
          <w:rPr>
            <w:noProof/>
          </w:rPr>
          <w:t>14</w:t>
        </w:r>
        <w:r>
          <w:rPr>
            <w:noProof/>
          </w:rPr>
          <w:fldChar w:fldCharType="end"/>
        </w:r>
      </w:ins>
    </w:p>
    <w:p w14:paraId="63025D23" w14:textId="19B3C863" w:rsidR="00D37715" w:rsidRDefault="00D37715">
      <w:pPr>
        <w:pStyle w:val="TOC2"/>
        <w:tabs>
          <w:tab w:val="left" w:pos="660"/>
          <w:tab w:val="right" w:leader="dot" w:pos="8777"/>
        </w:tabs>
        <w:rPr>
          <w:ins w:id="35" w:author="phuong vu" w:date="2018-11-22T19:36:00Z"/>
          <w:rFonts w:asciiTheme="minorHAnsi" w:eastAsiaTheme="minorEastAsia" w:hAnsiTheme="minorHAnsi" w:cstheme="minorBidi"/>
          <w:noProof/>
          <w:sz w:val="22"/>
          <w:szCs w:val="22"/>
          <w:lang w:val="en-US"/>
        </w:rPr>
      </w:pPr>
      <w:ins w:id="36" w:author="phuong vu" w:date="2018-11-22T19:36:00Z">
        <w:r w:rsidRPr="00E92D87">
          <w:rPr>
            <w:noProof/>
            <w:lang w:val="en-US"/>
          </w:rPr>
          <w:t>1.</w:t>
        </w:r>
        <w:r>
          <w:rPr>
            <w:rFonts w:asciiTheme="minorHAnsi" w:eastAsiaTheme="minorEastAsia" w:hAnsiTheme="minorHAnsi" w:cstheme="minorBidi"/>
            <w:noProof/>
            <w:sz w:val="22"/>
            <w:szCs w:val="22"/>
            <w:lang w:val="en-US"/>
          </w:rPr>
          <w:tab/>
        </w:r>
        <w:r w:rsidRPr="00E92D87">
          <w:rPr>
            <w:noProof/>
            <w:lang w:val="en-US"/>
          </w:rPr>
          <w:t>Đặt vấn đề</w:t>
        </w:r>
        <w:r>
          <w:rPr>
            <w:noProof/>
          </w:rPr>
          <w:tab/>
        </w:r>
        <w:r>
          <w:rPr>
            <w:noProof/>
          </w:rPr>
          <w:fldChar w:fldCharType="begin"/>
        </w:r>
        <w:r>
          <w:rPr>
            <w:noProof/>
          </w:rPr>
          <w:instrText xml:space="preserve"> PAGEREF _Toc530678704 \h </w:instrText>
        </w:r>
        <w:r>
          <w:rPr>
            <w:noProof/>
          </w:rPr>
        </w:r>
      </w:ins>
      <w:r>
        <w:rPr>
          <w:noProof/>
        </w:rPr>
        <w:fldChar w:fldCharType="separate"/>
      </w:r>
      <w:ins w:id="37" w:author="phuong vu" w:date="2018-11-22T19:36:00Z">
        <w:r>
          <w:rPr>
            <w:noProof/>
          </w:rPr>
          <w:t>14</w:t>
        </w:r>
        <w:r>
          <w:rPr>
            <w:noProof/>
          </w:rPr>
          <w:fldChar w:fldCharType="end"/>
        </w:r>
      </w:ins>
    </w:p>
    <w:p w14:paraId="6CBBEE11" w14:textId="01491E21" w:rsidR="00D37715" w:rsidRDefault="00D37715">
      <w:pPr>
        <w:pStyle w:val="TOC2"/>
        <w:tabs>
          <w:tab w:val="left" w:pos="660"/>
          <w:tab w:val="right" w:leader="dot" w:pos="8777"/>
        </w:tabs>
        <w:rPr>
          <w:ins w:id="38" w:author="phuong vu" w:date="2018-11-22T19:36:00Z"/>
          <w:rFonts w:asciiTheme="minorHAnsi" w:eastAsiaTheme="minorEastAsia" w:hAnsiTheme="minorHAnsi" w:cstheme="minorBidi"/>
          <w:noProof/>
          <w:sz w:val="22"/>
          <w:szCs w:val="22"/>
          <w:lang w:val="en-US"/>
        </w:rPr>
      </w:pPr>
      <w:ins w:id="39" w:author="phuong vu" w:date="2018-11-22T19:36:00Z">
        <w:r w:rsidRPr="00E92D87">
          <w:rPr>
            <w:noProof/>
            <w:lang w:val="en-US"/>
          </w:rPr>
          <w:t>2.</w:t>
        </w:r>
        <w:r>
          <w:rPr>
            <w:rFonts w:asciiTheme="minorHAnsi" w:eastAsiaTheme="minorEastAsia" w:hAnsiTheme="minorHAnsi" w:cstheme="minorBidi"/>
            <w:noProof/>
            <w:sz w:val="22"/>
            <w:szCs w:val="22"/>
            <w:lang w:val="en-US"/>
          </w:rPr>
          <w:tab/>
        </w:r>
        <w:r w:rsidRPr="00E92D87">
          <w:rPr>
            <w:noProof/>
            <w:lang w:val="en-US"/>
          </w:rPr>
          <w:t>Lịch sử giải quyết vấn đề</w:t>
        </w:r>
        <w:r>
          <w:rPr>
            <w:noProof/>
          </w:rPr>
          <w:tab/>
        </w:r>
        <w:r>
          <w:rPr>
            <w:noProof/>
          </w:rPr>
          <w:fldChar w:fldCharType="begin"/>
        </w:r>
        <w:r>
          <w:rPr>
            <w:noProof/>
          </w:rPr>
          <w:instrText xml:space="preserve"> PAGEREF _Toc530678705 \h </w:instrText>
        </w:r>
        <w:r>
          <w:rPr>
            <w:noProof/>
          </w:rPr>
        </w:r>
      </w:ins>
      <w:r>
        <w:rPr>
          <w:noProof/>
        </w:rPr>
        <w:fldChar w:fldCharType="separate"/>
      </w:r>
      <w:ins w:id="40" w:author="phuong vu" w:date="2018-11-22T19:36:00Z">
        <w:r>
          <w:rPr>
            <w:noProof/>
          </w:rPr>
          <w:t>14</w:t>
        </w:r>
        <w:r>
          <w:rPr>
            <w:noProof/>
          </w:rPr>
          <w:fldChar w:fldCharType="end"/>
        </w:r>
      </w:ins>
    </w:p>
    <w:p w14:paraId="00A8E0AA" w14:textId="5FDA1B61" w:rsidR="00D37715" w:rsidRDefault="00D37715">
      <w:pPr>
        <w:pStyle w:val="TOC2"/>
        <w:tabs>
          <w:tab w:val="left" w:pos="660"/>
          <w:tab w:val="right" w:leader="dot" w:pos="8777"/>
        </w:tabs>
        <w:rPr>
          <w:ins w:id="41" w:author="phuong vu" w:date="2018-11-22T19:36:00Z"/>
          <w:rFonts w:asciiTheme="minorHAnsi" w:eastAsiaTheme="minorEastAsia" w:hAnsiTheme="minorHAnsi" w:cstheme="minorBidi"/>
          <w:noProof/>
          <w:sz w:val="22"/>
          <w:szCs w:val="22"/>
          <w:lang w:val="en-US"/>
        </w:rPr>
      </w:pPr>
      <w:ins w:id="42" w:author="phuong vu" w:date="2018-11-22T19:36:00Z">
        <w:r w:rsidRPr="00E92D87">
          <w:rPr>
            <w:noProof/>
            <w:lang w:val="en-US"/>
          </w:rPr>
          <w:t>3.</w:t>
        </w:r>
        <w:r>
          <w:rPr>
            <w:rFonts w:asciiTheme="minorHAnsi" w:eastAsiaTheme="minorEastAsia" w:hAnsiTheme="minorHAnsi" w:cstheme="minorBidi"/>
            <w:noProof/>
            <w:sz w:val="22"/>
            <w:szCs w:val="22"/>
            <w:lang w:val="en-US"/>
          </w:rPr>
          <w:tab/>
        </w:r>
        <w:r>
          <w:rPr>
            <w:noProof/>
          </w:rPr>
          <w:t>Phạm</w:t>
        </w:r>
        <w:r w:rsidRPr="00E92D87">
          <w:rPr>
            <w:noProof/>
            <w:lang w:val="en-US"/>
          </w:rPr>
          <w:t xml:space="preserve"> vi đề tài</w:t>
        </w:r>
        <w:r>
          <w:rPr>
            <w:noProof/>
          </w:rPr>
          <w:tab/>
        </w:r>
        <w:r>
          <w:rPr>
            <w:noProof/>
          </w:rPr>
          <w:fldChar w:fldCharType="begin"/>
        </w:r>
        <w:r>
          <w:rPr>
            <w:noProof/>
          </w:rPr>
          <w:instrText xml:space="preserve"> PAGEREF _Toc530678706 \h </w:instrText>
        </w:r>
        <w:r>
          <w:rPr>
            <w:noProof/>
          </w:rPr>
        </w:r>
      </w:ins>
      <w:r>
        <w:rPr>
          <w:noProof/>
        </w:rPr>
        <w:fldChar w:fldCharType="separate"/>
      </w:r>
      <w:ins w:id="43" w:author="phuong vu" w:date="2018-11-22T19:36:00Z">
        <w:r>
          <w:rPr>
            <w:noProof/>
          </w:rPr>
          <w:t>15</w:t>
        </w:r>
        <w:r>
          <w:rPr>
            <w:noProof/>
          </w:rPr>
          <w:fldChar w:fldCharType="end"/>
        </w:r>
      </w:ins>
    </w:p>
    <w:p w14:paraId="69BF8F2E" w14:textId="5653EA9F" w:rsidR="00D37715" w:rsidRDefault="00D37715">
      <w:pPr>
        <w:pStyle w:val="TOC2"/>
        <w:tabs>
          <w:tab w:val="left" w:pos="660"/>
          <w:tab w:val="right" w:leader="dot" w:pos="8777"/>
        </w:tabs>
        <w:rPr>
          <w:ins w:id="44" w:author="phuong vu" w:date="2018-11-22T19:36:00Z"/>
          <w:rFonts w:asciiTheme="minorHAnsi" w:eastAsiaTheme="minorEastAsia" w:hAnsiTheme="minorHAnsi" w:cstheme="minorBidi"/>
          <w:noProof/>
          <w:sz w:val="22"/>
          <w:szCs w:val="22"/>
          <w:lang w:val="en-US"/>
        </w:rPr>
      </w:pPr>
      <w:ins w:id="45" w:author="phuong vu" w:date="2018-11-22T19:36:00Z">
        <w:r>
          <w:rPr>
            <w:noProof/>
          </w:rPr>
          <w:t>4.</w:t>
        </w:r>
        <w:r>
          <w:rPr>
            <w:rFonts w:asciiTheme="minorHAnsi" w:eastAsiaTheme="minorEastAsia" w:hAnsiTheme="minorHAnsi" w:cstheme="minorBidi"/>
            <w:noProof/>
            <w:sz w:val="22"/>
            <w:szCs w:val="22"/>
            <w:lang w:val="en-US"/>
          </w:rPr>
          <w:tab/>
        </w:r>
        <w:r>
          <w:rPr>
            <w:noProof/>
          </w:rPr>
          <w:t xml:space="preserve">Mục tiêu </w:t>
        </w:r>
        <w:r w:rsidRPr="00E92D87">
          <w:rPr>
            <w:noProof/>
            <w:lang w:val="en-US"/>
          </w:rPr>
          <w:t>đề tài</w:t>
        </w:r>
        <w:r>
          <w:rPr>
            <w:noProof/>
          </w:rPr>
          <w:tab/>
        </w:r>
        <w:r>
          <w:rPr>
            <w:noProof/>
          </w:rPr>
          <w:fldChar w:fldCharType="begin"/>
        </w:r>
        <w:r>
          <w:rPr>
            <w:noProof/>
          </w:rPr>
          <w:instrText xml:space="preserve"> PAGEREF _Toc530678707 \h </w:instrText>
        </w:r>
        <w:r>
          <w:rPr>
            <w:noProof/>
          </w:rPr>
        </w:r>
      </w:ins>
      <w:r>
        <w:rPr>
          <w:noProof/>
        </w:rPr>
        <w:fldChar w:fldCharType="separate"/>
      </w:r>
      <w:ins w:id="46" w:author="phuong vu" w:date="2018-11-22T19:36:00Z">
        <w:r>
          <w:rPr>
            <w:noProof/>
          </w:rPr>
          <w:t>15</w:t>
        </w:r>
        <w:r>
          <w:rPr>
            <w:noProof/>
          </w:rPr>
          <w:fldChar w:fldCharType="end"/>
        </w:r>
      </w:ins>
    </w:p>
    <w:p w14:paraId="74E4C51B" w14:textId="36297BF3" w:rsidR="00D37715" w:rsidRDefault="00D37715">
      <w:pPr>
        <w:pStyle w:val="TOC2"/>
        <w:tabs>
          <w:tab w:val="left" w:pos="660"/>
          <w:tab w:val="right" w:leader="dot" w:pos="8777"/>
        </w:tabs>
        <w:rPr>
          <w:ins w:id="47" w:author="phuong vu" w:date="2018-11-22T19:36:00Z"/>
          <w:rFonts w:asciiTheme="minorHAnsi" w:eastAsiaTheme="minorEastAsia" w:hAnsiTheme="minorHAnsi" w:cstheme="minorBidi"/>
          <w:noProof/>
          <w:sz w:val="22"/>
          <w:szCs w:val="22"/>
          <w:lang w:val="en-US"/>
        </w:rPr>
      </w:pPr>
      <w:ins w:id="48" w:author="phuong vu" w:date="2018-11-22T19:36:00Z">
        <w:r>
          <w:rPr>
            <w:noProof/>
          </w:rPr>
          <w:t>5.</w:t>
        </w:r>
        <w:r>
          <w:rPr>
            <w:rFonts w:asciiTheme="minorHAnsi" w:eastAsiaTheme="minorEastAsia" w:hAnsiTheme="minorHAnsi" w:cstheme="minorBidi"/>
            <w:noProof/>
            <w:sz w:val="22"/>
            <w:szCs w:val="22"/>
            <w:lang w:val="en-US"/>
          </w:rPr>
          <w:tab/>
        </w:r>
        <w:r>
          <w:rPr>
            <w:noProof/>
          </w:rPr>
          <w:t>Đối tượng nghiên cứu</w:t>
        </w:r>
        <w:r>
          <w:rPr>
            <w:noProof/>
          </w:rPr>
          <w:tab/>
        </w:r>
        <w:r>
          <w:rPr>
            <w:noProof/>
          </w:rPr>
          <w:fldChar w:fldCharType="begin"/>
        </w:r>
        <w:r>
          <w:rPr>
            <w:noProof/>
          </w:rPr>
          <w:instrText xml:space="preserve"> PAGEREF _Toc530678708 \h </w:instrText>
        </w:r>
        <w:r>
          <w:rPr>
            <w:noProof/>
          </w:rPr>
        </w:r>
      </w:ins>
      <w:r>
        <w:rPr>
          <w:noProof/>
        </w:rPr>
        <w:fldChar w:fldCharType="separate"/>
      </w:r>
      <w:ins w:id="49" w:author="phuong vu" w:date="2018-11-22T19:36:00Z">
        <w:r>
          <w:rPr>
            <w:noProof/>
          </w:rPr>
          <w:t>16</w:t>
        </w:r>
        <w:r>
          <w:rPr>
            <w:noProof/>
          </w:rPr>
          <w:fldChar w:fldCharType="end"/>
        </w:r>
      </w:ins>
    </w:p>
    <w:p w14:paraId="076A899C" w14:textId="3B37E11E" w:rsidR="00D37715" w:rsidRDefault="00D37715">
      <w:pPr>
        <w:pStyle w:val="TOC2"/>
        <w:tabs>
          <w:tab w:val="left" w:pos="660"/>
          <w:tab w:val="right" w:leader="dot" w:pos="8777"/>
        </w:tabs>
        <w:rPr>
          <w:ins w:id="50" w:author="phuong vu" w:date="2018-11-22T19:36:00Z"/>
          <w:rFonts w:asciiTheme="minorHAnsi" w:eastAsiaTheme="minorEastAsia" w:hAnsiTheme="minorHAnsi" w:cstheme="minorBidi"/>
          <w:noProof/>
          <w:sz w:val="22"/>
          <w:szCs w:val="22"/>
          <w:lang w:val="en-US"/>
        </w:rPr>
      </w:pPr>
      <w:ins w:id="51" w:author="phuong vu" w:date="2018-11-22T19:36:00Z">
        <w:r>
          <w:rPr>
            <w:noProof/>
          </w:rPr>
          <w:t>6.</w:t>
        </w:r>
        <w:r>
          <w:rPr>
            <w:rFonts w:asciiTheme="minorHAnsi" w:eastAsiaTheme="minorEastAsia" w:hAnsiTheme="minorHAnsi" w:cstheme="minorBidi"/>
            <w:noProof/>
            <w:sz w:val="22"/>
            <w:szCs w:val="22"/>
            <w:lang w:val="en-US"/>
          </w:rPr>
          <w:tab/>
        </w:r>
        <w:r>
          <w:rPr>
            <w:noProof/>
          </w:rPr>
          <w:t>Phạm vi nghiên cứu</w:t>
        </w:r>
        <w:r>
          <w:rPr>
            <w:noProof/>
          </w:rPr>
          <w:tab/>
        </w:r>
        <w:r>
          <w:rPr>
            <w:noProof/>
          </w:rPr>
          <w:fldChar w:fldCharType="begin"/>
        </w:r>
        <w:r>
          <w:rPr>
            <w:noProof/>
          </w:rPr>
          <w:instrText xml:space="preserve"> PAGEREF _Toc530678709 \h </w:instrText>
        </w:r>
        <w:r>
          <w:rPr>
            <w:noProof/>
          </w:rPr>
        </w:r>
      </w:ins>
      <w:r>
        <w:rPr>
          <w:noProof/>
        </w:rPr>
        <w:fldChar w:fldCharType="separate"/>
      </w:r>
      <w:ins w:id="52" w:author="phuong vu" w:date="2018-11-22T19:36:00Z">
        <w:r>
          <w:rPr>
            <w:noProof/>
          </w:rPr>
          <w:t>16</w:t>
        </w:r>
        <w:r>
          <w:rPr>
            <w:noProof/>
          </w:rPr>
          <w:fldChar w:fldCharType="end"/>
        </w:r>
      </w:ins>
    </w:p>
    <w:p w14:paraId="1D2DCF42" w14:textId="689E3417" w:rsidR="00D37715" w:rsidRDefault="00D37715">
      <w:pPr>
        <w:pStyle w:val="TOC2"/>
        <w:tabs>
          <w:tab w:val="left" w:pos="660"/>
          <w:tab w:val="right" w:leader="dot" w:pos="8777"/>
        </w:tabs>
        <w:rPr>
          <w:ins w:id="53" w:author="phuong vu" w:date="2018-11-22T19:36:00Z"/>
          <w:rFonts w:asciiTheme="minorHAnsi" w:eastAsiaTheme="minorEastAsia" w:hAnsiTheme="minorHAnsi" w:cstheme="minorBidi"/>
          <w:noProof/>
          <w:sz w:val="22"/>
          <w:szCs w:val="22"/>
          <w:lang w:val="en-US"/>
        </w:rPr>
      </w:pPr>
      <w:ins w:id="54" w:author="phuong vu" w:date="2018-11-22T19:36:00Z">
        <w:r w:rsidRPr="00E92D87">
          <w:rPr>
            <w:noProof/>
            <w:lang w:val="en-US"/>
          </w:rPr>
          <w:t>7.</w:t>
        </w:r>
        <w:r>
          <w:rPr>
            <w:rFonts w:asciiTheme="minorHAnsi" w:eastAsiaTheme="minorEastAsia" w:hAnsiTheme="minorHAnsi" w:cstheme="minorBidi"/>
            <w:noProof/>
            <w:sz w:val="22"/>
            <w:szCs w:val="22"/>
            <w:lang w:val="en-US"/>
          </w:rPr>
          <w:tab/>
        </w:r>
        <w:r w:rsidRPr="00E92D87">
          <w:rPr>
            <w:noProof/>
            <w:lang w:val="en-US"/>
          </w:rPr>
          <w:t>Phương pháp nghiên cứu</w:t>
        </w:r>
        <w:r>
          <w:rPr>
            <w:noProof/>
          </w:rPr>
          <w:tab/>
        </w:r>
        <w:r>
          <w:rPr>
            <w:noProof/>
          </w:rPr>
          <w:fldChar w:fldCharType="begin"/>
        </w:r>
        <w:r>
          <w:rPr>
            <w:noProof/>
          </w:rPr>
          <w:instrText xml:space="preserve"> PAGEREF _Toc530678710 \h </w:instrText>
        </w:r>
        <w:r>
          <w:rPr>
            <w:noProof/>
          </w:rPr>
        </w:r>
      </w:ins>
      <w:r>
        <w:rPr>
          <w:noProof/>
        </w:rPr>
        <w:fldChar w:fldCharType="separate"/>
      </w:r>
      <w:ins w:id="55" w:author="phuong vu" w:date="2018-11-22T19:36:00Z">
        <w:r>
          <w:rPr>
            <w:noProof/>
          </w:rPr>
          <w:t>16</w:t>
        </w:r>
        <w:r>
          <w:rPr>
            <w:noProof/>
          </w:rPr>
          <w:fldChar w:fldCharType="end"/>
        </w:r>
      </w:ins>
    </w:p>
    <w:p w14:paraId="0174E98D" w14:textId="0BC5013E" w:rsidR="00D37715" w:rsidRDefault="00D37715">
      <w:pPr>
        <w:pStyle w:val="TOC1"/>
        <w:tabs>
          <w:tab w:val="right" w:leader="dot" w:pos="8777"/>
        </w:tabs>
        <w:rPr>
          <w:ins w:id="56" w:author="phuong vu" w:date="2018-11-22T19:36:00Z"/>
          <w:rFonts w:asciiTheme="minorHAnsi" w:eastAsiaTheme="minorEastAsia" w:hAnsiTheme="minorHAnsi" w:cstheme="minorBidi"/>
          <w:noProof/>
          <w:sz w:val="22"/>
          <w:szCs w:val="22"/>
          <w:lang w:val="en-US"/>
        </w:rPr>
      </w:pPr>
      <w:ins w:id="57" w:author="phuong vu" w:date="2018-11-22T19:36:00Z">
        <w:r>
          <w:rPr>
            <w:noProof/>
          </w:rPr>
          <w:t>PHẦN NỘI DUNG</w:t>
        </w:r>
        <w:r>
          <w:rPr>
            <w:noProof/>
          </w:rPr>
          <w:tab/>
        </w:r>
        <w:r>
          <w:rPr>
            <w:noProof/>
          </w:rPr>
          <w:fldChar w:fldCharType="begin"/>
        </w:r>
        <w:r>
          <w:rPr>
            <w:noProof/>
          </w:rPr>
          <w:instrText xml:space="preserve"> PAGEREF _Toc530678711 \h </w:instrText>
        </w:r>
        <w:r>
          <w:rPr>
            <w:noProof/>
          </w:rPr>
        </w:r>
      </w:ins>
      <w:r>
        <w:rPr>
          <w:noProof/>
        </w:rPr>
        <w:fldChar w:fldCharType="separate"/>
      </w:r>
      <w:ins w:id="58" w:author="phuong vu" w:date="2018-11-22T19:36:00Z">
        <w:r>
          <w:rPr>
            <w:noProof/>
          </w:rPr>
          <w:t>17</w:t>
        </w:r>
        <w:r>
          <w:rPr>
            <w:noProof/>
          </w:rPr>
          <w:fldChar w:fldCharType="end"/>
        </w:r>
      </w:ins>
    </w:p>
    <w:p w14:paraId="7D308024" w14:textId="6A7C0A4D" w:rsidR="00D37715" w:rsidRDefault="00D37715">
      <w:pPr>
        <w:pStyle w:val="TOC1"/>
        <w:tabs>
          <w:tab w:val="left" w:pos="1540"/>
          <w:tab w:val="right" w:leader="dot" w:pos="8777"/>
        </w:tabs>
        <w:rPr>
          <w:ins w:id="59" w:author="phuong vu" w:date="2018-11-22T19:36:00Z"/>
          <w:rFonts w:asciiTheme="minorHAnsi" w:eastAsiaTheme="minorEastAsia" w:hAnsiTheme="minorHAnsi" w:cstheme="minorBidi"/>
          <w:noProof/>
          <w:sz w:val="22"/>
          <w:szCs w:val="22"/>
          <w:lang w:val="en-US"/>
        </w:rPr>
      </w:pPr>
      <w:ins w:id="60" w:author="phuong vu" w:date="2018-11-22T19:36:00Z">
        <w:r>
          <w:rPr>
            <w:noProof/>
          </w:rPr>
          <w:t>CHƯƠNG 1 -</w:t>
        </w:r>
        <w:r>
          <w:rPr>
            <w:rFonts w:asciiTheme="minorHAnsi" w:eastAsiaTheme="minorEastAsia" w:hAnsiTheme="minorHAnsi" w:cstheme="minorBidi"/>
            <w:noProof/>
            <w:sz w:val="22"/>
            <w:szCs w:val="22"/>
            <w:lang w:val="en-US"/>
          </w:rPr>
          <w:tab/>
        </w:r>
        <w:r>
          <w:rPr>
            <w:noProof/>
          </w:rPr>
          <w:t>ĐẶC TẢ YÊU CẦU</w:t>
        </w:r>
        <w:r>
          <w:rPr>
            <w:noProof/>
          </w:rPr>
          <w:tab/>
        </w:r>
        <w:r>
          <w:rPr>
            <w:noProof/>
          </w:rPr>
          <w:fldChar w:fldCharType="begin"/>
        </w:r>
        <w:r>
          <w:rPr>
            <w:noProof/>
          </w:rPr>
          <w:instrText xml:space="preserve"> PAGEREF _Toc530678712 \h </w:instrText>
        </w:r>
        <w:r>
          <w:rPr>
            <w:noProof/>
          </w:rPr>
        </w:r>
      </w:ins>
      <w:r>
        <w:rPr>
          <w:noProof/>
        </w:rPr>
        <w:fldChar w:fldCharType="separate"/>
      </w:r>
      <w:ins w:id="61" w:author="phuong vu" w:date="2018-11-22T19:36:00Z">
        <w:r>
          <w:rPr>
            <w:noProof/>
          </w:rPr>
          <w:t>17</w:t>
        </w:r>
        <w:r>
          <w:rPr>
            <w:noProof/>
          </w:rPr>
          <w:fldChar w:fldCharType="end"/>
        </w:r>
      </w:ins>
    </w:p>
    <w:p w14:paraId="48B0CE94" w14:textId="16CDFC43" w:rsidR="00D37715" w:rsidRDefault="00D37715">
      <w:pPr>
        <w:pStyle w:val="TOC2"/>
        <w:tabs>
          <w:tab w:val="left" w:pos="880"/>
          <w:tab w:val="right" w:leader="dot" w:pos="8777"/>
        </w:tabs>
        <w:rPr>
          <w:ins w:id="62" w:author="phuong vu" w:date="2018-11-22T19:36:00Z"/>
          <w:rFonts w:asciiTheme="minorHAnsi" w:eastAsiaTheme="minorEastAsia" w:hAnsiTheme="minorHAnsi" w:cstheme="minorBidi"/>
          <w:noProof/>
          <w:sz w:val="22"/>
          <w:szCs w:val="22"/>
          <w:lang w:val="en-US"/>
        </w:rPr>
      </w:pPr>
      <w:ins w:id="63" w:author="phuong vu" w:date="2018-11-22T19:36:00Z">
        <w:r>
          <w:rPr>
            <w:noProof/>
          </w:rPr>
          <w:t>1.1</w:t>
        </w:r>
        <w:r>
          <w:rPr>
            <w:rFonts w:asciiTheme="minorHAnsi" w:eastAsiaTheme="minorEastAsia" w:hAnsiTheme="minorHAnsi" w:cstheme="minorBidi"/>
            <w:noProof/>
            <w:sz w:val="22"/>
            <w:szCs w:val="22"/>
            <w:lang w:val="en-US"/>
          </w:rPr>
          <w:tab/>
        </w:r>
        <w:r>
          <w:rPr>
            <w:noProof/>
          </w:rPr>
          <w:t>Tổng quan về hệ thống</w:t>
        </w:r>
        <w:r>
          <w:rPr>
            <w:noProof/>
          </w:rPr>
          <w:tab/>
        </w:r>
        <w:r>
          <w:rPr>
            <w:noProof/>
          </w:rPr>
          <w:fldChar w:fldCharType="begin"/>
        </w:r>
        <w:r>
          <w:rPr>
            <w:noProof/>
          </w:rPr>
          <w:instrText xml:space="preserve"> PAGEREF _Toc530678724 \h </w:instrText>
        </w:r>
        <w:r>
          <w:rPr>
            <w:noProof/>
          </w:rPr>
        </w:r>
      </w:ins>
      <w:r>
        <w:rPr>
          <w:noProof/>
        </w:rPr>
        <w:fldChar w:fldCharType="separate"/>
      </w:r>
      <w:ins w:id="64" w:author="phuong vu" w:date="2018-11-22T19:36:00Z">
        <w:r>
          <w:rPr>
            <w:noProof/>
          </w:rPr>
          <w:t>17</w:t>
        </w:r>
        <w:r>
          <w:rPr>
            <w:noProof/>
          </w:rPr>
          <w:fldChar w:fldCharType="end"/>
        </w:r>
      </w:ins>
    </w:p>
    <w:p w14:paraId="41F1DF8E" w14:textId="5EEDAD4F" w:rsidR="00D37715" w:rsidRDefault="00D37715">
      <w:pPr>
        <w:pStyle w:val="TOC3"/>
        <w:tabs>
          <w:tab w:val="left" w:pos="1320"/>
          <w:tab w:val="right" w:leader="dot" w:pos="8777"/>
        </w:tabs>
        <w:rPr>
          <w:ins w:id="65" w:author="phuong vu" w:date="2018-11-22T19:36:00Z"/>
          <w:rFonts w:asciiTheme="minorHAnsi" w:eastAsiaTheme="minorEastAsia" w:hAnsiTheme="minorHAnsi" w:cstheme="minorBidi"/>
          <w:noProof/>
          <w:sz w:val="22"/>
          <w:szCs w:val="22"/>
          <w:lang w:val="en-US"/>
        </w:rPr>
      </w:pPr>
      <w:ins w:id="66" w:author="phuong vu" w:date="2018-11-22T19:36:00Z">
        <w:r>
          <w:rPr>
            <w:noProof/>
          </w:rPr>
          <w:t>1.1.1</w:t>
        </w:r>
        <w:r>
          <w:rPr>
            <w:rFonts w:asciiTheme="minorHAnsi" w:eastAsiaTheme="minorEastAsia" w:hAnsiTheme="minorHAnsi" w:cstheme="minorBidi"/>
            <w:noProof/>
            <w:sz w:val="22"/>
            <w:szCs w:val="22"/>
            <w:lang w:val="en-US"/>
          </w:rPr>
          <w:tab/>
        </w:r>
        <w:r>
          <w:rPr>
            <w:noProof/>
          </w:rPr>
          <w:t>Cách hoạt động của hệ thống</w:t>
        </w:r>
        <w:r>
          <w:rPr>
            <w:noProof/>
          </w:rPr>
          <w:tab/>
        </w:r>
        <w:r>
          <w:rPr>
            <w:noProof/>
          </w:rPr>
          <w:fldChar w:fldCharType="begin"/>
        </w:r>
        <w:r>
          <w:rPr>
            <w:noProof/>
          </w:rPr>
          <w:instrText xml:space="preserve"> PAGEREF _Toc530678725 \h </w:instrText>
        </w:r>
        <w:r>
          <w:rPr>
            <w:noProof/>
          </w:rPr>
        </w:r>
      </w:ins>
      <w:r>
        <w:rPr>
          <w:noProof/>
        </w:rPr>
        <w:fldChar w:fldCharType="separate"/>
      </w:r>
      <w:ins w:id="67" w:author="phuong vu" w:date="2018-11-22T19:36:00Z">
        <w:r>
          <w:rPr>
            <w:noProof/>
          </w:rPr>
          <w:t>17</w:t>
        </w:r>
        <w:r>
          <w:rPr>
            <w:noProof/>
          </w:rPr>
          <w:fldChar w:fldCharType="end"/>
        </w:r>
      </w:ins>
    </w:p>
    <w:p w14:paraId="771A119D" w14:textId="3872E658" w:rsidR="00D37715" w:rsidRDefault="00D37715">
      <w:pPr>
        <w:pStyle w:val="TOC3"/>
        <w:tabs>
          <w:tab w:val="left" w:pos="1320"/>
          <w:tab w:val="right" w:leader="dot" w:pos="8777"/>
        </w:tabs>
        <w:rPr>
          <w:ins w:id="68" w:author="phuong vu" w:date="2018-11-22T19:36:00Z"/>
          <w:rFonts w:asciiTheme="minorHAnsi" w:eastAsiaTheme="minorEastAsia" w:hAnsiTheme="minorHAnsi" w:cstheme="minorBidi"/>
          <w:noProof/>
          <w:sz w:val="22"/>
          <w:szCs w:val="22"/>
          <w:lang w:val="en-US"/>
        </w:rPr>
      </w:pPr>
      <w:ins w:id="69" w:author="phuong vu" w:date="2018-11-22T19:36:00Z">
        <w:r>
          <w:rPr>
            <w:noProof/>
          </w:rPr>
          <w:t>1.1.2</w:t>
        </w:r>
        <w:r>
          <w:rPr>
            <w:rFonts w:asciiTheme="minorHAnsi" w:eastAsiaTheme="minorEastAsia" w:hAnsiTheme="minorHAnsi" w:cstheme="minorBidi"/>
            <w:noProof/>
            <w:sz w:val="22"/>
            <w:szCs w:val="22"/>
            <w:lang w:val="en-US"/>
          </w:rPr>
          <w:tab/>
        </w:r>
        <w:r>
          <w:rPr>
            <w:noProof/>
          </w:rPr>
          <w:t>Các chức năng hệ thống</w:t>
        </w:r>
        <w:r>
          <w:rPr>
            <w:noProof/>
          </w:rPr>
          <w:tab/>
        </w:r>
        <w:r>
          <w:rPr>
            <w:noProof/>
          </w:rPr>
          <w:fldChar w:fldCharType="begin"/>
        </w:r>
        <w:r>
          <w:rPr>
            <w:noProof/>
          </w:rPr>
          <w:instrText xml:space="preserve"> PAGEREF _Toc530678726 \h </w:instrText>
        </w:r>
        <w:r>
          <w:rPr>
            <w:noProof/>
          </w:rPr>
        </w:r>
      </w:ins>
      <w:r>
        <w:rPr>
          <w:noProof/>
        </w:rPr>
        <w:fldChar w:fldCharType="separate"/>
      </w:r>
      <w:ins w:id="70" w:author="phuong vu" w:date="2018-11-22T19:36:00Z">
        <w:r>
          <w:rPr>
            <w:noProof/>
          </w:rPr>
          <w:t>17</w:t>
        </w:r>
        <w:r>
          <w:rPr>
            <w:noProof/>
          </w:rPr>
          <w:fldChar w:fldCharType="end"/>
        </w:r>
      </w:ins>
    </w:p>
    <w:p w14:paraId="3E22BBBB" w14:textId="7D4B46E7" w:rsidR="00D37715" w:rsidRDefault="00D37715">
      <w:pPr>
        <w:pStyle w:val="TOC2"/>
        <w:tabs>
          <w:tab w:val="left" w:pos="880"/>
          <w:tab w:val="right" w:leader="dot" w:pos="8777"/>
        </w:tabs>
        <w:rPr>
          <w:ins w:id="71" w:author="phuong vu" w:date="2018-11-22T19:36:00Z"/>
          <w:rFonts w:asciiTheme="minorHAnsi" w:eastAsiaTheme="minorEastAsia" w:hAnsiTheme="minorHAnsi" w:cstheme="minorBidi"/>
          <w:noProof/>
          <w:sz w:val="22"/>
          <w:szCs w:val="22"/>
          <w:lang w:val="en-US"/>
        </w:rPr>
      </w:pPr>
      <w:ins w:id="72" w:author="phuong vu" w:date="2018-11-22T19:36:00Z">
        <w:r>
          <w:rPr>
            <w:noProof/>
          </w:rPr>
          <w:t>1.2</w:t>
        </w:r>
        <w:r>
          <w:rPr>
            <w:rFonts w:asciiTheme="minorHAnsi" w:eastAsiaTheme="minorEastAsia" w:hAnsiTheme="minorHAnsi" w:cstheme="minorBidi"/>
            <w:noProof/>
            <w:sz w:val="22"/>
            <w:szCs w:val="22"/>
            <w:lang w:val="en-US"/>
          </w:rPr>
          <w:tab/>
        </w:r>
        <w:r>
          <w:rPr>
            <w:noProof/>
          </w:rPr>
          <w:t>Môi trường vận hành</w:t>
        </w:r>
        <w:r>
          <w:rPr>
            <w:noProof/>
          </w:rPr>
          <w:tab/>
        </w:r>
        <w:r>
          <w:rPr>
            <w:noProof/>
          </w:rPr>
          <w:fldChar w:fldCharType="begin"/>
        </w:r>
        <w:r>
          <w:rPr>
            <w:noProof/>
          </w:rPr>
          <w:instrText xml:space="preserve"> PAGEREF _Toc530678727 \h </w:instrText>
        </w:r>
        <w:r>
          <w:rPr>
            <w:noProof/>
          </w:rPr>
        </w:r>
      </w:ins>
      <w:r>
        <w:rPr>
          <w:noProof/>
        </w:rPr>
        <w:fldChar w:fldCharType="separate"/>
      </w:r>
      <w:ins w:id="73" w:author="phuong vu" w:date="2018-11-22T19:36:00Z">
        <w:r>
          <w:rPr>
            <w:noProof/>
          </w:rPr>
          <w:t>17</w:t>
        </w:r>
        <w:r>
          <w:rPr>
            <w:noProof/>
          </w:rPr>
          <w:fldChar w:fldCharType="end"/>
        </w:r>
      </w:ins>
    </w:p>
    <w:p w14:paraId="5588CCF9" w14:textId="4FCE9AA9" w:rsidR="00D37715" w:rsidRDefault="00D37715">
      <w:pPr>
        <w:pStyle w:val="TOC2"/>
        <w:tabs>
          <w:tab w:val="left" w:pos="880"/>
          <w:tab w:val="right" w:leader="dot" w:pos="8777"/>
        </w:tabs>
        <w:rPr>
          <w:ins w:id="74" w:author="phuong vu" w:date="2018-11-22T19:36:00Z"/>
          <w:rFonts w:asciiTheme="minorHAnsi" w:eastAsiaTheme="minorEastAsia" w:hAnsiTheme="minorHAnsi" w:cstheme="minorBidi"/>
          <w:noProof/>
          <w:sz w:val="22"/>
          <w:szCs w:val="22"/>
          <w:lang w:val="en-US"/>
        </w:rPr>
      </w:pPr>
      <w:ins w:id="75" w:author="phuong vu" w:date="2018-11-22T19:36:00Z">
        <w:r>
          <w:rPr>
            <w:noProof/>
          </w:rPr>
          <w:t>1.3</w:t>
        </w:r>
        <w:r>
          <w:rPr>
            <w:rFonts w:asciiTheme="minorHAnsi" w:eastAsiaTheme="minorEastAsia" w:hAnsiTheme="minorHAnsi" w:cstheme="minorBidi"/>
            <w:noProof/>
            <w:sz w:val="22"/>
            <w:szCs w:val="22"/>
            <w:lang w:val="en-US"/>
          </w:rPr>
          <w:tab/>
        </w:r>
        <w:r>
          <w:rPr>
            <w:noProof/>
          </w:rPr>
          <w:t>Yêu cầu chức năng</w:t>
        </w:r>
        <w:r>
          <w:rPr>
            <w:noProof/>
          </w:rPr>
          <w:tab/>
        </w:r>
        <w:r>
          <w:rPr>
            <w:noProof/>
          </w:rPr>
          <w:fldChar w:fldCharType="begin"/>
        </w:r>
        <w:r>
          <w:rPr>
            <w:noProof/>
          </w:rPr>
          <w:instrText xml:space="preserve"> PAGEREF _Toc530678728 \h </w:instrText>
        </w:r>
        <w:r>
          <w:rPr>
            <w:noProof/>
          </w:rPr>
        </w:r>
      </w:ins>
      <w:r>
        <w:rPr>
          <w:noProof/>
        </w:rPr>
        <w:fldChar w:fldCharType="separate"/>
      </w:r>
      <w:ins w:id="76" w:author="phuong vu" w:date="2018-11-22T19:36:00Z">
        <w:r>
          <w:rPr>
            <w:noProof/>
          </w:rPr>
          <w:t>17</w:t>
        </w:r>
        <w:r>
          <w:rPr>
            <w:noProof/>
          </w:rPr>
          <w:fldChar w:fldCharType="end"/>
        </w:r>
      </w:ins>
    </w:p>
    <w:p w14:paraId="7C2C56B4" w14:textId="39291233" w:rsidR="00D37715" w:rsidRDefault="00D37715">
      <w:pPr>
        <w:pStyle w:val="TOC3"/>
        <w:tabs>
          <w:tab w:val="left" w:pos="1320"/>
          <w:tab w:val="right" w:leader="dot" w:pos="8777"/>
        </w:tabs>
        <w:rPr>
          <w:ins w:id="77" w:author="phuong vu" w:date="2018-11-22T19:36:00Z"/>
          <w:rFonts w:asciiTheme="minorHAnsi" w:eastAsiaTheme="minorEastAsia" w:hAnsiTheme="minorHAnsi" w:cstheme="minorBidi"/>
          <w:noProof/>
          <w:sz w:val="22"/>
          <w:szCs w:val="22"/>
          <w:lang w:val="en-US"/>
        </w:rPr>
      </w:pPr>
      <w:ins w:id="78" w:author="phuong vu" w:date="2018-11-22T19:36:00Z">
        <w:r>
          <w:rPr>
            <w:noProof/>
          </w:rPr>
          <w:t>1.3.1</w:t>
        </w:r>
        <w:r>
          <w:rPr>
            <w:rFonts w:asciiTheme="minorHAnsi" w:eastAsiaTheme="minorEastAsia" w:hAnsiTheme="minorHAnsi" w:cstheme="minorBidi"/>
            <w:noProof/>
            <w:sz w:val="22"/>
            <w:szCs w:val="22"/>
            <w:lang w:val="en-US"/>
          </w:rPr>
          <w:tab/>
        </w:r>
        <w:r>
          <w:rPr>
            <w:noProof/>
          </w:rPr>
          <w:t>Quản lí đơn hàng</w:t>
        </w:r>
        <w:r>
          <w:rPr>
            <w:noProof/>
          </w:rPr>
          <w:tab/>
        </w:r>
        <w:r>
          <w:rPr>
            <w:noProof/>
          </w:rPr>
          <w:fldChar w:fldCharType="begin"/>
        </w:r>
        <w:r>
          <w:rPr>
            <w:noProof/>
          </w:rPr>
          <w:instrText xml:space="preserve"> PAGEREF _Toc530678729 \h </w:instrText>
        </w:r>
        <w:r>
          <w:rPr>
            <w:noProof/>
          </w:rPr>
        </w:r>
      </w:ins>
      <w:r>
        <w:rPr>
          <w:noProof/>
        </w:rPr>
        <w:fldChar w:fldCharType="separate"/>
      </w:r>
      <w:ins w:id="79" w:author="phuong vu" w:date="2018-11-22T19:36:00Z">
        <w:r>
          <w:rPr>
            <w:noProof/>
          </w:rPr>
          <w:t>17</w:t>
        </w:r>
        <w:r>
          <w:rPr>
            <w:noProof/>
          </w:rPr>
          <w:fldChar w:fldCharType="end"/>
        </w:r>
      </w:ins>
    </w:p>
    <w:p w14:paraId="4C0726F5" w14:textId="03A3AFCE" w:rsidR="00D37715" w:rsidRDefault="00D37715">
      <w:pPr>
        <w:pStyle w:val="TOC2"/>
        <w:tabs>
          <w:tab w:val="left" w:pos="880"/>
          <w:tab w:val="right" w:leader="dot" w:pos="8777"/>
        </w:tabs>
        <w:rPr>
          <w:ins w:id="80" w:author="phuong vu" w:date="2018-11-22T19:36:00Z"/>
          <w:rFonts w:asciiTheme="minorHAnsi" w:eastAsiaTheme="minorEastAsia" w:hAnsiTheme="minorHAnsi" w:cstheme="minorBidi"/>
          <w:noProof/>
          <w:sz w:val="22"/>
          <w:szCs w:val="22"/>
          <w:lang w:val="en-US"/>
        </w:rPr>
      </w:pPr>
      <w:ins w:id="81" w:author="phuong vu" w:date="2018-11-22T19:36:00Z">
        <w:r>
          <w:rPr>
            <w:noProof/>
          </w:rPr>
          <w:t>1.4</w:t>
        </w:r>
        <w:r>
          <w:rPr>
            <w:rFonts w:asciiTheme="minorHAnsi" w:eastAsiaTheme="minorEastAsia" w:hAnsiTheme="minorHAnsi" w:cstheme="minorBidi"/>
            <w:noProof/>
            <w:sz w:val="22"/>
            <w:szCs w:val="22"/>
            <w:lang w:val="en-US"/>
          </w:rPr>
          <w:tab/>
        </w:r>
        <w:r>
          <w:rPr>
            <w:noProof/>
          </w:rPr>
          <w:t>Yêu cầu phi chức năng</w:t>
        </w:r>
        <w:r>
          <w:rPr>
            <w:noProof/>
          </w:rPr>
          <w:tab/>
        </w:r>
        <w:r>
          <w:rPr>
            <w:noProof/>
          </w:rPr>
          <w:fldChar w:fldCharType="begin"/>
        </w:r>
        <w:r>
          <w:rPr>
            <w:noProof/>
          </w:rPr>
          <w:instrText xml:space="preserve"> PAGEREF _Toc530678730 \h </w:instrText>
        </w:r>
        <w:r>
          <w:rPr>
            <w:noProof/>
          </w:rPr>
        </w:r>
      </w:ins>
      <w:r>
        <w:rPr>
          <w:noProof/>
        </w:rPr>
        <w:fldChar w:fldCharType="separate"/>
      </w:r>
      <w:ins w:id="82" w:author="phuong vu" w:date="2018-11-22T19:36:00Z">
        <w:r>
          <w:rPr>
            <w:noProof/>
          </w:rPr>
          <w:t>18</w:t>
        </w:r>
        <w:r>
          <w:rPr>
            <w:noProof/>
          </w:rPr>
          <w:fldChar w:fldCharType="end"/>
        </w:r>
      </w:ins>
    </w:p>
    <w:p w14:paraId="496E70AD" w14:textId="31BE1AB5" w:rsidR="00D37715" w:rsidRDefault="00D37715">
      <w:pPr>
        <w:pStyle w:val="TOC2"/>
        <w:tabs>
          <w:tab w:val="left" w:pos="880"/>
          <w:tab w:val="right" w:leader="dot" w:pos="8777"/>
        </w:tabs>
        <w:rPr>
          <w:ins w:id="83" w:author="phuong vu" w:date="2018-11-22T19:36:00Z"/>
          <w:rFonts w:asciiTheme="minorHAnsi" w:eastAsiaTheme="minorEastAsia" w:hAnsiTheme="minorHAnsi" w:cstheme="minorBidi"/>
          <w:noProof/>
          <w:sz w:val="22"/>
          <w:szCs w:val="22"/>
          <w:lang w:val="en-US"/>
        </w:rPr>
      </w:pPr>
      <w:ins w:id="84" w:author="phuong vu" w:date="2018-11-22T19:36:00Z">
        <w:r>
          <w:rPr>
            <w:noProof/>
          </w:rPr>
          <w:t>1.5</w:t>
        </w:r>
        <w:r>
          <w:rPr>
            <w:rFonts w:asciiTheme="minorHAnsi" w:eastAsiaTheme="minorEastAsia" w:hAnsiTheme="minorHAnsi" w:cstheme="minorBidi"/>
            <w:noProof/>
            <w:sz w:val="22"/>
            <w:szCs w:val="22"/>
            <w:lang w:val="en-US"/>
          </w:rPr>
          <w:tab/>
        </w:r>
        <w:r>
          <w:rPr>
            <w:noProof/>
          </w:rPr>
          <w:t>Yêu cầu thực thi</w:t>
        </w:r>
        <w:r>
          <w:rPr>
            <w:noProof/>
          </w:rPr>
          <w:tab/>
        </w:r>
        <w:r>
          <w:rPr>
            <w:noProof/>
          </w:rPr>
          <w:fldChar w:fldCharType="begin"/>
        </w:r>
        <w:r>
          <w:rPr>
            <w:noProof/>
          </w:rPr>
          <w:instrText xml:space="preserve"> PAGEREF _Toc530678731 \h </w:instrText>
        </w:r>
        <w:r>
          <w:rPr>
            <w:noProof/>
          </w:rPr>
        </w:r>
      </w:ins>
      <w:r>
        <w:rPr>
          <w:noProof/>
        </w:rPr>
        <w:fldChar w:fldCharType="separate"/>
      </w:r>
      <w:ins w:id="85" w:author="phuong vu" w:date="2018-11-22T19:36:00Z">
        <w:r>
          <w:rPr>
            <w:noProof/>
          </w:rPr>
          <w:t>18</w:t>
        </w:r>
        <w:r>
          <w:rPr>
            <w:noProof/>
          </w:rPr>
          <w:fldChar w:fldCharType="end"/>
        </w:r>
      </w:ins>
    </w:p>
    <w:p w14:paraId="2CE5775D" w14:textId="2FDA543D" w:rsidR="00D37715" w:rsidRDefault="00D37715">
      <w:pPr>
        <w:pStyle w:val="TOC1"/>
        <w:tabs>
          <w:tab w:val="left" w:pos="1540"/>
          <w:tab w:val="right" w:leader="dot" w:pos="8777"/>
        </w:tabs>
        <w:rPr>
          <w:ins w:id="86" w:author="phuong vu" w:date="2018-11-22T19:36:00Z"/>
          <w:rFonts w:asciiTheme="minorHAnsi" w:eastAsiaTheme="minorEastAsia" w:hAnsiTheme="minorHAnsi" w:cstheme="minorBidi"/>
          <w:noProof/>
          <w:sz w:val="22"/>
          <w:szCs w:val="22"/>
          <w:lang w:val="en-US"/>
        </w:rPr>
      </w:pPr>
      <w:ins w:id="87" w:author="phuong vu" w:date="2018-11-22T19:36:00Z">
        <w:r>
          <w:rPr>
            <w:noProof/>
          </w:rPr>
          <w:t>CHƯƠNG 2 -</w:t>
        </w:r>
        <w:r>
          <w:rPr>
            <w:rFonts w:asciiTheme="minorHAnsi" w:eastAsiaTheme="minorEastAsia" w:hAnsiTheme="minorHAnsi" w:cstheme="minorBidi"/>
            <w:noProof/>
            <w:sz w:val="22"/>
            <w:szCs w:val="22"/>
            <w:lang w:val="en-US"/>
          </w:rPr>
          <w:tab/>
        </w:r>
        <w:r>
          <w:rPr>
            <w:noProof/>
          </w:rPr>
          <w:t>CƠ SỞ LÝ THUYẾT</w:t>
        </w:r>
        <w:r>
          <w:rPr>
            <w:noProof/>
          </w:rPr>
          <w:tab/>
        </w:r>
        <w:r>
          <w:rPr>
            <w:noProof/>
          </w:rPr>
          <w:fldChar w:fldCharType="begin"/>
        </w:r>
        <w:r>
          <w:rPr>
            <w:noProof/>
          </w:rPr>
          <w:instrText xml:space="preserve"> PAGEREF _Toc530678732 \h </w:instrText>
        </w:r>
        <w:r>
          <w:rPr>
            <w:noProof/>
          </w:rPr>
        </w:r>
      </w:ins>
      <w:r>
        <w:rPr>
          <w:noProof/>
        </w:rPr>
        <w:fldChar w:fldCharType="separate"/>
      </w:r>
      <w:ins w:id="88" w:author="phuong vu" w:date="2018-11-22T19:36:00Z">
        <w:r>
          <w:rPr>
            <w:noProof/>
          </w:rPr>
          <w:t>19</w:t>
        </w:r>
        <w:r>
          <w:rPr>
            <w:noProof/>
          </w:rPr>
          <w:fldChar w:fldCharType="end"/>
        </w:r>
      </w:ins>
    </w:p>
    <w:p w14:paraId="7A20EE71" w14:textId="040742FB" w:rsidR="00D37715" w:rsidRDefault="00D37715">
      <w:pPr>
        <w:pStyle w:val="TOC2"/>
        <w:tabs>
          <w:tab w:val="left" w:pos="880"/>
          <w:tab w:val="right" w:leader="dot" w:pos="8777"/>
        </w:tabs>
        <w:rPr>
          <w:ins w:id="89" w:author="phuong vu" w:date="2018-11-22T19:36:00Z"/>
          <w:rFonts w:asciiTheme="minorHAnsi" w:eastAsiaTheme="minorEastAsia" w:hAnsiTheme="minorHAnsi" w:cstheme="minorBidi"/>
          <w:noProof/>
          <w:sz w:val="22"/>
          <w:szCs w:val="22"/>
          <w:lang w:val="en-US"/>
        </w:rPr>
      </w:pPr>
      <w:ins w:id="90" w:author="phuong vu" w:date="2018-11-22T19:36:00Z">
        <w:r>
          <w:rPr>
            <w:noProof/>
          </w:rPr>
          <w:t>2.1</w:t>
        </w:r>
        <w:r>
          <w:rPr>
            <w:rFonts w:asciiTheme="minorHAnsi" w:eastAsiaTheme="minorEastAsia" w:hAnsiTheme="minorHAnsi" w:cstheme="minorBidi"/>
            <w:noProof/>
            <w:sz w:val="22"/>
            <w:szCs w:val="22"/>
            <w:lang w:val="en-US"/>
          </w:rPr>
          <w:tab/>
        </w:r>
        <w:r>
          <w:rPr>
            <w:noProof/>
          </w:rPr>
          <w:t xml:space="preserve">Tìm hiểu về </w:t>
        </w:r>
        <w:r w:rsidRPr="00E92D87">
          <w:rPr>
            <w:noProof/>
            <w:lang w:val="en-US"/>
          </w:rPr>
          <w:t>Python</w:t>
        </w:r>
        <w:r>
          <w:rPr>
            <w:noProof/>
          </w:rPr>
          <w:tab/>
        </w:r>
        <w:r>
          <w:rPr>
            <w:noProof/>
          </w:rPr>
          <w:fldChar w:fldCharType="begin"/>
        </w:r>
        <w:r>
          <w:rPr>
            <w:noProof/>
          </w:rPr>
          <w:instrText xml:space="preserve"> PAGEREF _Toc530678733 \h </w:instrText>
        </w:r>
        <w:r>
          <w:rPr>
            <w:noProof/>
          </w:rPr>
        </w:r>
      </w:ins>
      <w:r>
        <w:rPr>
          <w:noProof/>
        </w:rPr>
        <w:fldChar w:fldCharType="separate"/>
      </w:r>
      <w:ins w:id="91" w:author="phuong vu" w:date="2018-11-22T19:36:00Z">
        <w:r>
          <w:rPr>
            <w:noProof/>
          </w:rPr>
          <w:t>19</w:t>
        </w:r>
        <w:r>
          <w:rPr>
            <w:noProof/>
          </w:rPr>
          <w:fldChar w:fldCharType="end"/>
        </w:r>
      </w:ins>
    </w:p>
    <w:p w14:paraId="5C686613" w14:textId="744A9812" w:rsidR="00D37715" w:rsidRDefault="00D37715">
      <w:pPr>
        <w:pStyle w:val="TOC2"/>
        <w:tabs>
          <w:tab w:val="left" w:pos="880"/>
          <w:tab w:val="right" w:leader="dot" w:pos="8777"/>
        </w:tabs>
        <w:rPr>
          <w:ins w:id="92" w:author="phuong vu" w:date="2018-11-22T19:36:00Z"/>
          <w:rFonts w:asciiTheme="minorHAnsi" w:eastAsiaTheme="minorEastAsia" w:hAnsiTheme="minorHAnsi" w:cstheme="minorBidi"/>
          <w:noProof/>
          <w:sz w:val="22"/>
          <w:szCs w:val="22"/>
          <w:lang w:val="en-US"/>
        </w:rPr>
      </w:pPr>
      <w:ins w:id="93" w:author="phuong vu" w:date="2018-11-22T19:36:00Z">
        <w:r>
          <w:rPr>
            <w:noProof/>
          </w:rPr>
          <w:t>2.2</w:t>
        </w:r>
        <w:r>
          <w:rPr>
            <w:rFonts w:asciiTheme="minorHAnsi" w:eastAsiaTheme="minorEastAsia" w:hAnsiTheme="minorHAnsi" w:cstheme="minorBidi"/>
            <w:noProof/>
            <w:sz w:val="22"/>
            <w:szCs w:val="22"/>
            <w:lang w:val="en-US"/>
          </w:rPr>
          <w:tab/>
        </w:r>
        <w:r>
          <w:rPr>
            <w:noProof/>
          </w:rPr>
          <w:t xml:space="preserve">Tìm hiểu về </w:t>
        </w:r>
        <w:r w:rsidRPr="00E92D87">
          <w:rPr>
            <w:noProof/>
            <w:lang w:val="en-US"/>
          </w:rPr>
          <w:t>TF TIF</w:t>
        </w:r>
        <w:r>
          <w:rPr>
            <w:noProof/>
          </w:rPr>
          <w:tab/>
        </w:r>
        <w:r>
          <w:rPr>
            <w:noProof/>
          </w:rPr>
          <w:fldChar w:fldCharType="begin"/>
        </w:r>
        <w:r>
          <w:rPr>
            <w:noProof/>
          </w:rPr>
          <w:instrText xml:space="preserve"> PAGEREF _Toc530678738 \h </w:instrText>
        </w:r>
        <w:r>
          <w:rPr>
            <w:noProof/>
          </w:rPr>
        </w:r>
      </w:ins>
      <w:r>
        <w:rPr>
          <w:noProof/>
        </w:rPr>
        <w:fldChar w:fldCharType="separate"/>
      </w:r>
      <w:ins w:id="94" w:author="phuong vu" w:date="2018-11-22T19:36:00Z">
        <w:r>
          <w:rPr>
            <w:noProof/>
          </w:rPr>
          <w:t>19</w:t>
        </w:r>
        <w:r>
          <w:rPr>
            <w:noProof/>
          </w:rPr>
          <w:fldChar w:fldCharType="end"/>
        </w:r>
      </w:ins>
    </w:p>
    <w:p w14:paraId="2C20DF04" w14:textId="27DABA95" w:rsidR="00D37715" w:rsidRDefault="00D37715">
      <w:pPr>
        <w:pStyle w:val="TOC2"/>
        <w:tabs>
          <w:tab w:val="left" w:pos="880"/>
          <w:tab w:val="right" w:leader="dot" w:pos="8777"/>
        </w:tabs>
        <w:rPr>
          <w:ins w:id="95" w:author="phuong vu" w:date="2018-11-22T19:36:00Z"/>
          <w:rFonts w:asciiTheme="minorHAnsi" w:eastAsiaTheme="minorEastAsia" w:hAnsiTheme="minorHAnsi" w:cstheme="minorBidi"/>
          <w:noProof/>
          <w:sz w:val="22"/>
          <w:szCs w:val="22"/>
          <w:lang w:val="en-US"/>
        </w:rPr>
      </w:pPr>
      <w:ins w:id="96" w:author="phuong vu" w:date="2018-11-22T19:36:00Z">
        <w:r w:rsidRPr="00E92D87">
          <w:rPr>
            <w:noProof/>
            <w:lang w:val="da-DK"/>
          </w:rPr>
          <w:t>2.3</w:t>
        </w:r>
        <w:r>
          <w:rPr>
            <w:rFonts w:asciiTheme="minorHAnsi" w:eastAsiaTheme="minorEastAsia" w:hAnsiTheme="minorHAnsi" w:cstheme="minorBidi"/>
            <w:noProof/>
            <w:sz w:val="22"/>
            <w:szCs w:val="22"/>
            <w:lang w:val="en-US"/>
          </w:rPr>
          <w:tab/>
        </w:r>
        <w:r w:rsidRPr="00E92D87">
          <w:rPr>
            <w:noProof/>
            <w:lang w:val="da-DK"/>
          </w:rPr>
          <w:t>Tìm hiểu về Bag Of Word</w:t>
        </w:r>
        <w:r>
          <w:rPr>
            <w:noProof/>
          </w:rPr>
          <w:tab/>
        </w:r>
        <w:r>
          <w:rPr>
            <w:noProof/>
          </w:rPr>
          <w:fldChar w:fldCharType="begin"/>
        </w:r>
        <w:r>
          <w:rPr>
            <w:noProof/>
          </w:rPr>
          <w:instrText xml:space="preserve"> PAGEREF _Toc530678753 \h </w:instrText>
        </w:r>
        <w:r>
          <w:rPr>
            <w:noProof/>
          </w:rPr>
        </w:r>
      </w:ins>
      <w:r>
        <w:rPr>
          <w:noProof/>
        </w:rPr>
        <w:fldChar w:fldCharType="separate"/>
      </w:r>
      <w:ins w:id="97" w:author="phuong vu" w:date="2018-11-22T19:36:00Z">
        <w:r>
          <w:rPr>
            <w:noProof/>
          </w:rPr>
          <w:t>19</w:t>
        </w:r>
        <w:r>
          <w:rPr>
            <w:noProof/>
          </w:rPr>
          <w:fldChar w:fldCharType="end"/>
        </w:r>
      </w:ins>
    </w:p>
    <w:p w14:paraId="04185674" w14:textId="6FCFB3A0" w:rsidR="00D37715" w:rsidRDefault="00D37715">
      <w:pPr>
        <w:pStyle w:val="TOC2"/>
        <w:tabs>
          <w:tab w:val="left" w:pos="880"/>
          <w:tab w:val="right" w:leader="dot" w:pos="8777"/>
        </w:tabs>
        <w:rPr>
          <w:ins w:id="98" w:author="phuong vu" w:date="2018-11-22T19:36:00Z"/>
          <w:rFonts w:asciiTheme="minorHAnsi" w:eastAsiaTheme="minorEastAsia" w:hAnsiTheme="minorHAnsi" w:cstheme="minorBidi"/>
          <w:noProof/>
          <w:sz w:val="22"/>
          <w:szCs w:val="22"/>
          <w:lang w:val="en-US"/>
        </w:rPr>
      </w:pPr>
      <w:ins w:id="99" w:author="phuong vu" w:date="2018-11-22T19:36:00Z">
        <w:r>
          <w:rPr>
            <w:noProof/>
          </w:rPr>
          <w:lastRenderedPageBreak/>
          <w:t>2.4</w:t>
        </w:r>
        <w:r>
          <w:rPr>
            <w:rFonts w:asciiTheme="minorHAnsi" w:eastAsiaTheme="minorEastAsia" w:hAnsiTheme="minorHAnsi" w:cstheme="minorBidi"/>
            <w:noProof/>
            <w:sz w:val="22"/>
            <w:szCs w:val="22"/>
            <w:lang w:val="en-US"/>
          </w:rPr>
          <w:tab/>
        </w:r>
        <w:r>
          <w:rPr>
            <w:noProof/>
          </w:rPr>
          <w:t xml:space="preserve">Tìm hiểu về </w:t>
        </w:r>
        <w:r w:rsidRPr="00E92D87">
          <w:rPr>
            <w:noProof/>
            <w:lang w:val="en-US"/>
          </w:rPr>
          <w:t>MongoDB</w:t>
        </w:r>
        <w:r>
          <w:rPr>
            <w:noProof/>
          </w:rPr>
          <w:tab/>
        </w:r>
        <w:r>
          <w:rPr>
            <w:noProof/>
          </w:rPr>
          <w:fldChar w:fldCharType="begin"/>
        </w:r>
        <w:r>
          <w:rPr>
            <w:noProof/>
          </w:rPr>
          <w:instrText xml:space="preserve"> PAGEREF _Toc530678754 \h </w:instrText>
        </w:r>
        <w:r>
          <w:rPr>
            <w:noProof/>
          </w:rPr>
        </w:r>
      </w:ins>
      <w:r>
        <w:rPr>
          <w:noProof/>
        </w:rPr>
        <w:fldChar w:fldCharType="separate"/>
      </w:r>
      <w:ins w:id="100" w:author="phuong vu" w:date="2018-11-22T19:36:00Z">
        <w:r>
          <w:rPr>
            <w:noProof/>
          </w:rPr>
          <w:t>19</w:t>
        </w:r>
        <w:r>
          <w:rPr>
            <w:noProof/>
          </w:rPr>
          <w:fldChar w:fldCharType="end"/>
        </w:r>
      </w:ins>
    </w:p>
    <w:p w14:paraId="34B943E2" w14:textId="50235FDE" w:rsidR="00D37715" w:rsidRDefault="00D37715">
      <w:pPr>
        <w:pStyle w:val="TOC2"/>
        <w:tabs>
          <w:tab w:val="left" w:pos="880"/>
          <w:tab w:val="right" w:leader="dot" w:pos="8777"/>
        </w:tabs>
        <w:rPr>
          <w:ins w:id="101" w:author="phuong vu" w:date="2018-11-22T19:36:00Z"/>
          <w:rFonts w:asciiTheme="minorHAnsi" w:eastAsiaTheme="minorEastAsia" w:hAnsiTheme="minorHAnsi" w:cstheme="minorBidi"/>
          <w:noProof/>
          <w:sz w:val="22"/>
          <w:szCs w:val="22"/>
          <w:lang w:val="en-US"/>
        </w:rPr>
      </w:pPr>
      <w:ins w:id="102" w:author="phuong vu" w:date="2018-11-22T19:36:00Z">
        <w:r>
          <w:rPr>
            <w:noProof/>
          </w:rPr>
          <w:t>2.5</w:t>
        </w:r>
        <w:r>
          <w:rPr>
            <w:rFonts w:asciiTheme="minorHAnsi" w:eastAsiaTheme="minorEastAsia" w:hAnsiTheme="minorHAnsi" w:cstheme="minorBidi"/>
            <w:noProof/>
            <w:sz w:val="22"/>
            <w:szCs w:val="22"/>
            <w:lang w:val="en-US"/>
          </w:rPr>
          <w:tab/>
        </w:r>
        <w:r>
          <w:rPr>
            <w:noProof/>
          </w:rPr>
          <w:t xml:space="preserve">Tìm hiểu về </w:t>
        </w:r>
        <w:r w:rsidRPr="00E92D87">
          <w:rPr>
            <w:noProof/>
            <w:lang w:val="en-US"/>
          </w:rPr>
          <w:t>Web Python</w:t>
        </w:r>
        <w:r>
          <w:rPr>
            <w:noProof/>
          </w:rPr>
          <w:tab/>
        </w:r>
        <w:r>
          <w:rPr>
            <w:noProof/>
          </w:rPr>
          <w:fldChar w:fldCharType="begin"/>
        </w:r>
        <w:r>
          <w:rPr>
            <w:noProof/>
          </w:rPr>
          <w:instrText xml:space="preserve"> PAGEREF _Toc530678755 \h </w:instrText>
        </w:r>
        <w:r>
          <w:rPr>
            <w:noProof/>
          </w:rPr>
        </w:r>
      </w:ins>
      <w:r>
        <w:rPr>
          <w:noProof/>
        </w:rPr>
        <w:fldChar w:fldCharType="separate"/>
      </w:r>
      <w:ins w:id="103" w:author="phuong vu" w:date="2018-11-22T19:36:00Z">
        <w:r>
          <w:rPr>
            <w:noProof/>
          </w:rPr>
          <w:t>19</w:t>
        </w:r>
        <w:r>
          <w:rPr>
            <w:noProof/>
          </w:rPr>
          <w:fldChar w:fldCharType="end"/>
        </w:r>
      </w:ins>
    </w:p>
    <w:p w14:paraId="426E013B" w14:textId="107D20F1" w:rsidR="00D37715" w:rsidRDefault="00D37715">
      <w:pPr>
        <w:pStyle w:val="TOC2"/>
        <w:tabs>
          <w:tab w:val="left" w:pos="880"/>
          <w:tab w:val="right" w:leader="dot" w:pos="8777"/>
        </w:tabs>
        <w:rPr>
          <w:ins w:id="104" w:author="phuong vu" w:date="2018-11-22T19:36:00Z"/>
          <w:rFonts w:asciiTheme="minorHAnsi" w:eastAsiaTheme="minorEastAsia" w:hAnsiTheme="minorHAnsi" w:cstheme="minorBidi"/>
          <w:noProof/>
          <w:sz w:val="22"/>
          <w:szCs w:val="22"/>
          <w:lang w:val="en-US"/>
        </w:rPr>
      </w:pPr>
      <w:ins w:id="105" w:author="phuong vu" w:date="2018-11-22T19:36:00Z">
        <w:r>
          <w:rPr>
            <w:noProof/>
          </w:rPr>
          <w:t>2.6</w:t>
        </w:r>
        <w:r>
          <w:rPr>
            <w:rFonts w:asciiTheme="minorHAnsi" w:eastAsiaTheme="minorEastAsia" w:hAnsiTheme="minorHAnsi" w:cstheme="minorBidi"/>
            <w:noProof/>
            <w:sz w:val="22"/>
            <w:szCs w:val="22"/>
            <w:lang w:val="en-US"/>
          </w:rPr>
          <w:tab/>
        </w:r>
        <w:r>
          <w:rPr>
            <w:noProof/>
          </w:rPr>
          <w:t xml:space="preserve">Tìm hiểu về </w:t>
        </w:r>
        <w:r w:rsidRPr="00E92D87">
          <w:rPr>
            <w:noProof/>
            <w:lang w:val="en-US"/>
          </w:rPr>
          <w:t>xây dựng từ điển</w:t>
        </w:r>
        <w:r>
          <w:rPr>
            <w:noProof/>
          </w:rPr>
          <w:tab/>
        </w:r>
        <w:r>
          <w:rPr>
            <w:noProof/>
          </w:rPr>
          <w:fldChar w:fldCharType="begin"/>
        </w:r>
        <w:r>
          <w:rPr>
            <w:noProof/>
          </w:rPr>
          <w:instrText xml:space="preserve"> PAGEREF _Toc530678766 \h </w:instrText>
        </w:r>
        <w:r>
          <w:rPr>
            <w:noProof/>
          </w:rPr>
        </w:r>
      </w:ins>
      <w:r>
        <w:rPr>
          <w:noProof/>
        </w:rPr>
        <w:fldChar w:fldCharType="separate"/>
      </w:r>
      <w:ins w:id="106" w:author="phuong vu" w:date="2018-11-22T19:36:00Z">
        <w:r>
          <w:rPr>
            <w:noProof/>
          </w:rPr>
          <w:t>19</w:t>
        </w:r>
        <w:r>
          <w:rPr>
            <w:noProof/>
          </w:rPr>
          <w:fldChar w:fldCharType="end"/>
        </w:r>
      </w:ins>
    </w:p>
    <w:p w14:paraId="1131FCE4" w14:textId="1ADE80DB" w:rsidR="00D37715" w:rsidRDefault="00D37715">
      <w:pPr>
        <w:pStyle w:val="TOC1"/>
        <w:tabs>
          <w:tab w:val="left" w:pos="1540"/>
          <w:tab w:val="right" w:leader="dot" w:pos="8777"/>
        </w:tabs>
        <w:rPr>
          <w:ins w:id="107" w:author="phuong vu" w:date="2018-11-22T19:36:00Z"/>
          <w:rFonts w:asciiTheme="minorHAnsi" w:eastAsiaTheme="minorEastAsia" w:hAnsiTheme="minorHAnsi" w:cstheme="minorBidi"/>
          <w:noProof/>
          <w:sz w:val="22"/>
          <w:szCs w:val="22"/>
          <w:lang w:val="en-US"/>
        </w:rPr>
      </w:pPr>
      <w:ins w:id="108" w:author="phuong vu" w:date="2018-11-22T19:36:00Z">
        <w:r>
          <w:rPr>
            <w:noProof/>
          </w:rPr>
          <w:t>CHƯƠNG 3 -</w:t>
        </w:r>
        <w:r>
          <w:rPr>
            <w:rFonts w:asciiTheme="minorHAnsi" w:eastAsiaTheme="minorEastAsia" w:hAnsiTheme="minorHAnsi" w:cstheme="minorBidi"/>
            <w:noProof/>
            <w:sz w:val="22"/>
            <w:szCs w:val="22"/>
            <w:lang w:val="en-US"/>
          </w:rPr>
          <w:tab/>
        </w:r>
        <w:r>
          <w:rPr>
            <w:noProof/>
          </w:rPr>
          <w:t>THIẾT KẾ VÀ CÀI ĐẶT</w:t>
        </w:r>
        <w:r>
          <w:rPr>
            <w:noProof/>
          </w:rPr>
          <w:tab/>
        </w:r>
        <w:r>
          <w:rPr>
            <w:noProof/>
          </w:rPr>
          <w:fldChar w:fldCharType="begin"/>
        </w:r>
        <w:r>
          <w:rPr>
            <w:noProof/>
          </w:rPr>
          <w:instrText xml:space="preserve"> PAGEREF _Toc530679144 \h </w:instrText>
        </w:r>
        <w:r>
          <w:rPr>
            <w:noProof/>
          </w:rPr>
        </w:r>
      </w:ins>
      <w:r>
        <w:rPr>
          <w:noProof/>
        </w:rPr>
        <w:fldChar w:fldCharType="separate"/>
      </w:r>
      <w:ins w:id="109" w:author="phuong vu" w:date="2018-11-22T19:36:00Z">
        <w:r>
          <w:rPr>
            <w:noProof/>
          </w:rPr>
          <w:t>20</w:t>
        </w:r>
        <w:r>
          <w:rPr>
            <w:noProof/>
          </w:rPr>
          <w:fldChar w:fldCharType="end"/>
        </w:r>
      </w:ins>
    </w:p>
    <w:p w14:paraId="45BF831B" w14:textId="0AA80553" w:rsidR="00D37715" w:rsidRDefault="00D37715">
      <w:pPr>
        <w:pStyle w:val="TOC3"/>
        <w:tabs>
          <w:tab w:val="left" w:pos="1320"/>
          <w:tab w:val="right" w:leader="dot" w:pos="8777"/>
        </w:tabs>
        <w:rPr>
          <w:ins w:id="110" w:author="phuong vu" w:date="2018-11-22T19:36:00Z"/>
          <w:rFonts w:asciiTheme="minorHAnsi" w:eastAsiaTheme="minorEastAsia" w:hAnsiTheme="minorHAnsi" w:cstheme="minorBidi"/>
          <w:noProof/>
          <w:sz w:val="22"/>
          <w:szCs w:val="22"/>
          <w:lang w:val="en-US"/>
        </w:rPr>
      </w:pPr>
      <w:ins w:id="111" w:author="phuong vu" w:date="2018-11-22T19:36:00Z">
        <w:r>
          <w:rPr>
            <w:noProof/>
          </w:rPr>
          <w:t>3.1.1</w:t>
        </w:r>
        <w:r>
          <w:rPr>
            <w:rFonts w:asciiTheme="minorHAnsi" w:eastAsiaTheme="minorEastAsia" w:hAnsiTheme="minorHAnsi" w:cstheme="minorBidi"/>
            <w:noProof/>
            <w:sz w:val="22"/>
            <w:szCs w:val="22"/>
            <w:lang w:val="en-US"/>
          </w:rPr>
          <w:tab/>
        </w:r>
        <w:r>
          <w:rPr>
            <w:noProof/>
          </w:rPr>
          <w:t>Kiến trúc hệ thống</w:t>
        </w:r>
        <w:r>
          <w:rPr>
            <w:noProof/>
          </w:rPr>
          <w:tab/>
        </w:r>
        <w:r>
          <w:rPr>
            <w:noProof/>
          </w:rPr>
          <w:fldChar w:fldCharType="begin"/>
        </w:r>
        <w:r>
          <w:rPr>
            <w:noProof/>
          </w:rPr>
          <w:instrText xml:space="preserve"> PAGEREF _Toc530679145 \h </w:instrText>
        </w:r>
        <w:r>
          <w:rPr>
            <w:noProof/>
          </w:rPr>
        </w:r>
      </w:ins>
      <w:r>
        <w:rPr>
          <w:noProof/>
        </w:rPr>
        <w:fldChar w:fldCharType="separate"/>
      </w:r>
      <w:ins w:id="112" w:author="phuong vu" w:date="2018-11-22T19:36:00Z">
        <w:r>
          <w:rPr>
            <w:noProof/>
          </w:rPr>
          <w:t>20</w:t>
        </w:r>
        <w:r>
          <w:rPr>
            <w:noProof/>
          </w:rPr>
          <w:fldChar w:fldCharType="end"/>
        </w:r>
      </w:ins>
    </w:p>
    <w:p w14:paraId="5F157933" w14:textId="0DC2F432" w:rsidR="00D37715" w:rsidRDefault="00D37715">
      <w:pPr>
        <w:pStyle w:val="TOC3"/>
        <w:tabs>
          <w:tab w:val="left" w:pos="1320"/>
          <w:tab w:val="right" w:leader="dot" w:pos="8777"/>
        </w:tabs>
        <w:rPr>
          <w:ins w:id="113" w:author="phuong vu" w:date="2018-11-22T19:36:00Z"/>
          <w:rFonts w:asciiTheme="minorHAnsi" w:eastAsiaTheme="minorEastAsia" w:hAnsiTheme="minorHAnsi" w:cstheme="minorBidi"/>
          <w:noProof/>
          <w:sz w:val="22"/>
          <w:szCs w:val="22"/>
          <w:lang w:val="en-US"/>
        </w:rPr>
      </w:pPr>
      <w:ins w:id="114" w:author="phuong vu" w:date="2018-11-22T19:36:00Z">
        <w:r>
          <w:rPr>
            <w:noProof/>
          </w:rPr>
          <w:t>3.1.2</w:t>
        </w:r>
        <w:r>
          <w:rPr>
            <w:rFonts w:asciiTheme="minorHAnsi" w:eastAsiaTheme="minorEastAsia" w:hAnsiTheme="minorHAnsi" w:cstheme="minorBidi"/>
            <w:noProof/>
            <w:sz w:val="22"/>
            <w:szCs w:val="22"/>
            <w:lang w:val="en-US"/>
          </w:rPr>
          <w:tab/>
        </w:r>
        <w:r>
          <w:rPr>
            <w:noProof/>
          </w:rPr>
          <w:t>Thiết kế dữ liệu</w:t>
        </w:r>
        <w:r>
          <w:rPr>
            <w:noProof/>
          </w:rPr>
          <w:tab/>
        </w:r>
        <w:r>
          <w:rPr>
            <w:noProof/>
          </w:rPr>
          <w:fldChar w:fldCharType="begin"/>
        </w:r>
        <w:r>
          <w:rPr>
            <w:noProof/>
          </w:rPr>
          <w:instrText xml:space="preserve"> PAGEREF _Toc530679153 \h </w:instrText>
        </w:r>
        <w:r>
          <w:rPr>
            <w:noProof/>
          </w:rPr>
        </w:r>
      </w:ins>
      <w:r>
        <w:rPr>
          <w:noProof/>
        </w:rPr>
        <w:fldChar w:fldCharType="separate"/>
      </w:r>
      <w:ins w:id="115" w:author="phuong vu" w:date="2018-11-22T19:36:00Z">
        <w:r>
          <w:rPr>
            <w:noProof/>
          </w:rPr>
          <w:t>20</w:t>
        </w:r>
        <w:r>
          <w:rPr>
            <w:noProof/>
          </w:rPr>
          <w:fldChar w:fldCharType="end"/>
        </w:r>
      </w:ins>
    </w:p>
    <w:p w14:paraId="55D783ED" w14:textId="7A25488E" w:rsidR="00D37715" w:rsidRDefault="00D37715">
      <w:pPr>
        <w:pStyle w:val="TOC3"/>
        <w:tabs>
          <w:tab w:val="left" w:pos="1320"/>
          <w:tab w:val="right" w:leader="dot" w:pos="8777"/>
        </w:tabs>
        <w:rPr>
          <w:ins w:id="116" w:author="phuong vu" w:date="2018-11-22T19:36:00Z"/>
          <w:rFonts w:asciiTheme="minorHAnsi" w:eastAsiaTheme="minorEastAsia" w:hAnsiTheme="minorHAnsi" w:cstheme="minorBidi"/>
          <w:noProof/>
          <w:sz w:val="22"/>
          <w:szCs w:val="22"/>
          <w:lang w:val="en-US"/>
        </w:rPr>
      </w:pPr>
      <w:ins w:id="117" w:author="phuong vu" w:date="2018-11-22T19:36:00Z">
        <w:r>
          <w:rPr>
            <w:noProof/>
          </w:rPr>
          <w:t>3.1.3</w:t>
        </w:r>
        <w:r>
          <w:rPr>
            <w:rFonts w:asciiTheme="minorHAnsi" w:eastAsiaTheme="minorEastAsia" w:hAnsiTheme="minorHAnsi" w:cstheme="minorBidi"/>
            <w:noProof/>
            <w:sz w:val="22"/>
            <w:szCs w:val="22"/>
            <w:lang w:val="en-US"/>
          </w:rPr>
          <w:tab/>
        </w:r>
        <w:r>
          <w:rPr>
            <w:noProof/>
          </w:rPr>
          <w:t>Thiết kế theo chức năng</w:t>
        </w:r>
        <w:r>
          <w:rPr>
            <w:noProof/>
          </w:rPr>
          <w:tab/>
        </w:r>
        <w:r>
          <w:rPr>
            <w:noProof/>
          </w:rPr>
          <w:fldChar w:fldCharType="begin"/>
        </w:r>
        <w:r>
          <w:rPr>
            <w:noProof/>
          </w:rPr>
          <w:instrText xml:space="preserve"> PAGEREF _Toc530679155 \h </w:instrText>
        </w:r>
        <w:r>
          <w:rPr>
            <w:noProof/>
          </w:rPr>
        </w:r>
      </w:ins>
      <w:r>
        <w:rPr>
          <w:noProof/>
        </w:rPr>
        <w:fldChar w:fldCharType="separate"/>
      </w:r>
      <w:ins w:id="118" w:author="phuong vu" w:date="2018-11-22T19:36:00Z">
        <w:r>
          <w:rPr>
            <w:noProof/>
          </w:rPr>
          <w:t>20</w:t>
        </w:r>
        <w:r>
          <w:rPr>
            <w:noProof/>
          </w:rPr>
          <w:fldChar w:fldCharType="end"/>
        </w:r>
      </w:ins>
    </w:p>
    <w:p w14:paraId="47ECF23D" w14:textId="53BC90E7" w:rsidR="00D37715" w:rsidRDefault="00D37715">
      <w:pPr>
        <w:pStyle w:val="TOC1"/>
        <w:tabs>
          <w:tab w:val="left" w:pos="1540"/>
          <w:tab w:val="right" w:leader="dot" w:pos="8777"/>
        </w:tabs>
        <w:rPr>
          <w:ins w:id="119" w:author="phuong vu" w:date="2018-11-22T19:36:00Z"/>
          <w:rFonts w:asciiTheme="minorHAnsi" w:eastAsiaTheme="minorEastAsia" w:hAnsiTheme="minorHAnsi" w:cstheme="minorBidi"/>
          <w:noProof/>
          <w:sz w:val="22"/>
          <w:szCs w:val="22"/>
          <w:lang w:val="en-US"/>
        </w:rPr>
      </w:pPr>
      <w:ins w:id="120" w:author="phuong vu" w:date="2018-11-22T19:36:00Z">
        <w:r>
          <w:rPr>
            <w:noProof/>
          </w:rPr>
          <w:t>CHƯƠNG 4 -</w:t>
        </w:r>
        <w:r>
          <w:rPr>
            <w:rFonts w:asciiTheme="minorHAnsi" w:eastAsiaTheme="minorEastAsia" w:hAnsiTheme="minorHAnsi" w:cstheme="minorBidi"/>
            <w:noProof/>
            <w:sz w:val="22"/>
            <w:szCs w:val="22"/>
            <w:lang w:val="en-US"/>
          </w:rPr>
          <w:tab/>
        </w:r>
        <w:r>
          <w:rPr>
            <w:noProof/>
          </w:rPr>
          <w:t>KIỂM THỬ</w:t>
        </w:r>
        <w:r>
          <w:rPr>
            <w:noProof/>
          </w:rPr>
          <w:tab/>
        </w:r>
        <w:r>
          <w:rPr>
            <w:noProof/>
          </w:rPr>
          <w:fldChar w:fldCharType="begin"/>
        </w:r>
        <w:r>
          <w:rPr>
            <w:noProof/>
          </w:rPr>
          <w:instrText xml:space="preserve"> PAGEREF _Toc530680238 \h </w:instrText>
        </w:r>
        <w:r>
          <w:rPr>
            <w:noProof/>
          </w:rPr>
        </w:r>
      </w:ins>
      <w:r>
        <w:rPr>
          <w:noProof/>
        </w:rPr>
        <w:fldChar w:fldCharType="separate"/>
      </w:r>
      <w:ins w:id="121" w:author="phuong vu" w:date="2018-11-22T19:36:00Z">
        <w:r>
          <w:rPr>
            <w:noProof/>
          </w:rPr>
          <w:t>20</w:t>
        </w:r>
        <w:r>
          <w:rPr>
            <w:noProof/>
          </w:rPr>
          <w:fldChar w:fldCharType="end"/>
        </w:r>
      </w:ins>
    </w:p>
    <w:p w14:paraId="6815F183" w14:textId="39C87FF9" w:rsidR="00D37715" w:rsidRDefault="00D37715">
      <w:pPr>
        <w:pStyle w:val="TOC2"/>
        <w:tabs>
          <w:tab w:val="left" w:pos="880"/>
          <w:tab w:val="right" w:leader="dot" w:pos="8777"/>
        </w:tabs>
        <w:rPr>
          <w:ins w:id="122" w:author="phuong vu" w:date="2018-11-22T19:36:00Z"/>
          <w:rFonts w:asciiTheme="minorHAnsi" w:eastAsiaTheme="minorEastAsia" w:hAnsiTheme="minorHAnsi" w:cstheme="minorBidi"/>
          <w:noProof/>
          <w:sz w:val="22"/>
          <w:szCs w:val="22"/>
          <w:lang w:val="en-US"/>
        </w:rPr>
      </w:pPr>
      <w:ins w:id="123" w:author="phuong vu" w:date="2018-11-22T19:36:00Z">
        <w:r>
          <w:rPr>
            <w:noProof/>
          </w:rPr>
          <w:t>4.1</w:t>
        </w:r>
        <w:r>
          <w:rPr>
            <w:rFonts w:asciiTheme="minorHAnsi" w:eastAsiaTheme="minorEastAsia" w:hAnsiTheme="minorHAnsi" w:cstheme="minorBidi"/>
            <w:noProof/>
            <w:sz w:val="22"/>
            <w:szCs w:val="22"/>
            <w:lang w:val="en-US"/>
          </w:rPr>
          <w:tab/>
        </w:r>
        <w:r>
          <w:rPr>
            <w:noProof/>
          </w:rPr>
          <w:t>Giới thiệu</w:t>
        </w:r>
        <w:r>
          <w:rPr>
            <w:noProof/>
          </w:rPr>
          <w:tab/>
        </w:r>
        <w:r>
          <w:rPr>
            <w:noProof/>
          </w:rPr>
          <w:fldChar w:fldCharType="begin"/>
        </w:r>
        <w:r>
          <w:rPr>
            <w:noProof/>
          </w:rPr>
          <w:instrText xml:space="preserve"> PAGEREF _Toc530680239 \h </w:instrText>
        </w:r>
        <w:r>
          <w:rPr>
            <w:noProof/>
          </w:rPr>
        </w:r>
      </w:ins>
      <w:r>
        <w:rPr>
          <w:noProof/>
        </w:rPr>
        <w:fldChar w:fldCharType="separate"/>
      </w:r>
      <w:ins w:id="124" w:author="phuong vu" w:date="2018-11-22T19:36:00Z">
        <w:r>
          <w:rPr>
            <w:noProof/>
          </w:rPr>
          <w:t>20</w:t>
        </w:r>
        <w:r>
          <w:rPr>
            <w:noProof/>
          </w:rPr>
          <w:fldChar w:fldCharType="end"/>
        </w:r>
      </w:ins>
    </w:p>
    <w:p w14:paraId="2CDF2940" w14:textId="0A77D74A" w:rsidR="00D37715" w:rsidRDefault="00D37715">
      <w:pPr>
        <w:pStyle w:val="TOC2"/>
        <w:tabs>
          <w:tab w:val="left" w:pos="880"/>
          <w:tab w:val="right" w:leader="dot" w:pos="8777"/>
        </w:tabs>
        <w:rPr>
          <w:ins w:id="125" w:author="phuong vu" w:date="2018-11-22T19:36:00Z"/>
          <w:rFonts w:asciiTheme="minorHAnsi" w:eastAsiaTheme="minorEastAsia" w:hAnsiTheme="minorHAnsi" w:cstheme="minorBidi"/>
          <w:noProof/>
          <w:sz w:val="22"/>
          <w:szCs w:val="22"/>
          <w:lang w:val="en-US"/>
        </w:rPr>
      </w:pPr>
      <w:ins w:id="126" w:author="phuong vu" w:date="2018-11-22T19:36:00Z">
        <w:r>
          <w:rPr>
            <w:noProof/>
          </w:rPr>
          <w:t>4.2</w:t>
        </w:r>
        <w:r>
          <w:rPr>
            <w:rFonts w:asciiTheme="minorHAnsi" w:eastAsiaTheme="minorEastAsia" w:hAnsiTheme="minorHAnsi" w:cstheme="minorBidi"/>
            <w:noProof/>
            <w:sz w:val="22"/>
            <w:szCs w:val="22"/>
            <w:lang w:val="en-US"/>
          </w:rPr>
          <w:tab/>
        </w:r>
        <w:r>
          <w:rPr>
            <w:noProof/>
          </w:rPr>
          <w:t>Chi tiết kế hoạch kiểm thử</w:t>
        </w:r>
        <w:r>
          <w:rPr>
            <w:noProof/>
          </w:rPr>
          <w:tab/>
        </w:r>
        <w:r>
          <w:rPr>
            <w:noProof/>
          </w:rPr>
          <w:fldChar w:fldCharType="begin"/>
        </w:r>
        <w:r>
          <w:rPr>
            <w:noProof/>
          </w:rPr>
          <w:instrText xml:space="preserve"> PAGEREF _Toc530680240 \h </w:instrText>
        </w:r>
        <w:r>
          <w:rPr>
            <w:noProof/>
          </w:rPr>
        </w:r>
      </w:ins>
      <w:r>
        <w:rPr>
          <w:noProof/>
        </w:rPr>
        <w:fldChar w:fldCharType="separate"/>
      </w:r>
      <w:ins w:id="127" w:author="phuong vu" w:date="2018-11-22T19:36:00Z">
        <w:r>
          <w:rPr>
            <w:noProof/>
          </w:rPr>
          <w:t>20</w:t>
        </w:r>
        <w:r>
          <w:rPr>
            <w:noProof/>
          </w:rPr>
          <w:fldChar w:fldCharType="end"/>
        </w:r>
      </w:ins>
    </w:p>
    <w:p w14:paraId="083E3CFE" w14:textId="07A23DD1" w:rsidR="00D37715" w:rsidRDefault="00D37715">
      <w:pPr>
        <w:pStyle w:val="TOC2"/>
        <w:tabs>
          <w:tab w:val="left" w:pos="880"/>
          <w:tab w:val="right" w:leader="dot" w:pos="8777"/>
        </w:tabs>
        <w:rPr>
          <w:ins w:id="128" w:author="phuong vu" w:date="2018-11-22T19:36:00Z"/>
          <w:rFonts w:asciiTheme="minorHAnsi" w:eastAsiaTheme="minorEastAsia" w:hAnsiTheme="minorHAnsi" w:cstheme="minorBidi"/>
          <w:noProof/>
          <w:sz w:val="22"/>
          <w:szCs w:val="22"/>
          <w:lang w:val="en-US"/>
        </w:rPr>
      </w:pPr>
      <w:ins w:id="129" w:author="phuong vu" w:date="2018-11-22T19:36:00Z">
        <w:r>
          <w:rPr>
            <w:noProof/>
          </w:rPr>
          <w:t>4.3</w:t>
        </w:r>
        <w:r>
          <w:rPr>
            <w:rFonts w:asciiTheme="minorHAnsi" w:eastAsiaTheme="minorEastAsia" w:hAnsiTheme="minorHAnsi" w:cstheme="minorBidi"/>
            <w:noProof/>
            <w:sz w:val="22"/>
            <w:szCs w:val="22"/>
            <w:lang w:val="en-US"/>
          </w:rPr>
          <w:tab/>
        </w:r>
        <w:r>
          <w:rPr>
            <w:noProof/>
          </w:rPr>
          <w:t>Quản lí kiểm thử</w:t>
        </w:r>
        <w:r>
          <w:rPr>
            <w:noProof/>
          </w:rPr>
          <w:tab/>
        </w:r>
        <w:r>
          <w:rPr>
            <w:noProof/>
          </w:rPr>
          <w:fldChar w:fldCharType="begin"/>
        </w:r>
        <w:r>
          <w:rPr>
            <w:noProof/>
          </w:rPr>
          <w:instrText xml:space="preserve"> PAGEREF _Toc530680241 \h </w:instrText>
        </w:r>
        <w:r>
          <w:rPr>
            <w:noProof/>
          </w:rPr>
        </w:r>
      </w:ins>
      <w:r>
        <w:rPr>
          <w:noProof/>
        </w:rPr>
        <w:fldChar w:fldCharType="separate"/>
      </w:r>
      <w:ins w:id="130" w:author="phuong vu" w:date="2018-11-22T19:36:00Z">
        <w:r>
          <w:rPr>
            <w:noProof/>
          </w:rPr>
          <w:t>20</w:t>
        </w:r>
        <w:r>
          <w:rPr>
            <w:noProof/>
          </w:rPr>
          <w:fldChar w:fldCharType="end"/>
        </w:r>
      </w:ins>
    </w:p>
    <w:p w14:paraId="56B68D5A" w14:textId="594D5836" w:rsidR="00D37715" w:rsidRDefault="00D37715">
      <w:pPr>
        <w:pStyle w:val="TOC2"/>
        <w:tabs>
          <w:tab w:val="left" w:pos="880"/>
          <w:tab w:val="right" w:leader="dot" w:pos="8777"/>
        </w:tabs>
        <w:rPr>
          <w:ins w:id="131" w:author="phuong vu" w:date="2018-11-22T19:36:00Z"/>
          <w:rFonts w:asciiTheme="minorHAnsi" w:eastAsiaTheme="minorEastAsia" w:hAnsiTheme="minorHAnsi" w:cstheme="minorBidi"/>
          <w:noProof/>
          <w:sz w:val="22"/>
          <w:szCs w:val="22"/>
          <w:lang w:val="en-US"/>
        </w:rPr>
      </w:pPr>
      <w:ins w:id="132" w:author="phuong vu" w:date="2018-11-22T19:36:00Z">
        <w:r>
          <w:rPr>
            <w:noProof/>
          </w:rPr>
          <w:t>4.4</w:t>
        </w:r>
        <w:r>
          <w:rPr>
            <w:rFonts w:asciiTheme="minorHAnsi" w:eastAsiaTheme="minorEastAsia" w:hAnsiTheme="minorHAnsi" w:cstheme="minorBidi"/>
            <w:noProof/>
            <w:sz w:val="22"/>
            <w:szCs w:val="22"/>
            <w:lang w:val="en-US"/>
          </w:rPr>
          <w:tab/>
        </w:r>
        <w:r>
          <w:rPr>
            <w:noProof/>
          </w:rPr>
          <w:t>Các trường hợp kiểm thử</w:t>
        </w:r>
        <w:r>
          <w:rPr>
            <w:noProof/>
          </w:rPr>
          <w:tab/>
        </w:r>
        <w:r>
          <w:rPr>
            <w:noProof/>
          </w:rPr>
          <w:fldChar w:fldCharType="begin"/>
        </w:r>
        <w:r>
          <w:rPr>
            <w:noProof/>
          </w:rPr>
          <w:instrText xml:space="preserve"> PAGEREF _Toc530680242 \h </w:instrText>
        </w:r>
        <w:r>
          <w:rPr>
            <w:noProof/>
          </w:rPr>
        </w:r>
      </w:ins>
      <w:r>
        <w:rPr>
          <w:noProof/>
        </w:rPr>
        <w:fldChar w:fldCharType="separate"/>
      </w:r>
      <w:ins w:id="133" w:author="phuong vu" w:date="2018-11-22T19:36:00Z">
        <w:r>
          <w:rPr>
            <w:noProof/>
          </w:rPr>
          <w:t>20</w:t>
        </w:r>
        <w:r>
          <w:rPr>
            <w:noProof/>
          </w:rPr>
          <w:fldChar w:fldCharType="end"/>
        </w:r>
      </w:ins>
    </w:p>
    <w:p w14:paraId="34598E90" w14:textId="49857D0A" w:rsidR="00D37715" w:rsidRDefault="00D37715">
      <w:pPr>
        <w:pStyle w:val="TOC1"/>
        <w:tabs>
          <w:tab w:val="left" w:pos="1540"/>
          <w:tab w:val="right" w:leader="dot" w:pos="8777"/>
        </w:tabs>
        <w:rPr>
          <w:ins w:id="134" w:author="phuong vu" w:date="2018-11-22T19:36:00Z"/>
          <w:rFonts w:asciiTheme="minorHAnsi" w:eastAsiaTheme="minorEastAsia" w:hAnsiTheme="minorHAnsi" w:cstheme="minorBidi"/>
          <w:noProof/>
          <w:sz w:val="22"/>
          <w:szCs w:val="22"/>
          <w:lang w:val="en-US"/>
        </w:rPr>
      </w:pPr>
      <w:ins w:id="135" w:author="phuong vu" w:date="2018-11-22T19:36:00Z">
        <w:r>
          <w:rPr>
            <w:noProof/>
          </w:rPr>
          <w:t>CHƯƠNG 5 -</w:t>
        </w:r>
        <w:r>
          <w:rPr>
            <w:rFonts w:asciiTheme="minorHAnsi" w:eastAsiaTheme="minorEastAsia" w:hAnsiTheme="minorHAnsi" w:cstheme="minorBidi"/>
            <w:noProof/>
            <w:sz w:val="22"/>
            <w:szCs w:val="22"/>
            <w:lang w:val="en-US"/>
          </w:rPr>
          <w:tab/>
        </w:r>
        <w:r>
          <w:rPr>
            <w:noProof/>
          </w:rPr>
          <w:t>KẾT LUẬN</w:t>
        </w:r>
        <w:r>
          <w:rPr>
            <w:noProof/>
          </w:rPr>
          <w:tab/>
        </w:r>
        <w:r>
          <w:rPr>
            <w:noProof/>
          </w:rPr>
          <w:fldChar w:fldCharType="begin"/>
        </w:r>
        <w:r>
          <w:rPr>
            <w:noProof/>
          </w:rPr>
          <w:instrText xml:space="preserve"> PAGEREF _Toc530680243 \h </w:instrText>
        </w:r>
        <w:r>
          <w:rPr>
            <w:noProof/>
          </w:rPr>
        </w:r>
      </w:ins>
      <w:r>
        <w:rPr>
          <w:noProof/>
        </w:rPr>
        <w:fldChar w:fldCharType="separate"/>
      </w:r>
      <w:ins w:id="136" w:author="phuong vu" w:date="2018-11-22T19:36:00Z">
        <w:r>
          <w:rPr>
            <w:noProof/>
          </w:rPr>
          <w:t>21</w:t>
        </w:r>
        <w:r>
          <w:rPr>
            <w:noProof/>
          </w:rPr>
          <w:fldChar w:fldCharType="end"/>
        </w:r>
      </w:ins>
    </w:p>
    <w:p w14:paraId="6ABEEE1F" w14:textId="2E62F950" w:rsidR="00D37715" w:rsidRDefault="00D37715">
      <w:pPr>
        <w:pStyle w:val="TOC2"/>
        <w:tabs>
          <w:tab w:val="left" w:pos="880"/>
          <w:tab w:val="right" w:leader="dot" w:pos="8777"/>
        </w:tabs>
        <w:rPr>
          <w:ins w:id="137" w:author="phuong vu" w:date="2018-11-22T19:36:00Z"/>
          <w:rFonts w:asciiTheme="minorHAnsi" w:eastAsiaTheme="minorEastAsia" w:hAnsiTheme="minorHAnsi" w:cstheme="minorBidi"/>
          <w:noProof/>
          <w:sz w:val="22"/>
          <w:szCs w:val="22"/>
          <w:lang w:val="en-US"/>
        </w:rPr>
      </w:pPr>
      <w:ins w:id="138" w:author="phuong vu" w:date="2018-11-22T19:36:00Z">
        <w:r>
          <w:rPr>
            <w:noProof/>
          </w:rPr>
          <w:t>5.1</w:t>
        </w:r>
        <w:r>
          <w:rPr>
            <w:rFonts w:asciiTheme="minorHAnsi" w:eastAsiaTheme="minorEastAsia" w:hAnsiTheme="minorHAnsi" w:cstheme="minorBidi"/>
            <w:noProof/>
            <w:sz w:val="22"/>
            <w:szCs w:val="22"/>
            <w:lang w:val="en-US"/>
          </w:rPr>
          <w:tab/>
        </w:r>
        <w:r w:rsidRPr="00E92D87">
          <w:rPr>
            <w:noProof/>
            <w:lang w:val="en-US"/>
          </w:rPr>
          <w:t>Kết quả đạt được</w:t>
        </w:r>
        <w:r>
          <w:rPr>
            <w:noProof/>
          </w:rPr>
          <w:tab/>
        </w:r>
        <w:r>
          <w:rPr>
            <w:noProof/>
          </w:rPr>
          <w:fldChar w:fldCharType="begin"/>
        </w:r>
        <w:r>
          <w:rPr>
            <w:noProof/>
          </w:rPr>
          <w:instrText xml:space="preserve"> PAGEREF _Toc530680244 \h </w:instrText>
        </w:r>
        <w:r>
          <w:rPr>
            <w:noProof/>
          </w:rPr>
        </w:r>
      </w:ins>
      <w:r>
        <w:rPr>
          <w:noProof/>
        </w:rPr>
        <w:fldChar w:fldCharType="separate"/>
      </w:r>
      <w:ins w:id="139" w:author="phuong vu" w:date="2018-11-22T19:36:00Z">
        <w:r>
          <w:rPr>
            <w:noProof/>
          </w:rPr>
          <w:t>21</w:t>
        </w:r>
        <w:r>
          <w:rPr>
            <w:noProof/>
          </w:rPr>
          <w:fldChar w:fldCharType="end"/>
        </w:r>
      </w:ins>
    </w:p>
    <w:p w14:paraId="39C203DD" w14:textId="3C765B60" w:rsidR="00D37715" w:rsidRDefault="00D37715">
      <w:pPr>
        <w:pStyle w:val="TOC2"/>
        <w:tabs>
          <w:tab w:val="left" w:pos="880"/>
          <w:tab w:val="right" w:leader="dot" w:pos="8777"/>
        </w:tabs>
        <w:rPr>
          <w:ins w:id="140" w:author="phuong vu" w:date="2018-11-22T19:36:00Z"/>
          <w:rFonts w:asciiTheme="minorHAnsi" w:eastAsiaTheme="minorEastAsia" w:hAnsiTheme="minorHAnsi" w:cstheme="minorBidi"/>
          <w:noProof/>
          <w:sz w:val="22"/>
          <w:szCs w:val="22"/>
          <w:lang w:val="en-US"/>
        </w:rPr>
      </w:pPr>
      <w:ins w:id="141" w:author="phuong vu" w:date="2018-11-22T19:36:00Z">
        <w:r>
          <w:rPr>
            <w:noProof/>
          </w:rPr>
          <w:t>5.2</w:t>
        </w:r>
        <w:r>
          <w:rPr>
            <w:rFonts w:asciiTheme="minorHAnsi" w:eastAsiaTheme="minorEastAsia" w:hAnsiTheme="minorHAnsi" w:cstheme="minorBidi"/>
            <w:noProof/>
            <w:sz w:val="22"/>
            <w:szCs w:val="22"/>
            <w:lang w:val="en-US"/>
          </w:rPr>
          <w:tab/>
        </w:r>
        <w:r>
          <w:rPr>
            <w:noProof/>
          </w:rPr>
          <w:t>Hạn chế</w:t>
        </w:r>
        <w:r>
          <w:rPr>
            <w:noProof/>
          </w:rPr>
          <w:tab/>
        </w:r>
        <w:r>
          <w:rPr>
            <w:noProof/>
          </w:rPr>
          <w:fldChar w:fldCharType="begin"/>
        </w:r>
        <w:r>
          <w:rPr>
            <w:noProof/>
          </w:rPr>
          <w:instrText xml:space="preserve"> PAGEREF _Toc530680245 \h </w:instrText>
        </w:r>
        <w:r>
          <w:rPr>
            <w:noProof/>
          </w:rPr>
        </w:r>
      </w:ins>
      <w:r>
        <w:rPr>
          <w:noProof/>
        </w:rPr>
        <w:fldChar w:fldCharType="separate"/>
      </w:r>
      <w:ins w:id="142" w:author="phuong vu" w:date="2018-11-22T19:36:00Z">
        <w:r>
          <w:rPr>
            <w:noProof/>
          </w:rPr>
          <w:t>21</w:t>
        </w:r>
        <w:r>
          <w:rPr>
            <w:noProof/>
          </w:rPr>
          <w:fldChar w:fldCharType="end"/>
        </w:r>
      </w:ins>
    </w:p>
    <w:p w14:paraId="631AFEA3" w14:textId="071FAD36" w:rsidR="00D37715" w:rsidRDefault="00D37715">
      <w:pPr>
        <w:pStyle w:val="TOC2"/>
        <w:tabs>
          <w:tab w:val="left" w:pos="880"/>
          <w:tab w:val="right" w:leader="dot" w:pos="8777"/>
        </w:tabs>
        <w:rPr>
          <w:ins w:id="143" w:author="phuong vu" w:date="2018-11-22T19:36:00Z"/>
          <w:rFonts w:asciiTheme="minorHAnsi" w:eastAsiaTheme="minorEastAsia" w:hAnsiTheme="minorHAnsi" w:cstheme="minorBidi"/>
          <w:noProof/>
          <w:sz w:val="22"/>
          <w:szCs w:val="22"/>
          <w:lang w:val="en-US"/>
        </w:rPr>
      </w:pPr>
      <w:ins w:id="144" w:author="phuong vu" w:date="2018-11-22T19:36:00Z">
        <w:r>
          <w:rPr>
            <w:noProof/>
          </w:rPr>
          <w:t>5.3</w:t>
        </w:r>
        <w:r>
          <w:rPr>
            <w:rFonts w:asciiTheme="minorHAnsi" w:eastAsiaTheme="minorEastAsia" w:hAnsiTheme="minorHAnsi" w:cstheme="minorBidi"/>
            <w:noProof/>
            <w:sz w:val="22"/>
            <w:szCs w:val="22"/>
            <w:lang w:val="en-US"/>
          </w:rPr>
          <w:tab/>
        </w:r>
        <w:r>
          <w:rPr>
            <w:noProof/>
          </w:rPr>
          <w:t>Hướng phát triển</w:t>
        </w:r>
        <w:r>
          <w:rPr>
            <w:noProof/>
          </w:rPr>
          <w:tab/>
        </w:r>
        <w:r>
          <w:rPr>
            <w:noProof/>
          </w:rPr>
          <w:fldChar w:fldCharType="begin"/>
        </w:r>
        <w:r>
          <w:rPr>
            <w:noProof/>
          </w:rPr>
          <w:instrText xml:space="preserve"> PAGEREF _Toc530680246 \h </w:instrText>
        </w:r>
        <w:r>
          <w:rPr>
            <w:noProof/>
          </w:rPr>
        </w:r>
      </w:ins>
      <w:r>
        <w:rPr>
          <w:noProof/>
        </w:rPr>
        <w:fldChar w:fldCharType="separate"/>
      </w:r>
      <w:ins w:id="145" w:author="phuong vu" w:date="2018-11-22T19:36:00Z">
        <w:r>
          <w:rPr>
            <w:noProof/>
          </w:rPr>
          <w:t>21</w:t>
        </w:r>
        <w:r>
          <w:rPr>
            <w:noProof/>
          </w:rPr>
          <w:fldChar w:fldCharType="end"/>
        </w:r>
      </w:ins>
    </w:p>
    <w:p w14:paraId="1DA7ACC0" w14:textId="24836BF6" w:rsidR="00D37715" w:rsidRDefault="00D37715">
      <w:pPr>
        <w:pStyle w:val="TOC1"/>
        <w:tabs>
          <w:tab w:val="right" w:leader="dot" w:pos="8777"/>
        </w:tabs>
        <w:rPr>
          <w:ins w:id="146" w:author="phuong vu" w:date="2018-11-22T19:36:00Z"/>
          <w:rFonts w:asciiTheme="minorHAnsi" w:eastAsiaTheme="minorEastAsia" w:hAnsiTheme="minorHAnsi" w:cstheme="minorBidi"/>
          <w:noProof/>
          <w:sz w:val="22"/>
          <w:szCs w:val="22"/>
          <w:lang w:val="en-US"/>
        </w:rPr>
      </w:pPr>
      <w:ins w:id="147" w:author="phuong vu" w:date="2018-11-22T19:36:00Z">
        <w:r>
          <w:rPr>
            <w:noProof/>
          </w:rPr>
          <w:t>PHỤ LỤC</w:t>
        </w:r>
        <w:r>
          <w:rPr>
            <w:noProof/>
          </w:rPr>
          <w:tab/>
        </w:r>
        <w:r>
          <w:rPr>
            <w:noProof/>
          </w:rPr>
          <w:fldChar w:fldCharType="begin"/>
        </w:r>
        <w:r>
          <w:rPr>
            <w:noProof/>
          </w:rPr>
          <w:instrText xml:space="preserve"> PAGEREF _Toc530680247 \h </w:instrText>
        </w:r>
        <w:r>
          <w:rPr>
            <w:noProof/>
          </w:rPr>
        </w:r>
      </w:ins>
      <w:r>
        <w:rPr>
          <w:noProof/>
        </w:rPr>
        <w:fldChar w:fldCharType="separate"/>
      </w:r>
      <w:ins w:id="148" w:author="phuong vu" w:date="2018-11-22T19:36:00Z">
        <w:r>
          <w:rPr>
            <w:noProof/>
          </w:rPr>
          <w:t>22</w:t>
        </w:r>
        <w:r>
          <w:rPr>
            <w:noProof/>
          </w:rPr>
          <w:fldChar w:fldCharType="end"/>
        </w:r>
      </w:ins>
    </w:p>
    <w:p w14:paraId="449B0D0E" w14:textId="6E37819A" w:rsidR="00D37715" w:rsidRDefault="00D37715">
      <w:pPr>
        <w:pStyle w:val="TOC1"/>
        <w:tabs>
          <w:tab w:val="right" w:leader="dot" w:pos="8777"/>
        </w:tabs>
        <w:rPr>
          <w:ins w:id="149" w:author="phuong vu" w:date="2018-11-22T19:36:00Z"/>
          <w:rFonts w:asciiTheme="minorHAnsi" w:eastAsiaTheme="minorEastAsia" w:hAnsiTheme="minorHAnsi" w:cstheme="minorBidi"/>
          <w:noProof/>
          <w:sz w:val="22"/>
          <w:szCs w:val="22"/>
          <w:lang w:val="en-US"/>
        </w:rPr>
      </w:pPr>
      <w:ins w:id="150" w:author="phuong vu" w:date="2018-11-22T19:36:00Z">
        <w:r>
          <w:rPr>
            <w:noProof/>
          </w:rPr>
          <w:t>TÀI LIỆU THAM KHẢO</w:t>
        </w:r>
        <w:r>
          <w:rPr>
            <w:noProof/>
          </w:rPr>
          <w:tab/>
        </w:r>
        <w:r>
          <w:rPr>
            <w:noProof/>
          </w:rPr>
          <w:fldChar w:fldCharType="begin"/>
        </w:r>
        <w:r>
          <w:rPr>
            <w:noProof/>
          </w:rPr>
          <w:instrText xml:space="preserve"> PAGEREF _Toc530680248 \h </w:instrText>
        </w:r>
        <w:r>
          <w:rPr>
            <w:noProof/>
          </w:rPr>
        </w:r>
      </w:ins>
      <w:r>
        <w:rPr>
          <w:noProof/>
        </w:rPr>
        <w:fldChar w:fldCharType="separate"/>
      </w:r>
      <w:ins w:id="151" w:author="phuong vu" w:date="2018-11-22T19:36:00Z">
        <w:r>
          <w:rPr>
            <w:noProof/>
          </w:rPr>
          <w:t>23</w:t>
        </w:r>
        <w:r>
          <w:rPr>
            <w:noProof/>
          </w:rPr>
          <w:fldChar w:fldCharType="end"/>
        </w:r>
      </w:ins>
    </w:p>
    <w:p w14:paraId="4CA3D3D3" w14:textId="1BFEDFF8" w:rsidR="006A2C8A" w:rsidDel="003610CA" w:rsidRDefault="006A2C8A">
      <w:pPr>
        <w:pStyle w:val="TOC1"/>
        <w:tabs>
          <w:tab w:val="right" w:leader="dot" w:pos="8777"/>
        </w:tabs>
        <w:rPr>
          <w:del w:id="152" w:author="phuong vu" w:date="2018-11-21T23:18:00Z"/>
          <w:rFonts w:asciiTheme="minorHAnsi" w:eastAsiaTheme="minorEastAsia" w:hAnsiTheme="minorHAnsi" w:cstheme="minorBidi"/>
          <w:noProof/>
          <w:sz w:val="22"/>
          <w:szCs w:val="22"/>
          <w:lang w:val="en-US"/>
        </w:rPr>
      </w:pPr>
      <w:del w:id="153" w:author="phuong vu" w:date="2018-11-21T23:18:00Z">
        <w:r w:rsidDel="003610CA">
          <w:rPr>
            <w:noProof/>
          </w:rPr>
          <w:delText>KÍ HIỆU VÀ VIẾT TẮT</w:delText>
        </w:r>
        <w:r w:rsidDel="003610CA">
          <w:rPr>
            <w:noProof/>
          </w:rPr>
          <w:tab/>
          <w:delText>9</w:delText>
        </w:r>
      </w:del>
    </w:p>
    <w:p w14:paraId="44021EE4" w14:textId="7D873466" w:rsidR="006A2C8A" w:rsidDel="003610CA" w:rsidRDefault="006A2C8A">
      <w:pPr>
        <w:pStyle w:val="TOC1"/>
        <w:tabs>
          <w:tab w:val="right" w:leader="dot" w:pos="8777"/>
        </w:tabs>
        <w:rPr>
          <w:del w:id="154" w:author="phuong vu" w:date="2018-11-21T23:18:00Z"/>
          <w:rFonts w:asciiTheme="minorHAnsi" w:eastAsiaTheme="minorEastAsia" w:hAnsiTheme="minorHAnsi" w:cstheme="minorBidi"/>
          <w:noProof/>
          <w:sz w:val="22"/>
          <w:szCs w:val="22"/>
          <w:lang w:val="en-US"/>
        </w:rPr>
      </w:pPr>
      <w:del w:id="155" w:author="phuong vu" w:date="2018-11-21T23:18:00Z">
        <w:r w:rsidDel="003610CA">
          <w:rPr>
            <w:noProof/>
          </w:rPr>
          <w:delText>DANH SÁCH HÌNH</w:delText>
        </w:r>
        <w:r w:rsidDel="003610CA">
          <w:rPr>
            <w:noProof/>
          </w:rPr>
          <w:tab/>
          <w:delText>10</w:delText>
        </w:r>
      </w:del>
    </w:p>
    <w:p w14:paraId="2067F77B" w14:textId="4C50735B" w:rsidR="006A2C8A" w:rsidDel="003610CA" w:rsidRDefault="006A2C8A">
      <w:pPr>
        <w:pStyle w:val="TOC1"/>
        <w:tabs>
          <w:tab w:val="right" w:leader="dot" w:pos="8777"/>
        </w:tabs>
        <w:rPr>
          <w:del w:id="156" w:author="phuong vu" w:date="2018-11-21T23:18:00Z"/>
          <w:rFonts w:asciiTheme="minorHAnsi" w:eastAsiaTheme="minorEastAsia" w:hAnsiTheme="minorHAnsi" w:cstheme="minorBidi"/>
          <w:noProof/>
          <w:sz w:val="22"/>
          <w:szCs w:val="22"/>
          <w:lang w:val="en-US"/>
        </w:rPr>
      </w:pPr>
      <w:del w:id="157" w:author="phuong vu" w:date="2018-11-21T23:18:00Z">
        <w:r w:rsidDel="003610CA">
          <w:rPr>
            <w:noProof/>
          </w:rPr>
          <w:delText>DANH MỤC BẢNG</w:delText>
        </w:r>
        <w:r w:rsidDel="003610CA">
          <w:rPr>
            <w:noProof/>
          </w:rPr>
          <w:tab/>
          <w:delText>11</w:delText>
        </w:r>
      </w:del>
    </w:p>
    <w:p w14:paraId="4F8DFDAD" w14:textId="2623C6AD" w:rsidR="006A2C8A" w:rsidDel="003610CA" w:rsidRDefault="006A2C8A">
      <w:pPr>
        <w:pStyle w:val="TOC1"/>
        <w:tabs>
          <w:tab w:val="right" w:leader="dot" w:pos="8777"/>
        </w:tabs>
        <w:rPr>
          <w:del w:id="158" w:author="phuong vu" w:date="2018-11-21T23:18:00Z"/>
          <w:rFonts w:asciiTheme="minorHAnsi" w:eastAsiaTheme="minorEastAsia" w:hAnsiTheme="minorHAnsi" w:cstheme="minorBidi"/>
          <w:noProof/>
          <w:sz w:val="22"/>
          <w:szCs w:val="22"/>
          <w:lang w:val="en-US"/>
        </w:rPr>
      </w:pPr>
      <w:del w:id="159" w:author="phuong vu" w:date="2018-11-21T23:18:00Z">
        <w:r w:rsidDel="003610CA">
          <w:rPr>
            <w:noProof/>
          </w:rPr>
          <w:delText>TÓM TẮT</w:delText>
        </w:r>
        <w:r w:rsidDel="003610CA">
          <w:rPr>
            <w:noProof/>
          </w:rPr>
          <w:tab/>
          <w:delText>12</w:delText>
        </w:r>
      </w:del>
    </w:p>
    <w:p w14:paraId="1549C771" w14:textId="1362DC42" w:rsidR="006A2C8A" w:rsidDel="003610CA" w:rsidRDefault="006A2C8A">
      <w:pPr>
        <w:pStyle w:val="TOC1"/>
        <w:tabs>
          <w:tab w:val="right" w:leader="dot" w:pos="8777"/>
        </w:tabs>
        <w:rPr>
          <w:del w:id="160" w:author="phuong vu" w:date="2018-11-21T23:18:00Z"/>
          <w:rFonts w:asciiTheme="minorHAnsi" w:eastAsiaTheme="minorEastAsia" w:hAnsiTheme="minorHAnsi" w:cstheme="minorBidi"/>
          <w:noProof/>
          <w:sz w:val="22"/>
          <w:szCs w:val="22"/>
          <w:lang w:val="en-US"/>
        </w:rPr>
      </w:pPr>
      <w:del w:id="161" w:author="phuong vu" w:date="2018-11-21T23:18:00Z">
        <w:r w:rsidDel="003610CA">
          <w:rPr>
            <w:noProof/>
          </w:rPr>
          <w:delText>ABSTRACT</w:delText>
        </w:r>
        <w:r w:rsidDel="003610CA">
          <w:rPr>
            <w:noProof/>
          </w:rPr>
          <w:tab/>
          <w:delText>13</w:delText>
        </w:r>
      </w:del>
    </w:p>
    <w:p w14:paraId="4A74FB9D" w14:textId="11034638" w:rsidR="006A2C8A" w:rsidDel="003610CA" w:rsidRDefault="006A2C8A">
      <w:pPr>
        <w:pStyle w:val="TOC1"/>
        <w:tabs>
          <w:tab w:val="right" w:leader="dot" w:pos="8777"/>
        </w:tabs>
        <w:rPr>
          <w:del w:id="162" w:author="phuong vu" w:date="2018-11-21T23:18:00Z"/>
          <w:rFonts w:asciiTheme="minorHAnsi" w:eastAsiaTheme="minorEastAsia" w:hAnsiTheme="minorHAnsi" w:cstheme="minorBidi"/>
          <w:noProof/>
          <w:sz w:val="22"/>
          <w:szCs w:val="22"/>
          <w:lang w:val="en-US"/>
        </w:rPr>
      </w:pPr>
      <w:del w:id="163" w:author="phuong vu" w:date="2018-11-21T23:18:00Z">
        <w:r w:rsidDel="003610CA">
          <w:rPr>
            <w:noProof/>
          </w:rPr>
          <w:delText>TỪ KHÓA</w:delText>
        </w:r>
        <w:r w:rsidDel="003610CA">
          <w:rPr>
            <w:noProof/>
          </w:rPr>
          <w:tab/>
          <w:delText>14</w:delText>
        </w:r>
      </w:del>
    </w:p>
    <w:p w14:paraId="04E58D68" w14:textId="37C760A1" w:rsidR="006A2C8A" w:rsidDel="003610CA" w:rsidRDefault="006A2C8A">
      <w:pPr>
        <w:pStyle w:val="TOC1"/>
        <w:tabs>
          <w:tab w:val="left" w:pos="1540"/>
          <w:tab w:val="right" w:leader="dot" w:pos="8777"/>
        </w:tabs>
        <w:rPr>
          <w:del w:id="164" w:author="phuong vu" w:date="2018-11-21T23:18:00Z"/>
          <w:rFonts w:asciiTheme="minorHAnsi" w:eastAsiaTheme="minorEastAsia" w:hAnsiTheme="minorHAnsi" w:cstheme="minorBidi"/>
          <w:noProof/>
          <w:sz w:val="22"/>
          <w:szCs w:val="22"/>
          <w:lang w:val="en-US"/>
        </w:rPr>
      </w:pPr>
      <w:del w:id="165" w:author="phuong vu" w:date="2018-11-21T23:18:00Z">
        <w:r w:rsidDel="003610CA">
          <w:rPr>
            <w:noProof/>
          </w:rPr>
          <w:delText>CHƯƠNG 1 -</w:delText>
        </w:r>
        <w:r w:rsidDel="003610CA">
          <w:rPr>
            <w:rFonts w:asciiTheme="minorHAnsi" w:eastAsiaTheme="minorEastAsia" w:hAnsiTheme="minorHAnsi" w:cstheme="minorBidi"/>
            <w:noProof/>
            <w:sz w:val="22"/>
            <w:szCs w:val="22"/>
            <w:lang w:val="en-US"/>
          </w:rPr>
          <w:tab/>
        </w:r>
        <w:r w:rsidDel="003610CA">
          <w:rPr>
            <w:noProof/>
          </w:rPr>
          <w:delText>TỔNG QUAN</w:delText>
        </w:r>
        <w:r w:rsidDel="003610CA">
          <w:rPr>
            <w:noProof/>
          </w:rPr>
          <w:tab/>
          <w:delText>15</w:delText>
        </w:r>
      </w:del>
    </w:p>
    <w:p w14:paraId="756E7A50" w14:textId="748853EC" w:rsidR="006A2C8A" w:rsidDel="003610CA" w:rsidRDefault="006A2C8A">
      <w:pPr>
        <w:pStyle w:val="TOC2"/>
        <w:tabs>
          <w:tab w:val="left" w:pos="880"/>
          <w:tab w:val="right" w:leader="dot" w:pos="8777"/>
        </w:tabs>
        <w:rPr>
          <w:del w:id="166" w:author="phuong vu" w:date="2018-11-21T23:18:00Z"/>
          <w:rFonts w:asciiTheme="minorHAnsi" w:eastAsiaTheme="minorEastAsia" w:hAnsiTheme="minorHAnsi" w:cstheme="minorBidi"/>
          <w:noProof/>
          <w:sz w:val="22"/>
          <w:szCs w:val="22"/>
          <w:lang w:val="en-US"/>
        </w:rPr>
      </w:pPr>
      <w:del w:id="167" w:author="phuong vu" w:date="2018-11-21T23:18:00Z">
        <w:r w:rsidRPr="008F3391" w:rsidDel="003610CA">
          <w:rPr>
            <w:noProof/>
            <w:lang w:val="en-US"/>
          </w:rPr>
          <w:delText>1.1</w:delText>
        </w:r>
        <w:r w:rsidDel="003610CA">
          <w:rPr>
            <w:rFonts w:asciiTheme="minorHAnsi" w:eastAsiaTheme="minorEastAsia" w:hAnsiTheme="minorHAnsi" w:cstheme="minorBidi"/>
            <w:noProof/>
            <w:sz w:val="22"/>
            <w:szCs w:val="22"/>
            <w:lang w:val="en-US"/>
          </w:rPr>
          <w:tab/>
        </w:r>
        <w:r w:rsidRPr="008F3391" w:rsidDel="003610CA">
          <w:rPr>
            <w:noProof/>
            <w:lang w:val="en-US"/>
          </w:rPr>
          <w:delText>Đặt vấn đề</w:delText>
        </w:r>
        <w:r w:rsidDel="003610CA">
          <w:rPr>
            <w:noProof/>
          </w:rPr>
          <w:tab/>
          <w:delText>15</w:delText>
        </w:r>
      </w:del>
    </w:p>
    <w:p w14:paraId="2A573D5C" w14:textId="09BD3443" w:rsidR="006A2C8A" w:rsidDel="003610CA" w:rsidRDefault="006A2C8A">
      <w:pPr>
        <w:pStyle w:val="TOC2"/>
        <w:tabs>
          <w:tab w:val="left" w:pos="880"/>
          <w:tab w:val="right" w:leader="dot" w:pos="8777"/>
        </w:tabs>
        <w:rPr>
          <w:del w:id="168" w:author="phuong vu" w:date="2018-11-21T23:18:00Z"/>
          <w:rFonts w:asciiTheme="minorHAnsi" w:eastAsiaTheme="minorEastAsia" w:hAnsiTheme="minorHAnsi" w:cstheme="minorBidi"/>
          <w:noProof/>
          <w:sz w:val="22"/>
          <w:szCs w:val="22"/>
          <w:lang w:val="en-US"/>
        </w:rPr>
      </w:pPr>
      <w:del w:id="169" w:author="phuong vu" w:date="2018-11-21T23:18:00Z">
        <w:r w:rsidRPr="008F3391" w:rsidDel="003610CA">
          <w:rPr>
            <w:noProof/>
            <w:lang w:val="en-US"/>
          </w:rPr>
          <w:delText>1.2</w:delText>
        </w:r>
        <w:r w:rsidDel="003610CA">
          <w:rPr>
            <w:rFonts w:asciiTheme="minorHAnsi" w:eastAsiaTheme="minorEastAsia" w:hAnsiTheme="minorHAnsi" w:cstheme="minorBidi"/>
            <w:noProof/>
            <w:sz w:val="22"/>
            <w:szCs w:val="22"/>
            <w:lang w:val="en-US"/>
          </w:rPr>
          <w:tab/>
        </w:r>
        <w:r w:rsidRPr="008F3391" w:rsidDel="003610CA">
          <w:rPr>
            <w:noProof/>
            <w:lang w:val="en-US"/>
          </w:rPr>
          <w:delText>Lịch sử giải quyết vấn đề</w:delText>
        </w:r>
        <w:r w:rsidDel="003610CA">
          <w:rPr>
            <w:noProof/>
          </w:rPr>
          <w:tab/>
          <w:delText>15</w:delText>
        </w:r>
      </w:del>
    </w:p>
    <w:p w14:paraId="6FD9B448" w14:textId="4B9C432B" w:rsidR="006A2C8A" w:rsidDel="003610CA" w:rsidRDefault="006A2C8A">
      <w:pPr>
        <w:pStyle w:val="TOC2"/>
        <w:tabs>
          <w:tab w:val="left" w:pos="880"/>
          <w:tab w:val="right" w:leader="dot" w:pos="8777"/>
        </w:tabs>
        <w:rPr>
          <w:del w:id="170" w:author="phuong vu" w:date="2018-11-21T23:18:00Z"/>
          <w:rFonts w:asciiTheme="minorHAnsi" w:eastAsiaTheme="minorEastAsia" w:hAnsiTheme="minorHAnsi" w:cstheme="minorBidi"/>
          <w:noProof/>
          <w:sz w:val="22"/>
          <w:szCs w:val="22"/>
          <w:lang w:val="en-US"/>
        </w:rPr>
      </w:pPr>
      <w:del w:id="171" w:author="phuong vu" w:date="2018-11-21T23:18:00Z">
        <w:r w:rsidRPr="008F3391" w:rsidDel="003610CA">
          <w:rPr>
            <w:noProof/>
            <w:lang w:val="en-US"/>
          </w:rPr>
          <w:delText>1.3</w:delText>
        </w:r>
        <w:r w:rsidDel="003610CA">
          <w:rPr>
            <w:rFonts w:asciiTheme="minorHAnsi" w:eastAsiaTheme="minorEastAsia" w:hAnsiTheme="minorHAnsi" w:cstheme="minorBidi"/>
            <w:noProof/>
            <w:sz w:val="22"/>
            <w:szCs w:val="22"/>
            <w:lang w:val="en-US"/>
          </w:rPr>
          <w:tab/>
        </w:r>
        <w:r w:rsidDel="003610CA">
          <w:rPr>
            <w:noProof/>
          </w:rPr>
          <w:delText>Phạm</w:delText>
        </w:r>
        <w:r w:rsidRPr="008F3391" w:rsidDel="003610CA">
          <w:rPr>
            <w:noProof/>
            <w:lang w:val="en-US"/>
          </w:rPr>
          <w:delText xml:space="preserve"> vi đề tài</w:delText>
        </w:r>
        <w:r w:rsidDel="003610CA">
          <w:rPr>
            <w:noProof/>
          </w:rPr>
          <w:tab/>
          <w:delText>16</w:delText>
        </w:r>
      </w:del>
    </w:p>
    <w:p w14:paraId="0DE62166" w14:textId="0F7284C0" w:rsidR="006A2C8A" w:rsidDel="003610CA" w:rsidRDefault="006A2C8A">
      <w:pPr>
        <w:pStyle w:val="TOC2"/>
        <w:tabs>
          <w:tab w:val="left" w:pos="880"/>
          <w:tab w:val="right" w:leader="dot" w:pos="8777"/>
        </w:tabs>
        <w:rPr>
          <w:del w:id="172" w:author="phuong vu" w:date="2018-11-21T23:18:00Z"/>
          <w:rFonts w:asciiTheme="minorHAnsi" w:eastAsiaTheme="minorEastAsia" w:hAnsiTheme="minorHAnsi" w:cstheme="minorBidi"/>
          <w:noProof/>
          <w:sz w:val="22"/>
          <w:szCs w:val="22"/>
          <w:lang w:val="en-US"/>
        </w:rPr>
      </w:pPr>
      <w:del w:id="173" w:author="phuong vu" w:date="2018-11-21T23:18:00Z">
        <w:r w:rsidRPr="008F3391" w:rsidDel="003610CA">
          <w:rPr>
            <w:noProof/>
            <w:lang w:val="en-US"/>
          </w:rPr>
          <w:delText>1.4</w:delText>
        </w:r>
        <w:r w:rsidDel="003610CA">
          <w:rPr>
            <w:rFonts w:asciiTheme="minorHAnsi" w:eastAsiaTheme="minorEastAsia" w:hAnsiTheme="minorHAnsi" w:cstheme="minorBidi"/>
            <w:noProof/>
            <w:sz w:val="22"/>
            <w:szCs w:val="22"/>
            <w:lang w:val="en-US"/>
          </w:rPr>
          <w:tab/>
        </w:r>
        <w:r w:rsidRPr="008F3391" w:rsidDel="003610CA">
          <w:rPr>
            <w:noProof/>
            <w:lang w:val="en-US"/>
          </w:rPr>
          <w:delText>Phương pháp nghiên cứu</w:delText>
        </w:r>
        <w:r w:rsidDel="003610CA">
          <w:rPr>
            <w:noProof/>
          </w:rPr>
          <w:tab/>
          <w:delText>16</w:delText>
        </w:r>
      </w:del>
    </w:p>
    <w:p w14:paraId="509C079E" w14:textId="3FFB60BE" w:rsidR="006A2C8A" w:rsidDel="003610CA" w:rsidRDefault="006A2C8A">
      <w:pPr>
        <w:pStyle w:val="TOC3"/>
        <w:tabs>
          <w:tab w:val="left" w:pos="1320"/>
          <w:tab w:val="right" w:leader="dot" w:pos="8777"/>
        </w:tabs>
        <w:rPr>
          <w:del w:id="174" w:author="phuong vu" w:date="2018-11-21T23:18:00Z"/>
          <w:rFonts w:asciiTheme="minorHAnsi" w:eastAsiaTheme="minorEastAsia" w:hAnsiTheme="minorHAnsi" w:cstheme="minorBidi"/>
          <w:noProof/>
          <w:sz w:val="22"/>
          <w:szCs w:val="22"/>
          <w:lang w:val="en-US"/>
        </w:rPr>
      </w:pPr>
      <w:del w:id="175" w:author="phuong vu" w:date="2018-11-21T23:18:00Z">
        <w:r w:rsidDel="003610CA">
          <w:rPr>
            <w:noProof/>
          </w:rPr>
          <w:delText>1.4.1</w:delText>
        </w:r>
        <w:r w:rsidDel="003610CA">
          <w:rPr>
            <w:rFonts w:asciiTheme="minorHAnsi" w:eastAsiaTheme="minorEastAsia" w:hAnsiTheme="minorHAnsi" w:cstheme="minorBidi"/>
            <w:noProof/>
            <w:sz w:val="22"/>
            <w:szCs w:val="22"/>
            <w:lang w:val="en-US"/>
          </w:rPr>
          <w:tab/>
        </w:r>
        <w:r w:rsidDel="003610CA">
          <w:rPr>
            <w:noProof/>
          </w:rPr>
          <w:delText>Mục tiêu nghiên cứu</w:delText>
        </w:r>
        <w:r w:rsidDel="003610CA">
          <w:rPr>
            <w:noProof/>
          </w:rPr>
          <w:tab/>
          <w:delText>16</w:delText>
        </w:r>
      </w:del>
    </w:p>
    <w:p w14:paraId="0CDD0FC5" w14:textId="417CF757" w:rsidR="006A2C8A" w:rsidDel="003610CA" w:rsidRDefault="006A2C8A">
      <w:pPr>
        <w:pStyle w:val="TOC3"/>
        <w:tabs>
          <w:tab w:val="left" w:pos="1320"/>
          <w:tab w:val="right" w:leader="dot" w:pos="8777"/>
        </w:tabs>
        <w:rPr>
          <w:del w:id="176" w:author="phuong vu" w:date="2018-11-21T23:18:00Z"/>
          <w:rFonts w:asciiTheme="minorHAnsi" w:eastAsiaTheme="minorEastAsia" w:hAnsiTheme="minorHAnsi" w:cstheme="minorBidi"/>
          <w:noProof/>
          <w:sz w:val="22"/>
          <w:szCs w:val="22"/>
          <w:lang w:val="en-US"/>
        </w:rPr>
      </w:pPr>
      <w:del w:id="177" w:author="phuong vu" w:date="2018-11-21T23:18:00Z">
        <w:r w:rsidDel="003610CA">
          <w:rPr>
            <w:noProof/>
          </w:rPr>
          <w:delText>1.4.2</w:delText>
        </w:r>
        <w:r w:rsidDel="003610CA">
          <w:rPr>
            <w:rFonts w:asciiTheme="minorHAnsi" w:eastAsiaTheme="minorEastAsia" w:hAnsiTheme="minorHAnsi" w:cstheme="minorBidi"/>
            <w:noProof/>
            <w:sz w:val="22"/>
            <w:szCs w:val="22"/>
            <w:lang w:val="en-US"/>
          </w:rPr>
          <w:tab/>
        </w:r>
        <w:r w:rsidDel="003610CA">
          <w:rPr>
            <w:noProof/>
          </w:rPr>
          <w:delText>Đối tượng nghiên cứu</w:delText>
        </w:r>
        <w:r w:rsidDel="003610CA">
          <w:rPr>
            <w:noProof/>
          </w:rPr>
          <w:tab/>
          <w:delText>17</w:delText>
        </w:r>
      </w:del>
    </w:p>
    <w:p w14:paraId="17B2A41A" w14:textId="269D212C" w:rsidR="006A2C8A" w:rsidDel="003610CA" w:rsidRDefault="006A2C8A">
      <w:pPr>
        <w:pStyle w:val="TOC3"/>
        <w:tabs>
          <w:tab w:val="left" w:pos="1320"/>
          <w:tab w:val="right" w:leader="dot" w:pos="8777"/>
        </w:tabs>
        <w:rPr>
          <w:del w:id="178" w:author="phuong vu" w:date="2018-11-21T23:18:00Z"/>
          <w:rFonts w:asciiTheme="minorHAnsi" w:eastAsiaTheme="minorEastAsia" w:hAnsiTheme="minorHAnsi" w:cstheme="minorBidi"/>
          <w:noProof/>
          <w:sz w:val="22"/>
          <w:szCs w:val="22"/>
          <w:lang w:val="en-US"/>
        </w:rPr>
      </w:pPr>
      <w:del w:id="179" w:author="phuong vu" w:date="2018-11-21T23:18:00Z">
        <w:r w:rsidDel="003610CA">
          <w:rPr>
            <w:noProof/>
          </w:rPr>
          <w:delText>1.4.3</w:delText>
        </w:r>
        <w:r w:rsidDel="003610CA">
          <w:rPr>
            <w:rFonts w:asciiTheme="minorHAnsi" w:eastAsiaTheme="minorEastAsia" w:hAnsiTheme="minorHAnsi" w:cstheme="minorBidi"/>
            <w:noProof/>
            <w:sz w:val="22"/>
            <w:szCs w:val="22"/>
            <w:lang w:val="en-US"/>
          </w:rPr>
          <w:tab/>
        </w:r>
        <w:r w:rsidDel="003610CA">
          <w:rPr>
            <w:noProof/>
          </w:rPr>
          <w:delText>Phạm vi nghiên cứu</w:delText>
        </w:r>
        <w:r w:rsidDel="003610CA">
          <w:rPr>
            <w:noProof/>
          </w:rPr>
          <w:tab/>
          <w:delText>17</w:delText>
        </w:r>
      </w:del>
    </w:p>
    <w:p w14:paraId="3B4E4161" w14:textId="64206076" w:rsidR="006A2C8A" w:rsidDel="003610CA" w:rsidRDefault="006A2C8A">
      <w:pPr>
        <w:pStyle w:val="TOC1"/>
        <w:tabs>
          <w:tab w:val="left" w:pos="1540"/>
          <w:tab w:val="right" w:leader="dot" w:pos="8777"/>
        </w:tabs>
        <w:rPr>
          <w:del w:id="180" w:author="phuong vu" w:date="2018-11-21T23:18:00Z"/>
          <w:rFonts w:asciiTheme="minorHAnsi" w:eastAsiaTheme="minorEastAsia" w:hAnsiTheme="minorHAnsi" w:cstheme="minorBidi"/>
          <w:noProof/>
          <w:sz w:val="22"/>
          <w:szCs w:val="22"/>
          <w:lang w:val="en-US"/>
        </w:rPr>
      </w:pPr>
      <w:del w:id="181" w:author="phuong vu" w:date="2018-11-21T23:18:00Z">
        <w:r w:rsidDel="003610CA">
          <w:rPr>
            <w:noProof/>
          </w:rPr>
          <w:delText>CHƯƠNG 2 -</w:delText>
        </w:r>
        <w:r w:rsidDel="003610CA">
          <w:rPr>
            <w:rFonts w:asciiTheme="minorHAnsi" w:eastAsiaTheme="minorEastAsia" w:hAnsiTheme="minorHAnsi" w:cstheme="minorBidi"/>
            <w:noProof/>
            <w:sz w:val="22"/>
            <w:szCs w:val="22"/>
            <w:lang w:val="en-US"/>
          </w:rPr>
          <w:tab/>
        </w:r>
        <w:r w:rsidDel="003610CA">
          <w:rPr>
            <w:noProof/>
          </w:rPr>
          <w:delText>CƠ SỞ LÝ THUYẾT</w:delText>
        </w:r>
        <w:r w:rsidDel="003610CA">
          <w:rPr>
            <w:noProof/>
          </w:rPr>
          <w:tab/>
          <w:delText>18</w:delText>
        </w:r>
      </w:del>
    </w:p>
    <w:p w14:paraId="442EE81A" w14:textId="75915064" w:rsidR="006A2C8A" w:rsidDel="003610CA" w:rsidRDefault="006A2C8A">
      <w:pPr>
        <w:pStyle w:val="TOC2"/>
        <w:tabs>
          <w:tab w:val="left" w:pos="880"/>
          <w:tab w:val="right" w:leader="dot" w:pos="8777"/>
        </w:tabs>
        <w:rPr>
          <w:del w:id="182" w:author="phuong vu" w:date="2018-11-21T23:18:00Z"/>
          <w:rFonts w:asciiTheme="minorHAnsi" w:eastAsiaTheme="minorEastAsia" w:hAnsiTheme="minorHAnsi" w:cstheme="minorBidi"/>
          <w:noProof/>
          <w:sz w:val="22"/>
          <w:szCs w:val="22"/>
          <w:lang w:val="en-US"/>
        </w:rPr>
      </w:pPr>
      <w:del w:id="183" w:author="phuong vu" w:date="2018-11-21T23:18:00Z">
        <w:r w:rsidDel="003610CA">
          <w:rPr>
            <w:noProof/>
          </w:rPr>
          <w:delText>2.1</w:delText>
        </w:r>
        <w:r w:rsidDel="003610CA">
          <w:rPr>
            <w:rFonts w:asciiTheme="minorHAnsi" w:eastAsiaTheme="minorEastAsia" w:hAnsiTheme="minorHAnsi" w:cstheme="minorBidi"/>
            <w:noProof/>
            <w:sz w:val="22"/>
            <w:szCs w:val="22"/>
            <w:lang w:val="en-US"/>
          </w:rPr>
          <w:tab/>
        </w:r>
        <w:r w:rsidDel="003610CA">
          <w:rPr>
            <w:noProof/>
          </w:rPr>
          <w:delText>Tìm hiểu về nền tảng Android</w:delText>
        </w:r>
        <w:r w:rsidRPr="008F3391" w:rsidDel="003610CA">
          <w:rPr>
            <w:noProof/>
            <w:vertAlign w:val="superscript"/>
          </w:rPr>
          <w:delText>[1]</w:delText>
        </w:r>
        <w:r w:rsidDel="003610CA">
          <w:rPr>
            <w:noProof/>
          </w:rPr>
          <w:tab/>
          <w:delText>18</w:delText>
        </w:r>
      </w:del>
    </w:p>
    <w:p w14:paraId="568AFA52" w14:textId="4B311DA4" w:rsidR="006A2C8A" w:rsidDel="003610CA" w:rsidRDefault="006A2C8A">
      <w:pPr>
        <w:pStyle w:val="TOC2"/>
        <w:tabs>
          <w:tab w:val="left" w:pos="880"/>
          <w:tab w:val="right" w:leader="dot" w:pos="8777"/>
        </w:tabs>
        <w:rPr>
          <w:del w:id="184" w:author="phuong vu" w:date="2018-11-21T23:18:00Z"/>
          <w:rFonts w:asciiTheme="minorHAnsi" w:eastAsiaTheme="minorEastAsia" w:hAnsiTheme="minorHAnsi" w:cstheme="minorBidi"/>
          <w:noProof/>
          <w:sz w:val="22"/>
          <w:szCs w:val="22"/>
          <w:lang w:val="en-US"/>
        </w:rPr>
      </w:pPr>
      <w:del w:id="185" w:author="phuong vu" w:date="2018-11-21T23:18:00Z">
        <w:r w:rsidDel="003610CA">
          <w:rPr>
            <w:noProof/>
          </w:rPr>
          <w:delText>2.2</w:delText>
        </w:r>
        <w:r w:rsidDel="003610CA">
          <w:rPr>
            <w:rFonts w:asciiTheme="minorHAnsi" w:eastAsiaTheme="minorEastAsia" w:hAnsiTheme="minorHAnsi" w:cstheme="minorBidi"/>
            <w:noProof/>
            <w:sz w:val="22"/>
            <w:szCs w:val="22"/>
            <w:lang w:val="en-US"/>
          </w:rPr>
          <w:tab/>
        </w:r>
        <w:r w:rsidDel="003610CA">
          <w:rPr>
            <w:noProof/>
          </w:rPr>
          <w:delText xml:space="preserve">Tìm hiểu về GraphQL </w:delText>
        </w:r>
        <w:r w:rsidRPr="008F3391" w:rsidDel="003610CA">
          <w:rPr>
            <w:noProof/>
            <w:vertAlign w:val="superscript"/>
          </w:rPr>
          <w:delText>[2]</w:delText>
        </w:r>
        <w:r w:rsidDel="003610CA">
          <w:rPr>
            <w:noProof/>
          </w:rPr>
          <w:tab/>
          <w:delText>19</w:delText>
        </w:r>
      </w:del>
    </w:p>
    <w:p w14:paraId="2CB20391" w14:textId="7FB9A263" w:rsidR="006A2C8A" w:rsidDel="003610CA" w:rsidRDefault="006A2C8A">
      <w:pPr>
        <w:pStyle w:val="TOC2"/>
        <w:tabs>
          <w:tab w:val="left" w:pos="880"/>
          <w:tab w:val="right" w:leader="dot" w:pos="8777"/>
        </w:tabs>
        <w:rPr>
          <w:del w:id="186" w:author="phuong vu" w:date="2018-11-21T23:18:00Z"/>
          <w:rFonts w:asciiTheme="minorHAnsi" w:eastAsiaTheme="minorEastAsia" w:hAnsiTheme="minorHAnsi" w:cstheme="minorBidi"/>
          <w:noProof/>
          <w:sz w:val="22"/>
          <w:szCs w:val="22"/>
          <w:lang w:val="en-US"/>
        </w:rPr>
      </w:pPr>
      <w:del w:id="187" w:author="phuong vu" w:date="2018-11-21T23:18:00Z">
        <w:r w:rsidRPr="008F3391" w:rsidDel="003610CA">
          <w:rPr>
            <w:noProof/>
            <w:lang w:val="da-DK"/>
          </w:rPr>
          <w:delText>2.3</w:delText>
        </w:r>
        <w:r w:rsidDel="003610CA">
          <w:rPr>
            <w:rFonts w:asciiTheme="minorHAnsi" w:eastAsiaTheme="minorEastAsia" w:hAnsiTheme="minorHAnsi" w:cstheme="minorBidi"/>
            <w:noProof/>
            <w:sz w:val="22"/>
            <w:szCs w:val="22"/>
            <w:lang w:val="en-US"/>
          </w:rPr>
          <w:tab/>
        </w:r>
        <w:r w:rsidRPr="008F3391" w:rsidDel="003610CA">
          <w:rPr>
            <w:noProof/>
            <w:lang w:val="da-DK"/>
          </w:rPr>
          <w:delText xml:space="preserve">Tìm hiểu về Postgraphile </w:delText>
        </w:r>
        <w:r w:rsidRPr="008F3391" w:rsidDel="003610CA">
          <w:rPr>
            <w:noProof/>
            <w:vertAlign w:val="superscript"/>
            <w:lang w:val="da-DK"/>
          </w:rPr>
          <w:delText>[3][4]</w:delText>
        </w:r>
        <w:r w:rsidDel="003610CA">
          <w:rPr>
            <w:noProof/>
          </w:rPr>
          <w:tab/>
          <w:delText>21</w:delText>
        </w:r>
      </w:del>
    </w:p>
    <w:p w14:paraId="443F9B1B" w14:textId="0E205793" w:rsidR="006A2C8A" w:rsidDel="003610CA" w:rsidRDefault="006A2C8A">
      <w:pPr>
        <w:pStyle w:val="TOC2"/>
        <w:tabs>
          <w:tab w:val="left" w:pos="880"/>
          <w:tab w:val="right" w:leader="dot" w:pos="8777"/>
        </w:tabs>
        <w:rPr>
          <w:del w:id="188" w:author="phuong vu" w:date="2018-11-21T23:18:00Z"/>
          <w:rFonts w:asciiTheme="minorHAnsi" w:eastAsiaTheme="minorEastAsia" w:hAnsiTheme="minorHAnsi" w:cstheme="minorBidi"/>
          <w:noProof/>
          <w:sz w:val="22"/>
          <w:szCs w:val="22"/>
          <w:lang w:val="en-US"/>
        </w:rPr>
      </w:pPr>
      <w:del w:id="189" w:author="phuong vu" w:date="2018-11-21T23:18:00Z">
        <w:r w:rsidDel="003610CA">
          <w:rPr>
            <w:noProof/>
          </w:rPr>
          <w:delText>2.4</w:delText>
        </w:r>
        <w:r w:rsidDel="003610CA">
          <w:rPr>
            <w:rFonts w:asciiTheme="minorHAnsi" w:eastAsiaTheme="minorEastAsia" w:hAnsiTheme="minorHAnsi" w:cstheme="minorBidi"/>
            <w:noProof/>
            <w:sz w:val="22"/>
            <w:szCs w:val="22"/>
            <w:lang w:val="en-US"/>
          </w:rPr>
          <w:tab/>
        </w:r>
        <w:r w:rsidDel="003610CA">
          <w:rPr>
            <w:noProof/>
          </w:rPr>
          <w:delText xml:space="preserve">Tìm hiểu về PostgreSQL </w:delText>
        </w:r>
        <w:r w:rsidRPr="008F3391" w:rsidDel="003610CA">
          <w:rPr>
            <w:noProof/>
            <w:vertAlign w:val="superscript"/>
          </w:rPr>
          <w:delText>[5]</w:delText>
        </w:r>
        <w:r w:rsidDel="003610CA">
          <w:rPr>
            <w:noProof/>
          </w:rPr>
          <w:tab/>
          <w:delText>21</w:delText>
        </w:r>
      </w:del>
    </w:p>
    <w:p w14:paraId="572E34F2" w14:textId="1B25CF5C" w:rsidR="006A2C8A" w:rsidDel="003610CA" w:rsidRDefault="006A2C8A">
      <w:pPr>
        <w:pStyle w:val="TOC2"/>
        <w:tabs>
          <w:tab w:val="left" w:pos="880"/>
          <w:tab w:val="right" w:leader="dot" w:pos="8777"/>
        </w:tabs>
        <w:rPr>
          <w:del w:id="190" w:author="phuong vu" w:date="2018-11-21T23:18:00Z"/>
          <w:rFonts w:asciiTheme="minorHAnsi" w:eastAsiaTheme="minorEastAsia" w:hAnsiTheme="minorHAnsi" w:cstheme="minorBidi"/>
          <w:noProof/>
          <w:sz w:val="22"/>
          <w:szCs w:val="22"/>
          <w:lang w:val="en-US"/>
        </w:rPr>
      </w:pPr>
      <w:del w:id="191" w:author="phuong vu" w:date="2018-11-21T23:18:00Z">
        <w:r w:rsidDel="003610CA">
          <w:rPr>
            <w:noProof/>
          </w:rPr>
          <w:delText>2.5</w:delText>
        </w:r>
        <w:r w:rsidDel="003610CA">
          <w:rPr>
            <w:rFonts w:asciiTheme="minorHAnsi" w:eastAsiaTheme="minorEastAsia" w:hAnsiTheme="minorHAnsi" w:cstheme="minorBidi"/>
            <w:noProof/>
            <w:sz w:val="22"/>
            <w:szCs w:val="22"/>
            <w:lang w:val="en-US"/>
          </w:rPr>
          <w:tab/>
        </w:r>
        <w:r w:rsidDel="003610CA">
          <w:rPr>
            <w:noProof/>
          </w:rPr>
          <w:delText xml:space="preserve">Tìm hiểu về JSON Web Token </w:delText>
        </w:r>
        <w:r w:rsidRPr="008F3391" w:rsidDel="003610CA">
          <w:rPr>
            <w:noProof/>
            <w:vertAlign w:val="superscript"/>
          </w:rPr>
          <w:delText>[6]</w:delText>
        </w:r>
        <w:r w:rsidDel="003610CA">
          <w:rPr>
            <w:noProof/>
          </w:rPr>
          <w:tab/>
          <w:delText>22</w:delText>
        </w:r>
      </w:del>
    </w:p>
    <w:p w14:paraId="22B21576" w14:textId="3C765B5A" w:rsidR="006A2C8A" w:rsidDel="003610CA" w:rsidRDefault="006A2C8A">
      <w:pPr>
        <w:pStyle w:val="TOC2"/>
        <w:tabs>
          <w:tab w:val="left" w:pos="880"/>
          <w:tab w:val="right" w:leader="dot" w:pos="8777"/>
        </w:tabs>
        <w:rPr>
          <w:del w:id="192" w:author="phuong vu" w:date="2018-11-21T23:18:00Z"/>
          <w:rFonts w:asciiTheme="minorHAnsi" w:eastAsiaTheme="minorEastAsia" w:hAnsiTheme="minorHAnsi" w:cstheme="minorBidi"/>
          <w:noProof/>
          <w:sz w:val="22"/>
          <w:szCs w:val="22"/>
          <w:lang w:val="en-US"/>
        </w:rPr>
      </w:pPr>
      <w:del w:id="193" w:author="phuong vu" w:date="2018-11-21T23:18:00Z">
        <w:r w:rsidDel="003610CA">
          <w:rPr>
            <w:noProof/>
          </w:rPr>
          <w:delText>2.6</w:delText>
        </w:r>
        <w:r w:rsidDel="003610CA">
          <w:rPr>
            <w:rFonts w:asciiTheme="minorHAnsi" w:eastAsiaTheme="minorEastAsia" w:hAnsiTheme="minorHAnsi" w:cstheme="minorBidi"/>
            <w:noProof/>
            <w:sz w:val="22"/>
            <w:szCs w:val="22"/>
            <w:lang w:val="en-US"/>
          </w:rPr>
          <w:tab/>
        </w:r>
        <w:r w:rsidDel="003610CA">
          <w:rPr>
            <w:noProof/>
          </w:rPr>
          <w:delText xml:space="preserve">Tìm hiểu về ReactJS </w:delText>
        </w:r>
        <w:r w:rsidRPr="008F3391" w:rsidDel="003610CA">
          <w:rPr>
            <w:noProof/>
            <w:vertAlign w:val="superscript"/>
          </w:rPr>
          <w:delText>[7]</w:delText>
        </w:r>
        <w:r w:rsidDel="003610CA">
          <w:rPr>
            <w:noProof/>
          </w:rPr>
          <w:tab/>
          <w:delText>22</w:delText>
        </w:r>
      </w:del>
    </w:p>
    <w:p w14:paraId="24EE18C6" w14:textId="0853293E" w:rsidR="006A2C8A" w:rsidDel="003610CA" w:rsidRDefault="006A2C8A">
      <w:pPr>
        <w:pStyle w:val="TOC2"/>
        <w:tabs>
          <w:tab w:val="left" w:pos="880"/>
          <w:tab w:val="right" w:leader="dot" w:pos="8777"/>
        </w:tabs>
        <w:rPr>
          <w:del w:id="194" w:author="phuong vu" w:date="2018-11-21T23:18:00Z"/>
          <w:rFonts w:asciiTheme="minorHAnsi" w:eastAsiaTheme="minorEastAsia" w:hAnsiTheme="minorHAnsi" w:cstheme="minorBidi"/>
          <w:noProof/>
          <w:sz w:val="22"/>
          <w:szCs w:val="22"/>
          <w:lang w:val="en-US"/>
        </w:rPr>
      </w:pPr>
      <w:del w:id="195" w:author="phuong vu" w:date="2018-11-21T23:18:00Z">
        <w:r w:rsidDel="003610CA">
          <w:rPr>
            <w:noProof/>
          </w:rPr>
          <w:delText>2.7</w:delText>
        </w:r>
        <w:r w:rsidDel="003610CA">
          <w:rPr>
            <w:rFonts w:asciiTheme="minorHAnsi" w:eastAsiaTheme="minorEastAsia" w:hAnsiTheme="minorHAnsi" w:cstheme="minorBidi"/>
            <w:noProof/>
            <w:sz w:val="22"/>
            <w:szCs w:val="22"/>
            <w:lang w:val="en-US"/>
          </w:rPr>
          <w:tab/>
        </w:r>
        <w:r w:rsidDel="003610CA">
          <w:rPr>
            <w:noProof/>
          </w:rPr>
          <w:delText xml:space="preserve">Tìm hiểu về Apollo Client </w:delText>
        </w:r>
        <w:r w:rsidRPr="008F3391" w:rsidDel="003610CA">
          <w:rPr>
            <w:noProof/>
            <w:vertAlign w:val="superscript"/>
          </w:rPr>
          <w:delText>[8]</w:delText>
        </w:r>
        <w:r w:rsidDel="003610CA">
          <w:rPr>
            <w:noProof/>
          </w:rPr>
          <w:tab/>
          <w:delText>23</w:delText>
        </w:r>
      </w:del>
    </w:p>
    <w:p w14:paraId="5D3933A7" w14:textId="56C4351D" w:rsidR="006A2C8A" w:rsidDel="003610CA" w:rsidRDefault="006A2C8A">
      <w:pPr>
        <w:pStyle w:val="TOC1"/>
        <w:tabs>
          <w:tab w:val="left" w:pos="1540"/>
          <w:tab w:val="right" w:leader="dot" w:pos="8777"/>
        </w:tabs>
        <w:rPr>
          <w:del w:id="196" w:author="phuong vu" w:date="2018-11-21T23:18:00Z"/>
          <w:rFonts w:asciiTheme="minorHAnsi" w:eastAsiaTheme="minorEastAsia" w:hAnsiTheme="minorHAnsi" w:cstheme="minorBidi"/>
          <w:noProof/>
          <w:sz w:val="22"/>
          <w:szCs w:val="22"/>
          <w:lang w:val="en-US"/>
        </w:rPr>
      </w:pPr>
      <w:del w:id="197" w:author="phuong vu" w:date="2018-11-21T23:18:00Z">
        <w:r w:rsidDel="003610CA">
          <w:rPr>
            <w:noProof/>
          </w:rPr>
          <w:delText>CHƯƠNG 3 -</w:delText>
        </w:r>
        <w:r w:rsidDel="003610CA">
          <w:rPr>
            <w:rFonts w:asciiTheme="minorHAnsi" w:eastAsiaTheme="minorEastAsia" w:hAnsiTheme="minorHAnsi" w:cstheme="minorBidi"/>
            <w:noProof/>
            <w:sz w:val="22"/>
            <w:szCs w:val="22"/>
            <w:lang w:val="en-US"/>
          </w:rPr>
          <w:tab/>
        </w:r>
        <w:r w:rsidDel="003610CA">
          <w:rPr>
            <w:noProof/>
          </w:rPr>
          <w:delText>NỘI DUNG NGHIÊN CỨU</w:delText>
        </w:r>
        <w:r w:rsidDel="003610CA">
          <w:rPr>
            <w:noProof/>
          </w:rPr>
          <w:tab/>
          <w:delText>25</w:delText>
        </w:r>
      </w:del>
    </w:p>
    <w:p w14:paraId="767F71B2" w14:textId="351D5C16" w:rsidR="006A2C8A" w:rsidDel="003610CA" w:rsidRDefault="006A2C8A">
      <w:pPr>
        <w:pStyle w:val="TOC2"/>
        <w:tabs>
          <w:tab w:val="left" w:pos="880"/>
          <w:tab w:val="right" w:leader="dot" w:pos="8777"/>
        </w:tabs>
        <w:rPr>
          <w:del w:id="198" w:author="phuong vu" w:date="2018-11-21T23:18:00Z"/>
          <w:rFonts w:asciiTheme="minorHAnsi" w:eastAsiaTheme="minorEastAsia" w:hAnsiTheme="minorHAnsi" w:cstheme="minorBidi"/>
          <w:noProof/>
          <w:sz w:val="22"/>
          <w:szCs w:val="22"/>
          <w:lang w:val="en-US"/>
        </w:rPr>
      </w:pPr>
      <w:del w:id="199" w:author="phuong vu" w:date="2018-11-21T23:18:00Z">
        <w:r w:rsidRPr="008F3391" w:rsidDel="003610CA">
          <w:rPr>
            <w:noProof/>
            <w:lang w:val="en-US"/>
          </w:rPr>
          <w:delText>3.1</w:delText>
        </w:r>
        <w:r w:rsidDel="003610CA">
          <w:rPr>
            <w:rFonts w:asciiTheme="minorHAnsi" w:eastAsiaTheme="minorEastAsia" w:hAnsiTheme="minorHAnsi" w:cstheme="minorBidi"/>
            <w:noProof/>
            <w:sz w:val="22"/>
            <w:szCs w:val="22"/>
            <w:lang w:val="en-US"/>
          </w:rPr>
          <w:tab/>
        </w:r>
        <w:r w:rsidRPr="008F3391" w:rsidDel="003610CA">
          <w:rPr>
            <w:noProof/>
            <w:lang w:val="en-US"/>
          </w:rPr>
          <w:delText>Mô tả bài toán</w:delText>
        </w:r>
        <w:r w:rsidDel="003610CA">
          <w:rPr>
            <w:noProof/>
          </w:rPr>
          <w:tab/>
          <w:delText>25</w:delText>
        </w:r>
      </w:del>
    </w:p>
    <w:p w14:paraId="1239A650" w14:textId="725F7A71" w:rsidR="006A2C8A" w:rsidDel="003610CA" w:rsidRDefault="006A2C8A">
      <w:pPr>
        <w:pStyle w:val="TOC3"/>
        <w:tabs>
          <w:tab w:val="left" w:pos="1320"/>
          <w:tab w:val="right" w:leader="dot" w:pos="8777"/>
        </w:tabs>
        <w:rPr>
          <w:del w:id="200" w:author="phuong vu" w:date="2018-11-21T23:18:00Z"/>
          <w:rFonts w:asciiTheme="minorHAnsi" w:eastAsiaTheme="minorEastAsia" w:hAnsiTheme="minorHAnsi" w:cstheme="minorBidi"/>
          <w:noProof/>
          <w:sz w:val="22"/>
          <w:szCs w:val="22"/>
          <w:lang w:val="en-US"/>
        </w:rPr>
      </w:pPr>
      <w:del w:id="201" w:author="phuong vu" w:date="2018-11-21T23:18:00Z">
        <w:r w:rsidDel="003610CA">
          <w:rPr>
            <w:noProof/>
          </w:rPr>
          <w:delText>3.1.1</w:delText>
        </w:r>
        <w:r w:rsidDel="003610CA">
          <w:rPr>
            <w:rFonts w:asciiTheme="minorHAnsi" w:eastAsiaTheme="minorEastAsia" w:hAnsiTheme="minorHAnsi" w:cstheme="minorBidi"/>
            <w:noProof/>
            <w:sz w:val="22"/>
            <w:szCs w:val="22"/>
            <w:lang w:val="en-US"/>
          </w:rPr>
          <w:tab/>
        </w:r>
        <w:r w:rsidDel="003610CA">
          <w:rPr>
            <w:noProof/>
          </w:rPr>
          <w:delText>Bối cảnh hệ thống</w:delText>
        </w:r>
        <w:r w:rsidDel="003610CA">
          <w:rPr>
            <w:noProof/>
          </w:rPr>
          <w:tab/>
          <w:delText>25</w:delText>
        </w:r>
      </w:del>
    </w:p>
    <w:p w14:paraId="48AE0D39" w14:textId="6CB9ABB5" w:rsidR="006A2C8A" w:rsidDel="003610CA" w:rsidRDefault="006A2C8A">
      <w:pPr>
        <w:pStyle w:val="TOC3"/>
        <w:tabs>
          <w:tab w:val="left" w:pos="1320"/>
          <w:tab w:val="right" w:leader="dot" w:pos="8777"/>
        </w:tabs>
        <w:rPr>
          <w:del w:id="202" w:author="phuong vu" w:date="2018-11-21T23:18:00Z"/>
          <w:rFonts w:asciiTheme="minorHAnsi" w:eastAsiaTheme="minorEastAsia" w:hAnsiTheme="minorHAnsi" w:cstheme="minorBidi"/>
          <w:noProof/>
          <w:sz w:val="22"/>
          <w:szCs w:val="22"/>
          <w:lang w:val="en-US"/>
        </w:rPr>
      </w:pPr>
      <w:del w:id="203" w:author="phuong vu" w:date="2018-11-21T23:18:00Z">
        <w:r w:rsidDel="003610CA">
          <w:rPr>
            <w:noProof/>
          </w:rPr>
          <w:delText>3.1.2</w:delText>
        </w:r>
        <w:r w:rsidDel="003610CA">
          <w:rPr>
            <w:rFonts w:asciiTheme="minorHAnsi" w:eastAsiaTheme="minorEastAsia" w:hAnsiTheme="minorHAnsi" w:cstheme="minorBidi"/>
            <w:noProof/>
            <w:sz w:val="22"/>
            <w:szCs w:val="22"/>
            <w:lang w:val="en-US"/>
          </w:rPr>
          <w:tab/>
        </w:r>
        <w:r w:rsidDel="003610CA">
          <w:rPr>
            <w:noProof/>
          </w:rPr>
          <w:delText>Các chức năng hệ thống</w:delText>
        </w:r>
        <w:r w:rsidDel="003610CA">
          <w:rPr>
            <w:noProof/>
          </w:rPr>
          <w:tab/>
          <w:delText>25</w:delText>
        </w:r>
      </w:del>
    </w:p>
    <w:p w14:paraId="583E2C75" w14:textId="7C2E47C5" w:rsidR="006A2C8A" w:rsidDel="003610CA" w:rsidRDefault="006A2C8A">
      <w:pPr>
        <w:pStyle w:val="TOC3"/>
        <w:tabs>
          <w:tab w:val="left" w:pos="1320"/>
          <w:tab w:val="right" w:leader="dot" w:pos="8777"/>
        </w:tabs>
        <w:rPr>
          <w:del w:id="204" w:author="phuong vu" w:date="2018-11-21T23:18:00Z"/>
          <w:rFonts w:asciiTheme="minorHAnsi" w:eastAsiaTheme="minorEastAsia" w:hAnsiTheme="minorHAnsi" w:cstheme="minorBidi"/>
          <w:noProof/>
          <w:sz w:val="22"/>
          <w:szCs w:val="22"/>
          <w:lang w:val="en-US"/>
        </w:rPr>
      </w:pPr>
      <w:del w:id="205" w:author="phuong vu" w:date="2018-11-21T23:18:00Z">
        <w:r w:rsidDel="003610CA">
          <w:rPr>
            <w:noProof/>
          </w:rPr>
          <w:delText>3.1.3</w:delText>
        </w:r>
        <w:r w:rsidDel="003610CA">
          <w:rPr>
            <w:rFonts w:asciiTheme="minorHAnsi" w:eastAsiaTheme="minorEastAsia" w:hAnsiTheme="minorHAnsi" w:cstheme="minorBidi"/>
            <w:noProof/>
            <w:sz w:val="22"/>
            <w:szCs w:val="22"/>
            <w:lang w:val="en-US"/>
          </w:rPr>
          <w:tab/>
        </w:r>
        <w:r w:rsidDel="003610CA">
          <w:rPr>
            <w:noProof/>
          </w:rPr>
          <w:delText>Đặc điểm người dùng</w:delText>
        </w:r>
        <w:r w:rsidDel="003610CA">
          <w:rPr>
            <w:noProof/>
          </w:rPr>
          <w:tab/>
          <w:delText>26</w:delText>
        </w:r>
      </w:del>
    </w:p>
    <w:p w14:paraId="643C5BCB" w14:textId="251F3B99" w:rsidR="006A2C8A" w:rsidDel="003610CA" w:rsidRDefault="006A2C8A">
      <w:pPr>
        <w:pStyle w:val="TOC3"/>
        <w:tabs>
          <w:tab w:val="left" w:pos="1320"/>
          <w:tab w:val="right" w:leader="dot" w:pos="8777"/>
        </w:tabs>
        <w:rPr>
          <w:del w:id="206" w:author="phuong vu" w:date="2018-11-21T23:18:00Z"/>
          <w:rFonts w:asciiTheme="minorHAnsi" w:eastAsiaTheme="minorEastAsia" w:hAnsiTheme="minorHAnsi" w:cstheme="minorBidi"/>
          <w:noProof/>
          <w:sz w:val="22"/>
          <w:szCs w:val="22"/>
          <w:lang w:val="en-US"/>
        </w:rPr>
      </w:pPr>
      <w:del w:id="207" w:author="phuong vu" w:date="2018-11-21T23:18:00Z">
        <w:r w:rsidDel="003610CA">
          <w:rPr>
            <w:noProof/>
          </w:rPr>
          <w:delText>3.1.4</w:delText>
        </w:r>
        <w:r w:rsidDel="003610CA">
          <w:rPr>
            <w:rFonts w:asciiTheme="minorHAnsi" w:eastAsiaTheme="minorEastAsia" w:hAnsiTheme="minorHAnsi" w:cstheme="minorBidi"/>
            <w:noProof/>
            <w:sz w:val="22"/>
            <w:szCs w:val="22"/>
            <w:lang w:val="en-US"/>
          </w:rPr>
          <w:tab/>
        </w:r>
        <w:r w:rsidDel="003610CA">
          <w:rPr>
            <w:noProof/>
          </w:rPr>
          <w:delText>Môi trường vận hành</w:delText>
        </w:r>
        <w:r w:rsidDel="003610CA">
          <w:rPr>
            <w:noProof/>
          </w:rPr>
          <w:tab/>
          <w:delText>26</w:delText>
        </w:r>
      </w:del>
    </w:p>
    <w:p w14:paraId="7A9A6C09" w14:textId="0A8D2A16" w:rsidR="006A2C8A" w:rsidDel="003610CA" w:rsidRDefault="006A2C8A">
      <w:pPr>
        <w:pStyle w:val="TOC2"/>
        <w:tabs>
          <w:tab w:val="left" w:pos="880"/>
          <w:tab w:val="right" w:leader="dot" w:pos="8777"/>
        </w:tabs>
        <w:rPr>
          <w:del w:id="208" w:author="phuong vu" w:date="2018-11-21T23:18:00Z"/>
          <w:rFonts w:asciiTheme="minorHAnsi" w:eastAsiaTheme="minorEastAsia" w:hAnsiTheme="minorHAnsi" w:cstheme="minorBidi"/>
          <w:noProof/>
          <w:sz w:val="22"/>
          <w:szCs w:val="22"/>
          <w:lang w:val="en-US"/>
        </w:rPr>
      </w:pPr>
      <w:del w:id="209" w:author="phuong vu" w:date="2018-11-21T23:18:00Z">
        <w:r w:rsidRPr="008F3391" w:rsidDel="003610CA">
          <w:rPr>
            <w:noProof/>
            <w:lang w:val="en-US"/>
          </w:rPr>
          <w:delText>3.2</w:delText>
        </w:r>
        <w:r w:rsidDel="003610CA">
          <w:rPr>
            <w:rFonts w:asciiTheme="minorHAnsi" w:eastAsiaTheme="minorEastAsia" w:hAnsiTheme="minorHAnsi" w:cstheme="minorBidi"/>
            <w:noProof/>
            <w:sz w:val="22"/>
            <w:szCs w:val="22"/>
            <w:lang w:val="en-US"/>
          </w:rPr>
          <w:tab/>
        </w:r>
        <w:r w:rsidRPr="008F3391" w:rsidDel="003610CA">
          <w:rPr>
            <w:noProof/>
            <w:lang w:val="en-US"/>
          </w:rPr>
          <w:delText>Đặc tả yêu cầu</w:delText>
        </w:r>
        <w:r w:rsidDel="003610CA">
          <w:rPr>
            <w:noProof/>
          </w:rPr>
          <w:tab/>
          <w:delText>27</w:delText>
        </w:r>
      </w:del>
    </w:p>
    <w:p w14:paraId="112F87B0" w14:textId="46BBC4C0" w:rsidR="006A2C8A" w:rsidDel="003610CA" w:rsidRDefault="006A2C8A">
      <w:pPr>
        <w:pStyle w:val="TOC3"/>
        <w:tabs>
          <w:tab w:val="left" w:pos="1320"/>
          <w:tab w:val="right" w:leader="dot" w:pos="8777"/>
        </w:tabs>
        <w:rPr>
          <w:del w:id="210" w:author="phuong vu" w:date="2018-11-21T23:18:00Z"/>
          <w:rFonts w:asciiTheme="minorHAnsi" w:eastAsiaTheme="minorEastAsia" w:hAnsiTheme="minorHAnsi" w:cstheme="minorBidi"/>
          <w:noProof/>
          <w:sz w:val="22"/>
          <w:szCs w:val="22"/>
          <w:lang w:val="en-US"/>
        </w:rPr>
      </w:pPr>
      <w:del w:id="211" w:author="phuong vu" w:date="2018-11-21T23:18:00Z">
        <w:r w:rsidDel="003610CA">
          <w:rPr>
            <w:noProof/>
          </w:rPr>
          <w:delText>3.2.1</w:delText>
        </w:r>
        <w:r w:rsidDel="003610CA">
          <w:rPr>
            <w:rFonts w:asciiTheme="minorHAnsi" w:eastAsiaTheme="minorEastAsia" w:hAnsiTheme="minorHAnsi" w:cstheme="minorBidi"/>
            <w:noProof/>
            <w:sz w:val="22"/>
            <w:szCs w:val="22"/>
            <w:lang w:val="en-US"/>
          </w:rPr>
          <w:tab/>
        </w:r>
        <w:r w:rsidDel="003610CA">
          <w:rPr>
            <w:noProof/>
          </w:rPr>
          <w:delText>Yêu cầu chức năng</w:delText>
        </w:r>
        <w:r w:rsidDel="003610CA">
          <w:rPr>
            <w:noProof/>
          </w:rPr>
          <w:tab/>
          <w:delText>27</w:delText>
        </w:r>
      </w:del>
    </w:p>
    <w:p w14:paraId="67752C7F" w14:textId="3344B96C" w:rsidR="006A2C8A" w:rsidDel="003610CA" w:rsidRDefault="006A2C8A">
      <w:pPr>
        <w:pStyle w:val="TOC4"/>
        <w:tabs>
          <w:tab w:val="left" w:pos="1760"/>
          <w:tab w:val="right" w:leader="dot" w:pos="8777"/>
        </w:tabs>
        <w:rPr>
          <w:del w:id="212" w:author="phuong vu" w:date="2018-11-21T23:18:00Z"/>
          <w:rFonts w:asciiTheme="minorHAnsi" w:eastAsiaTheme="minorEastAsia" w:hAnsiTheme="minorHAnsi" w:cstheme="minorBidi"/>
          <w:noProof/>
          <w:sz w:val="22"/>
          <w:szCs w:val="22"/>
          <w:lang w:val="en-US"/>
        </w:rPr>
      </w:pPr>
      <w:del w:id="213" w:author="phuong vu" w:date="2018-11-21T23:18:00Z">
        <w:r w:rsidDel="003610CA">
          <w:rPr>
            <w:noProof/>
          </w:rPr>
          <w:delText>3.2.1.1</w:delText>
        </w:r>
        <w:r w:rsidDel="003610CA">
          <w:rPr>
            <w:rFonts w:asciiTheme="minorHAnsi" w:eastAsiaTheme="minorEastAsia" w:hAnsiTheme="minorHAnsi" w:cstheme="minorBidi"/>
            <w:noProof/>
            <w:sz w:val="22"/>
            <w:szCs w:val="22"/>
            <w:lang w:val="en-US"/>
          </w:rPr>
          <w:tab/>
        </w:r>
        <w:r w:rsidR="00D43E01" w:rsidDel="003610CA">
          <w:rPr>
            <w:noProof/>
          </w:rPr>
          <w:delText>Quản lí đơn hàng</w:delText>
        </w:r>
        <w:r w:rsidDel="003610CA">
          <w:rPr>
            <w:noProof/>
          </w:rPr>
          <w:tab/>
          <w:delText>27</w:delText>
        </w:r>
      </w:del>
    </w:p>
    <w:p w14:paraId="153901DF" w14:textId="242375CA" w:rsidR="006A2C8A" w:rsidDel="003610CA" w:rsidRDefault="006A2C8A">
      <w:pPr>
        <w:pStyle w:val="TOC4"/>
        <w:tabs>
          <w:tab w:val="left" w:pos="1760"/>
          <w:tab w:val="right" w:leader="dot" w:pos="8777"/>
        </w:tabs>
        <w:rPr>
          <w:del w:id="214" w:author="phuong vu" w:date="2018-11-21T23:18:00Z"/>
          <w:rFonts w:asciiTheme="minorHAnsi" w:eastAsiaTheme="minorEastAsia" w:hAnsiTheme="minorHAnsi" w:cstheme="minorBidi"/>
          <w:noProof/>
          <w:sz w:val="22"/>
          <w:szCs w:val="22"/>
          <w:lang w:val="en-US"/>
        </w:rPr>
      </w:pPr>
      <w:del w:id="215" w:author="phuong vu" w:date="2018-11-21T23:18:00Z">
        <w:r w:rsidDel="003610CA">
          <w:rPr>
            <w:noProof/>
          </w:rPr>
          <w:delText>3.2.1.2</w:delText>
        </w:r>
        <w:r w:rsidDel="003610CA">
          <w:rPr>
            <w:rFonts w:asciiTheme="minorHAnsi" w:eastAsiaTheme="minorEastAsia" w:hAnsiTheme="minorHAnsi" w:cstheme="minorBidi"/>
            <w:noProof/>
            <w:sz w:val="22"/>
            <w:szCs w:val="22"/>
            <w:lang w:val="en-US"/>
          </w:rPr>
          <w:tab/>
        </w:r>
        <w:r w:rsidR="00FC2466" w:rsidDel="003610CA">
          <w:rPr>
            <w:noProof/>
          </w:rPr>
          <w:delText>Quản lí biên nhận</w:delText>
        </w:r>
        <w:r w:rsidDel="003610CA">
          <w:rPr>
            <w:noProof/>
          </w:rPr>
          <w:tab/>
          <w:delText>28</w:delText>
        </w:r>
      </w:del>
    </w:p>
    <w:p w14:paraId="4709738C" w14:textId="1C81A332" w:rsidR="006A2C8A" w:rsidDel="003610CA" w:rsidRDefault="006A2C8A">
      <w:pPr>
        <w:pStyle w:val="TOC4"/>
        <w:tabs>
          <w:tab w:val="left" w:pos="1760"/>
          <w:tab w:val="right" w:leader="dot" w:pos="8777"/>
        </w:tabs>
        <w:rPr>
          <w:del w:id="216" w:author="phuong vu" w:date="2018-11-21T23:18:00Z"/>
          <w:rFonts w:asciiTheme="minorHAnsi" w:eastAsiaTheme="minorEastAsia" w:hAnsiTheme="minorHAnsi" w:cstheme="minorBidi"/>
          <w:noProof/>
          <w:sz w:val="22"/>
          <w:szCs w:val="22"/>
          <w:lang w:val="en-US"/>
        </w:rPr>
      </w:pPr>
      <w:del w:id="217" w:author="phuong vu" w:date="2018-11-21T23:18:00Z">
        <w:r w:rsidDel="003610CA">
          <w:rPr>
            <w:noProof/>
          </w:rPr>
          <w:delText>3.2.1.3</w:delText>
        </w:r>
        <w:r w:rsidDel="003610CA">
          <w:rPr>
            <w:rFonts w:asciiTheme="minorHAnsi" w:eastAsiaTheme="minorEastAsia" w:hAnsiTheme="minorHAnsi" w:cstheme="minorBidi"/>
            <w:noProof/>
            <w:sz w:val="22"/>
            <w:szCs w:val="22"/>
            <w:lang w:val="en-US"/>
          </w:rPr>
          <w:tab/>
        </w:r>
        <w:r w:rsidDel="003610CA">
          <w:rPr>
            <w:noProof/>
          </w:rPr>
          <w:delText>Quản lí phân công xử lí đơn hàng</w:delText>
        </w:r>
        <w:r w:rsidDel="003610CA">
          <w:rPr>
            <w:noProof/>
          </w:rPr>
          <w:tab/>
          <w:delText>29</w:delText>
        </w:r>
      </w:del>
    </w:p>
    <w:p w14:paraId="50A289CA" w14:textId="2E386664" w:rsidR="006A2C8A" w:rsidDel="003610CA" w:rsidRDefault="006A2C8A">
      <w:pPr>
        <w:pStyle w:val="TOC4"/>
        <w:tabs>
          <w:tab w:val="left" w:pos="1760"/>
          <w:tab w:val="right" w:leader="dot" w:pos="8777"/>
        </w:tabs>
        <w:rPr>
          <w:del w:id="218" w:author="phuong vu" w:date="2018-11-21T23:18:00Z"/>
          <w:rFonts w:asciiTheme="minorHAnsi" w:eastAsiaTheme="minorEastAsia" w:hAnsiTheme="minorHAnsi" w:cstheme="minorBidi"/>
          <w:noProof/>
          <w:sz w:val="22"/>
          <w:szCs w:val="22"/>
          <w:lang w:val="en-US"/>
        </w:rPr>
      </w:pPr>
      <w:del w:id="219" w:author="phuong vu" w:date="2018-11-21T23:18:00Z">
        <w:r w:rsidDel="003610CA">
          <w:rPr>
            <w:noProof/>
          </w:rPr>
          <w:delText>3.2.1.4</w:delText>
        </w:r>
        <w:r w:rsidDel="003610CA">
          <w:rPr>
            <w:rFonts w:asciiTheme="minorHAnsi" w:eastAsiaTheme="minorEastAsia" w:hAnsiTheme="minorHAnsi" w:cstheme="minorBidi"/>
            <w:noProof/>
            <w:sz w:val="22"/>
            <w:szCs w:val="22"/>
            <w:lang w:val="en-US"/>
          </w:rPr>
          <w:tab/>
        </w:r>
        <w:r w:rsidDel="003610CA">
          <w:rPr>
            <w:noProof/>
          </w:rPr>
          <w:delText>Tạo đơn hàng</w:delText>
        </w:r>
        <w:r w:rsidDel="003610CA">
          <w:rPr>
            <w:noProof/>
          </w:rPr>
          <w:tab/>
          <w:delText>30</w:delText>
        </w:r>
      </w:del>
    </w:p>
    <w:p w14:paraId="068CF29D" w14:textId="079F4F7E" w:rsidR="006A2C8A" w:rsidDel="003610CA" w:rsidRDefault="006A2C8A">
      <w:pPr>
        <w:pStyle w:val="TOC4"/>
        <w:tabs>
          <w:tab w:val="left" w:pos="1760"/>
          <w:tab w:val="right" w:leader="dot" w:pos="8777"/>
        </w:tabs>
        <w:rPr>
          <w:del w:id="220" w:author="phuong vu" w:date="2018-11-21T23:18:00Z"/>
          <w:rFonts w:asciiTheme="minorHAnsi" w:eastAsiaTheme="minorEastAsia" w:hAnsiTheme="minorHAnsi" w:cstheme="minorBidi"/>
          <w:noProof/>
          <w:sz w:val="22"/>
          <w:szCs w:val="22"/>
          <w:lang w:val="en-US"/>
        </w:rPr>
      </w:pPr>
      <w:del w:id="221" w:author="phuong vu" w:date="2018-11-21T23:18:00Z">
        <w:r w:rsidDel="003610CA">
          <w:rPr>
            <w:noProof/>
          </w:rPr>
          <w:delText>3.2.1.5</w:delText>
        </w:r>
        <w:r w:rsidDel="003610CA">
          <w:rPr>
            <w:rFonts w:asciiTheme="minorHAnsi" w:eastAsiaTheme="minorEastAsia" w:hAnsiTheme="minorHAnsi" w:cstheme="minorBidi"/>
            <w:noProof/>
            <w:sz w:val="22"/>
            <w:szCs w:val="22"/>
            <w:lang w:val="en-US"/>
          </w:rPr>
          <w:tab/>
        </w:r>
        <w:r w:rsidDel="003610CA">
          <w:rPr>
            <w:noProof/>
          </w:rPr>
          <w:delText>Tìm kiếm chi nhánh gần nhất, có đủ các dịch vụ theo yêu cầu</w:delText>
        </w:r>
        <w:r w:rsidDel="003610CA">
          <w:rPr>
            <w:noProof/>
          </w:rPr>
          <w:tab/>
          <w:delText>31</w:delText>
        </w:r>
      </w:del>
    </w:p>
    <w:p w14:paraId="6844178C" w14:textId="36E9A420" w:rsidR="006A2C8A" w:rsidDel="003610CA" w:rsidRDefault="006A2C8A">
      <w:pPr>
        <w:pStyle w:val="TOC4"/>
        <w:tabs>
          <w:tab w:val="left" w:pos="1760"/>
          <w:tab w:val="right" w:leader="dot" w:pos="8777"/>
        </w:tabs>
        <w:rPr>
          <w:del w:id="222" w:author="phuong vu" w:date="2018-11-21T23:18:00Z"/>
          <w:rFonts w:asciiTheme="minorHAnsi" w:eastAsiaTheme="minorEastAsia" w:hAnsiTheme="minorHAnsi" w:cstheme="minorBidi"/>
          <w:noProof/>
          <w:sz w:val="22"/>
          <w:szCs w:val="22"/>
          <w:lang w:val="en-US"/>
        </w:rPr>
      </w:pPr>
      <w:del w:id="223" w:author="phuong vu" w:date="2018-11-21T23:18:00Z">
        <w:r w:rsidDel="003610CA">
          <w:rPr>
            <w:noProof/>
          </w:rPr>
          <w:delText>3.2.1.6</w:delText>
        </w:r>
        <w:r w:rsidDel="003610CA">
          <w:rPr>
            <w:rFonts w:asciiTheme="minorHAnsi" w:eastAsiaTheme="minorEastAsia" w:hAnsiTheme="minorHAnsi" w:cstheme="minorBidi"/>
            <w:noProof/>
            <w:sz w:val="22"/>
            <w:szCs w:val="22"/>
            <w:lang w:val="en-US"/>
          </w:rPr>
          <w:tab/>
        </w:r>
        <w:r w:rsidDel="003610CA">
          <w:rPr>
            <w:noProof/>
          </w:rPr>
          <w:delText>Tìm kiếm và lọc quần áo theo loại có sẵn</w:delText>
        </w:r>
        <w:r w:rsidDel="003610CA">
          <w:rPr>
            <w:noProof/>
          </w:rPr>
          <w:tab/>
          <w:delText>32</w:delText>
        </w:r>
      </w:del>
    </w:p>
    <w:p w14:paraId="17483DA3" w14:textId="5A82B02D" w:rsidR="006A2C8A" w:rsidDel="003610CA" w:rsidRDefault="006A2C8A">
      <w:pPr>
        <w:pStyle w:val="TOC4"/>
        <w:tabs>
          <w:tab w:val="left" w:pos="1760"/>
          <w:tab w:val="right" w:leader="dot" w:pos="8777"/>
        </w:tabs>
        <w:rPr>
          <w:del w:id="224" w:author="phuong vu" w:date="2018-11-21T23:18:00Z"/>
          <w:rFonts w:asciiTheme="minorHAnsi" w:eastAsiaTheme="minorEastAsia" w:hAnsiTheme="minorHAnsi" w:cstheme="minorBidi"/>
          <w:noProof/>
          <w:sz w:val="22"/>
          <w:szCs w:val="22"/>
          <w:lang w:val="en-US"/>
        </w:rPr>
      </w:pPr>
      <w:del w:id="225" w:author="phuong vu" w:date="2018-11-21T23:18:00Z">
        <w:r w:rsidDel="003610CA">
          <w:rPr>
            <w:noProof/>
          </w:rPr>
          <w:delText>3.2.1.7</w:delText>
        </w:r>
        <w:r w:rsidDel="003610CA">
          <w:rPr>
            <w:rFonts w:asciiTheme="minorHAnsi" w:eastAsiaTheme="minorEastAsia" w:hAnsiTheme="minorHAnsi" w:cstheme="minorBidi"/>
            <w:noProof/>
            <w:sz w:val="22"/>
            <w:szCs w:val="22"/>
            <w:lang w:val="en-US"/>
          </w:rPr>
          <w:tab/>
        </w:r>
        <w:r w:rsidDel="003610CA">
          <w:rPr>
            <w:noProof/>
          </w:rPr>
          <w:delText>Tìm kiếm đơn hàng</w:delText>
        </w:r>
        <w:r w:rsidDel="003610CA">
          <w:rPr>
            <w:noProof/>
          </w:rPr>
          <w:tab/>
          <w:delText>33</w:delText>
        </w:r>
      </w:del>
    </w:p>
    <w:p w14:paraId="49715FA5" w14:textId="18F228ED" w:rsidR="006A2C8A" w:rsidDel="003610CA" w:rsidRDefault="006A2C8A">
      <w:pPr>
        <w:pStyle w:val="TOC4"/>
        <w:tabs>
          <w:tab w:val="left" w:pos="1760"/>
          <w:tab w:val="right" w:leader="dot" w:pos="8777"/>
        </w:tabs>
        <w:rPr>
          <w:del w:id="226" w:author="phuong vu" w:date="2018-11-21T23:18:00Z"/>
          <w:rFonts w:asciiTheme="minorHAnsi" w:eastAsiaTheme="minorEastAsia" w:hAnsiTheme="minorHAnsi" w:cstheme="minorBidi"/>
          <w:noProof/>
          <w:sz w:val="22"/>
          <w:szCs w:val="22"/>
          <w:lang w:val="en-US"/>
        </w:rPr>
      </w:pPr>
      <w:del w:id="227" w:author="phuong vu" w:date="2018-11-21T23:18:00Z">
        <w:r w:rsidRPr="008F3391" w:rsidDel="003610CA">
          <w:rPr>
            <w:noProof/>
            <w:lang w:val="en-US"/>
          </w:rPr>
          <w:delText>3.2.1.8</w:delText>
        </w:r>
        <w:r w:rsidDel="003610CA">
          <w:rPr>
            <w:rFonts w:asciiTheme="minorHAnsi" w:eastAsiaTheme="minorEastAsia" w:hAnsiTheme="minorHAnsi" w:cstheme="minorBidi"/>
            <w:noProof/>
            <w:sz w:val="22"/>
            <w:szCs w:val="22"/>
            <w:lang w:val="en-US"/>
          </w:rPr>
          <w:tab/>
        </w:r>
        <w:r w:rsidDel="003610CA">
          <w:rPr>
            <w:noProof/>
          </w:rPr>
          <w:delText>Đăng nhập</w:delText>
        </w:r>
        <w:r w:rsidRPr="008F3391" w:rsidDel="003610CA">
          <w:rPr>
            <w:noProof/>
            <w:lang w:val="en-US"/>
          </w:rPr>
          <w:delText xml:space="preserve"> hệ thống</w:delText>
        </w:r>
        <w:r w:rsidDel="003610CA">
          <w:rPr>
            <w:noProof/>
          </w:rPr>
          <w:tab/>
          <w:delText>33</w:delText>
        </w:r>
      </w:del>
    </w:p>
    <w:p w14:paraId="1D6F1715" w14:textId="3A1F4EC0" w:rsidR="006A2C8A" w:rsidDel="003610CA" w:rsidRDefault="006A2C8A">
      <w:pPr>
        <w:pStyle w:val="TOC4"/>
        <w:tabs>
          <w:tab w:val="left" w:pos="1760"/>
          <w:tab w:val="right" w:leader="dot" w:pos="8777"/>
        </w:tabs>
        <w:rPr>
          <w:del w:id="228" w:author="phuong vu" w:date="2018-11-21T23:18:00Z"/>
          <w:rFonts w:asciiTheme="minorHAnsi" w:eastAsiaTheme="minorEastAsia" w:hAnsiTheme="minorHAnsi" w:cstheme="minorBidi"/>
          <w:noProof/>
          <w:sz w:val="22"/>
          <w:szCs w:val="22"/>
          <w:lang w:val="en-US"/>
        </w:rPr>
      </w:pPr>
      <w:del w:id="229" w:author="phuong vu" w:date="2018-11-21T23:18:00Z">
        <w:r w:rsidDel="003610CA">
          <w:rPr>
            <w:noProof/>
          </w:rPr>
          <w:delText>3.2.1.9</w:delText>
        </w:r>
        <w:r w:rsidDel="003610CA">
          <w:rPr>
            <w:rFonts w:asciiTheme="minorHAnsi" w:eastAsiaTheme="minorEastAsia" w:hAnsiTheme="minorHAnsi" w:cstheme="minorBidi"/>
            <w:noProof/>
            <w:sz w:val="22"/>
            <w:szCs w:val="22"/>
            <w:lang w:val="en-US"/>
          </w:rPr>
          <w:tab/>
        </w:r>
        <w:r w:rsidRPr="008F3391" w:rsidDel="003610CA">
          <w:rPr>
            <w:noProof/>
            <w:lang w:val="en-US"/>
          </w:rPr>
          <w:delText>Đ</w:delText>
        </w:r>
        <w:r w:rsidDel="003610CA">
          <w:rPr>
            <w:noProof/>
          </w:rPr>
          <w:delText>ăng xuất hệ thống</w:delText>
        </w:r>
        <w:r w:rsidDel="003610CA">
          <w:rPr>
            <w:noProof/>
          </w:rPr>
          <w:tab/>
          <w:delText>34</w:delText>
        </w:r>
      </w:del>
    </w:p>
    <w:p w14:paraId="49D547CF" w14:textId="36FA1956" w:rsidR="006A2C8A" w:rsidDel="003610CA" w:rsidRDefault="006A2C8A">
      <w:pPr>
        <w:pStyle w:val="TOC4"/>
        <w:tabs>
          <w:tab w:val="left" w:pos="1760"/>
          <w:tab w:val="right" w:leader="dot" w:pos="8777"/>
        </w:tabs>
        <w:rPr>
          <w:del w:id="230" w:author="phuong vu" w:date="2018-11-21T23:18:00Z"/>
          <w:rFonts w:asciiTheme="minorHAnsi" w:eastAsiaTheme="minorEastAsia" w:hAnsiTheme="minorHAnsi" w:cstheme="minorBidi"/>
          <w:noProof/>
          <w:sz w:val="22"/>
          <w:szCs w:val="22"/>
          <w:lang w:val="en-US"/>
        </w:rPr>
      </w:pPr>
      <w:del w:id="231" w:author="phuong vu" w:date="2018-11-21T23:18:00Z">
        <w:r w:rsidRPr="008F3391" w:rsidDel="003610CA">
          <w:rPr>
            <w:noProof/>
            <w:lang w:val="en-US"/>
          </w:rPr>
          <w:delText>3.2.1.10</w:delText>
        </w:r>
        <w:r w:rsidDel="003610CA">
          <w:rPr>
            <w:rFonts w:asciiTheme="minorHAnsi" w:eastAsiaTheme="minorEastAsia" w:hAnsiTheme="minorHAnsi" w:cstheme="minorBidi"/>
            <w:noProof/>
            <w:sz w:val="22"/>
            <w:szCs w:val="22"/>
            <w:lang w:val="en-US"/>
          </w:rPr>
          <w:tab/>
        </w:r>
        <w:r w:rsidRPr="008F3391" w:rsidDel="003610CA">
          <w:rPr>
            <w:noProof/>
            <w:lang w:val="en-US"/>
          </w:rPr>
          <w:delText>Đăng kí tài khoản khách hàng</w:delText>
        </w:r>
        <w:r w:rsidDel="003610CA">
          <w:rPr>
            <w:noProof/>
          </w:rPr>
          <w:tab/>
          <w:delText>34</w:delText>
        </w:r>
      </w:del>
    </w:p>
    <w:p w14:paraId="1630BF78" w14:textId="31463F68" w:rsidR="006A2C8A" w:rsidDel="003610CA" w:rsidRDefault="006A2C8A">
      <w:pPr>
        <w:pStyle w:val="TOC3"/>
        <w:tabs>
          <w:tab w:val="left" w:pos="1320"/>
          <w:tab w:val="right" w:leader="dot" w:pos="8777"/>
        </w:tabs>
        <w:rPr>
          <w:del w:id="232" w:author="phuong vu" w:date="2018-11-21T23:18:00Z"/>
          <w:rFonts w:asciiTheme="minorHAnsi" w:eastAsiaTheme="minorEastAsia" w:hAnsiTheme="minorHAnsi" w:cstheme="minorBidi"/>
          <w:noProof/>
          <w:sz w:val="22"/>
          <w:szCs w:val="22"/>
          <w:lang w:val="en-US"/>
        </w:rPr>
      </w:pPr>
      <w:del w:id="233" w:author="phuong vu" w:date="2018-11-21T23:18:00Z">
        <w:r w:rsidDel="003610CA">
          <w:rPr>
            <w:noProof/>
          </w:rPr>
          <w:delText>3.2.2</w:delText>
        </w:r>
        <w:r w:rsidDel="003610CA">
          <w:rPr>
            <w:rFonts w:asciiTheme="minorHAnsi" w:eastAsiaTheme="minorEastAsia" w:hAnsiTheme="minorHAnsi" w:cstheme="minorBidi"/>
            <w:noProof/>
            <w:sz w:val="22"/>
            <w:szCs w:val="22"/>
            <w:lang w:val="en-US"/>
          </w:rPr>
          <w:tab/>
        </w:r>
        <w:r w:rsidDel="003610CA">
          <w:rPr>
            <w:noProof/>
          </w:rPr>
          <w:delText>Yêu cầu phi chức năng</w:delText>
        </w:r>
        <w:r w:rsidDel="003610CA">
          <w:rPr>
            <w:noProof/>
          </w:rPr>
          <w:tab/>
          <w:delText>36</w:delText>
        </w:r>
      </w:del>
    </w:p>
    <w:p w14:paraId="672E2E51" w14:textId="496A5F3A" w:rsidR="006A2C8A" w:rsidDel="003610CA" w:rsidRDefault="006A2C8A">
      <w:pPr>
        <w:pStyle w:val="TOC3"/>
        <w:tabs>
          <w:tab w:val="left" w:pos="1320"/>
          <w:tab w:val="right" w:leader="dot" w:pos="8777"/>
        </w:tabs>
        <w:rPr>
          <w:del w:id="234" w:author="phuong vu" w:date="2018-11-21T23:18:00Z"/>
          <w:rFonts w:asciiTheme="minorHAnsi" w:eastAsiaTheme="minorEastAsia" w:hAnsiTheme="minorHAnsi" w:cstheme="minorBidi"/>
          <w:noProof/>
          <w:sz w:val="22"/>
          <w:szCs w:val="22"/>
          <w:lang w:val="en-US"/>
        </w:rPr>
      </w:pPr>
      <w:del w:id="235" w:author="phuong vu" w:date="2018-11-21T23:18:00Z">
        <w:r w:rsidDel="003610CA">
          <w:rPr>
            <w:noProof/>
          </w:rPr>
          <w:delText>3.2.3</w:delText>
        </w:r>
        <w:r w:rsidDel="003610CA">
          <w:rPr>
            <w:rFonts w:asciiTheme="minorHAnsi" w:eastAsiaTheme="minorEastAsia" w:hAnsiTheme="minorHAnsi" w:cstheme="minorBidi"/>
            <w:noProof/>
            <w:sz w:val="22"/>
            <w:szCs w:val="22"/>
            <w:lang w:val="en-US"/>
          </w:rPr>
          <w:tab/>
        </w:r>
        <w:r w:rsidDel="003610CA">
          <w:rPr>
            <w:noProof/>
          </w:rPr>
          <w:delText>Yêu cầu thực thi</w:delText>
        </w:r>
        <w:r w:rsidDel="003610CA">
          <w:rPr>
            <w:noProof/>
          </w:rPr>
          <w:tab/>
          <w:delText>36</w:delText>
        </w:r>
      </w:del>
    </w:p>
    <w:p w14:paraId="71B3BD74" w14:textId="68D0F119" w:rsidR="006A2C8A" w:rsidDel="003610CA" w:rsidRDefault="006A2C8A">
      <w:pPr>
        <w:pStyle w:val="TOC3"/>
        <w:tabs>
          <w:tab w:val="left" w:pos="1320"/>
          <w:tab w:val="right" w:leader="dot" w:pos="8777"/>
        </w:tabs>
        <w:rPr>
          <w:del w:id="236" w:author="phuong vu" w:date="2018-11-21T23:18:00Z"/>
          <w:rFonts w:asciiTheme="minorHAnsi" w:eastAsiaTheme="minorEastAsia" w:hAnsiTheme="minorHAnsi" w:cstheme="minorBidi"/>
          <w:noProof/>
          <w:sz w:val="22"/>
          <w:szCs w:val="22"/>
          <w:lang w:val="en-US"/>
        </w:rPr>
      </w:pPr>
      <w:del w:id="237" w:author="phuong vu" w:date="2018-11-21T23:18:00Z">
        <w:r w:rsidDel="003610CA">
          <w:rPr>
            <w:noProof/>
          </w:rPr>
          <w:delText>3.2.4</w:delText>
        </w:r>
        <w:r w:rsidDel="003610CA">
          <w:rPr>
            <w:rFonts w:asciiTheme="minorHAnsi" w:eastAsiaTheme="minorEastAsia" w:hAnsiTheme="minorHAnsi" w:cstheme="minorBidi"/>
            <w:noProof/>
            <w:sz w:val="22"/>
            <w:szCs w:val="22"/>
            <w:lang w:val="en-US"/>
          </w:rPr>
          <w:tab/>
        </w:r>
        <w:r w:rsidDel="003610CA">
          <w:rPr>
            <w:noProof/>
          </w:rPr>
          <w:delText>Yêu cầu chất lượng phần mềm</w:delText>
        </w:r>
        <w:r w:rsidDel="003610CA">
          <w:rPr>
            <w:noProof/>
          </w:rPr>
          <w:tab/>
          <w:delText>36</w:delText>
        </w:r>
      </w:del>
    </w:p>
    <w:p w14:paraId="1777F7CA" w14:textId="6ABF124E" w:rsidR="006A2C8A" w:rsidDel="003610CA" w:rsidRDefault="006A2C8A">
      <w:pPr>
        <w:pStyle w:val="TOC4"/>
        <w:tabs>
          <w:tab w:val="left" w:pos="1760"/>
          <w:tab w:val="right" w:leader="dot" w:pos="8777"/>
        </w:tabs>
        <w:rPr>
          <w:del w:id="238" w:author="phuong vu" w:date="2018-11-21T23:18:00Z"/>
          <w:rFonts w:asciiTheme="minorHAnsi" w:eastAsiaTheme="minorEastAsia" w:hAnsiTheme="minorHAnsi" w:cstheme="minorBidi"/>
          <w:noProof/>
          <w:sz w:val="22"/>
          <w:szCs w:val="22"/>
          <w:lang w:val="en-US"/>
        </w:rPr>
      </w:pPr>
      <w:del w:id="239" w:author="phuong vu" w:date="2018-11-21T23:18:00Z">
        <w:r w:rsidDel="003610CA">
          <w:rPr>
            <w:noProof/>
          </w:rPr>
          <w:delText>3.2.4.1</w:delText>
        </w:r>
        <w:r w:rsidDel="003610CA">
          <w:rPr>
            <w:rFonts w:asciiTheme="minorHAnsi" w:eastAsiaTheme="minorEastAsia" w:hAnsiTheme="minorHAnsi" w:cstheme="minorBidi"/>
            <w:noProof/>
            <w:sz w:val="22"/>
            <w:szCs w:val="22"/>
            <w:lang w:val="en-US"/>
          </w:rPr>
          <w:tab/>
        </w:r>
        <w:r w:rsidDel="003610CA">
          <w:rPr>
            <w:noProof/>
          </w:rPr>
          <w:delText>Các quy tắc nghiệp vụ</w:delText>
        </w:r>
        <w:r w:rsidDel="003610CA">
          <w:rPr>
            <w:noProof/>
          </w:rPr>
          <w:tab/>
          <w:delText>36</w:delText>
        </w:r>
      </w:del>
    </w:p>
    <w:p w14:paraId="7069C28B" w14:textId="224C5249" w:rsidR="006A2C8A" w:rsidDel="003610CA" w:rsidRDefault="006A2C8A">
      <w:pPr>
        <w:pStyle w:val="TOC2"/>
        <w:tabs>
          <w:tab w:val="left" w:pos="880"/>
          <w:tab w:val="right" w:leader="dot" w:pos="8777"/>
        </w:tabs>
        <w:rPr>
          <w:del w:id="240" w:author="phuong vu" w:date="2018-11-21T23:18:00Z"/>
          <w:rFonts w:asciiTheme="minorHAnsi" w:eastAsiaTheme="minorEastAsia" w:hAnsiTheme="minorHAnsi" w:cstheme="minorBidi"/>
          <w:noProof/>
          <w:sz w:val="22"/>
          <w:szCs w:val="22"/>
          <w:lang w:val="en-US"/>
        </w:rPr>
      </w:pPr>
      <w:del w:id="241" w:author="phuong vu" w:date="2018-11-21T23:18:00Z">
        <w:r w:rsidRPr="008F3391" w:rsidDel="003610CA">
          <w:rPr>
            <w:noProof/>
            <w:lang w:val="en-US"/>
          </w:rPr>
          <w:delText>3.3</w:delText>
        </w:r>
        <w:r w:rsidDel="003610CA">
          <w:rPr>
            <w:rFonts w:asciiTheme="minorHAnsi" w:eastAsiaTheme="minorEastAsia" w:hAnsiTheme="minorHAnsi" w:cstheme="minorBidi"/>
            <w:noProof/>
            <w:sz w:val="22"/>
            <w:szCs w:val="22"/>
            <w:lang w:val="en-US"/>
          </w:rPr>
          <w:tab/>
        </w:r>
        <w:r w:rsidRPr="008F3391" w:rsidDel="003610CA">
          <w:rPr>
            <w:noProof/>
            <w:lang w:val="en-US"/>
          </w:rPr>
          <w:delText>Thiết kế và cài đặt</w:delText>
        </w:r>
        <w:r w:rsidDel="003610CA">
          <w:rPr>
            <w:noProof/>
          </w:rPr>
          <w:tab/>
          <w:delText>36</w:delText>
        </w:r>
      </w:del>
    </w:p>
    <w:p w14:paraId="2459373F" w14:textId="2C2760DC" w:rsidR="006A2C8A" w:rsidDel="003610CA" w:rsidRDefault="006A2C8A">
      <w:pPr>
        <w:pStyle w:val="TOC3"/>
        <w:tabs>
          <w:tab w:val="left" w:pos="1320"/>
          <w:tab w:val="right" w:leader="dot" w:pos="8777"/>
        </w:tabs>
        <w:rPr>
          <w:del w:id="242" w:author="phuong vu" w:date="2018-11-21T23:18:00Z"/>
          <w:rFonts w:asciiTheme="minorHAnsi" w:eastAsiaTheme="minorEastAsia" w:hAnsiTheme="minorHAnsi" w:cstheme="minorBidi"/>
          <w:noProof/>
          <w:sz w:val="22"/>
          <w:szCs w:val="22"/>
          <w:lang w:val="en-US"/>
        </w:rPr>
      </w:pPr>
      <w:del w:id="243" w:author="phuong vu" w:date="2018-11-21T23:18:00Z">
        <w:r w:rsidDel="003610CA">
          <w:rPr>
            <w:noProof/>
          </w:rPr>
          <w:delText>3.3.1</w:delText>
        </w:r>
        <w:r w:rsidDel="003610CA">
          <w:rPr>
            <w:rFonts w:asciiTheme="minorHAnsi" w:eastAsiaTheme="minorEastAsia" w:hAnsiTheme="minorHAnsi" w:cstheme="minorBidi"/>
            <w:noProof/>
            <w:sz w:val="22"/>
            <w:szCs w:val="22"/>
            <w:lang w:val="en-US"/>
          </w:rPr>
          <w:tab/>
        </w:r>
        <w:r w:rsidDel="003610CA">
          <w:rPr>
            <w:noProof/>
          </w:rPr>
          <w:delText>Kiến trúc hệ thống</w:delText>
        </w:r>
        <w:r w:rsidDel="003610CA">
          <w:rPr>
            <w:noProof/>
          </w:rPr>
          <w:tab/>
          <w:delText>36</w:delText>
        </w:r>
      </w:del>
    </w:p>
    <w:p w14:paraId="0DA94355" w14:textId="1FF1C618" w:rsidR="006A2C8A" w:rsidDel="003610CA" w:rsidRDefault="006A2C8A">
      <w:pPr>
        <w:pStyle w:val="TOC3"/>
        <w:tabs>
          <w:tab w:val="left" w:pos="1320"/>
          <w:tab w:val="right" w:leader="dot" w:pos="8777"/>
        </w:tabs>
        <w:rPr>
          <w:del w:id="244" w:author="phuong vu" w:date="2018-11-21T23:18:00Z"/>
          <w:rFonts w:asciiTheme="minorHAnsi" w:eastAsiaTheme="minorEastAsia" w:hAnsiTheme="minorHAnsi" w:cstheme="minorBidi"/>
          <w:noProof/>
          <w:sz w:val="22"/>
          <w:szCs w:val="22"/>
          <w:lang w:val="en-US"/>
        </w:rPr>
      </w:pPr>
      <w:del w:id="245" w:author="phuong vu" w:date="2018-11-21T23:18:00Z">
        <w:r w:rsidDel="003610CA">
          <w:rPr>
            <w:noProof/>
          </w:rPr>
          <w:delText>3.3.2</w:delText>
        </w:r>
        <w:r w:rsidDel="003610CA">
          <w:rPr>
            <w:rFonts w:asciiTheme="minorHAnsi" w:eastAsiaTheme="minorEastAsia" w:hAnsiTheme="minorHAnsi" w:cstheme="minorBidi"/>
            <w:noProof/>
            <w:sz w:val="22"/>
            <w:szCs w:val="22"/>
            <w:lang w:val="en-US"/>
          </w:rPr>
          <w:tab/>
        </w:r>
        <w:r w:rsidDel="003610CA">
          <w:rPr>
            <w:noProof/>
          </w:rPr>
          <w:delText>Sơ đồ USE CASE</w:delText>
        </w:r>
        <w:r w:rsidDel="003610CA">
          <w:rPr>
            <w:noProof/>
          </w:rPr>
          <w:tab/>
          <w:delText>37</w:delText>
        </w:r>
      </w:del>
    </w:p>
    <w:p w14:paraId="3188C662" w14:textId="18954E5C" w:rsidR="006A2C8A" w:rsidDel="003610CA" w:rsidRDefault="006A2C8A">
      <w:pPr>
        <w:pStyle w:val="TOC3"/>
        <w:tabs>
          <w:tab w:val="left" w:pos="1320"/>
          <w:tab w:val="right" w:leader="dot" w:pos="8777"/>
        </w:tabs>
        <w:rPr>
          <w:del w:id="246" w:author="phuong vu" w:date="2018-11-21T23:18:00Z"/>
          <w:rFonts w:asciiTheme="minorHAnsi" w:eastAsiaTheme="minorEastAsia" w:hAnsiTheme="minorHAnsi" w:cstheme="minorBidi"/>
          <w:noProof/>
          <w:sz w:val="22"/>
          <w:szCs w:val="22"/>
          <w:lang w:val="en-US"/>
        </w:rPr>
      </w:pPr>
      <w:del w:id="247" w:author="phuong vu" w:date="2018-11-21T23:18:00Z">
        <w:r w:rsidDel="003610CA">
          <w:rPr>
            <w:noProof/>
          </w:rPr>
          <w:delText>3.3.3</w:delText>
        </w:r>
        <w:r w:rsidDel="003610CA">
          <w:rPr>
            <w:rFonts w:asciiTheme="minorHAnsi" w:eastAsiaTheme="minorEastAsia" w:hAnsiTheme="minorHAnsi" w:cstheme="minorBidi"/>
            <w:noProof/>
            <w:sz w:val="22"/>
            <w:szCs w:val="22"/>
            <w:lang w:val="en-US"/>
          </w:rPr>
          <w:tab/>
        </w:r>
        <w:r w:rsidDel="003610CA">
          <w:rPr>
            <w:noProof/>
          </w:rPr>
          <w:delText>Sơ đồ phân rã USE CASE</w:delText>
        </w:r>
        <w:r w:rsidDel="003610CA">
          <w:rPr>
            <w:noProof/>
          </w:rPr>
          <w:tab/>
          <w:delText>38</w:delText>
        </w:r>
      </w:del>
    </w:p>
    <w:p w14:paraId="672F6169" w14:textId="06F557EB" w:rsidR="006A2C8A" w:rsidDel="003610CA" w:rsidRDefault="006A2C8A">
      <w:pPr>
        <w:pStyle w:val="TOC3"/>
        <w:tabs>
          <w:tab w:val="left" w:pos="1320"/>
          <w:tab w:val="right" w:leader="dot" w:pos="8777"/>
        </w:tabs>
        <w:rPr>
          <w:del w:id="248" w:author="phuong vu" w:date="2018-11-21T23:18:00Z"/>
          <w:rFonts w:asciiTheme="minorHAnsi" w:eastAsiaTheme="minorEastAsia" w:hAnsiTheme="minorHAnsi" w:cstheme="minorBidi"/>
          <w:noProof/>
          <w:sz w:val="22"/>
          <w:szCs w:val="22"/>
          <w:lang w:val="en-US"/>
        </w:rPr>
      </w:pPr>
      <w:del w:id="249" w:author="phuong vu" w:date="2018-11-21T23:18:00Z">
        <w:r w:rsidDel="003610CA">
          <w:rPr>
            <w:noProof/>
          </w:rPr>
          <w:delText>3.3.4</w:delText>
        </w:r>
        <w:r w:rsidDel="003610CA">
          <w:rPr>
            <w:rFonts w:asciiTheme="minorHAnsi" w:eastAsiaTheme="minorEastAsia" w:hAnsiTheme="minorHAnsi" w:cstheme="minorBidi"/>
            <w:noProof/>
            <w:sz w:val="22"/>
            <w:szCs w:val="22"/>
            <w:lang w:val="en-US"/>
          </w:rPr>
          <w:tab/>
        </w:r>
        <w:r w:rsidDel="003610CA">
          <w:rPr>
            <w:noProof/>
          </w:rPr>
          <w:delText>Sơ đồ CDM</w:delText>
        </w:r>
        <w:r w:rsidDel="003610CA">
          <w:rPr>
            <w:noProof/>
          </w:rPr>
          <w:tab/>
          <w:delText>38</w:delText>
        </w:r>
      </w:del>
    </w:p>
    <w:p w14:paraId="1FB8E1BF" w14:textId="105B8CD7" w:rsidR="006A2C8A" w:rsidDel="003610CA" w:rsidRDefault="006A2C8A">
      <w:pPr>
        <w:pStyle w:val="TOC3"/>
        <w:tabs>
          <w:tab w:val="left" w:pos="1320"/>
          <w:tab w:val="right" w:leader="dot" w:pos="8777"/>
        </w:tabs>
        <w:rPr>
          <w:del w:id="250" w:author="phuong vu" w:date="2018-11-21T23:18:00Z"/>
          <w:rFonts w:asciiTheme="minorHAnsi" w:eastAsiaTheme="minorEastAsia" w:hAnsiTheme="minorHAnsi" w:cstheme="minorBidi"/>
          <w:noProof/>
          <w:sz w:val="22"/>
          <w:szCs w:val="22"/>
          <w:lang w:val="en-US"/>
        </w:rPr>
      </w:pPr>
      <w:del w:id="251" w:author="phuong vu" w:date="2018-11-21T23:18:00Z">
        <w:r w:rsidDel="003610CA">
          <w:rPr>
            <w:noProof/>
          </w:rPr>
          <w:delText>3.3.5</w:delText>
        </w:r>
        <w:r w:rsidDel="003610CA">
          <w:rPr>
            <w:rFonts w:asciiTheme="minorHAnsi" w:eastAsiaTheme="minorEastAsia" w:hAnsiTheme="minorHAnsi" w:cstheme="minorBidi"/>
            <w:noProof/>
            <w:sz w:val="22"/>
            <w:szCs w:val="22"/>
            <w:lang w:val="en-US"/>
          </w:rPr>
          <w:tab/>
        </w:r>
        <w:r w:rsidDel="003610CA">
          <w:rPr>
            <w:noProof/>
          </w:rPr>
          <w:delText>Sơ đồ LDM</w:delText>
        </w:r>
        <w:r w:rsidDel="003610CA">
          <w:rPr>
            <w:noProof/>
          </w:rPr>
          <w:tab/>
          <w:delText>38</w:delText>
        </w:r>
      </w:del>
    </w:p>
    <w:p w14:paraId="12B925BF" w14:textId="5DA50575" w:rsidR="006A2C8A" w:rsidDel="003610CA" w:rsidRDefault="006A2C8A">
      <w:pPr>
        <w:pStyle w:val="TOC3"/>
        <w:tabs>
          <w:tab w:val="left" w:pos="1320"/>
          <w:tab w:val="right" w:leader="dot" w:pos="8777"/>
        </w:tabs>
        <w:rPr>
          <w:del w:id="252" w:author="phuong vu" w:date="2018-11-21T23:18:00Z"/>
          <w:rFonts w:asciiTheme="minorHAnsi" w:eastAsiaTheme="minorEastAsia" w:hAnsiTheme="minorHAnsi" w:cstheme="minorBidi"/>
          <w:noProof/>
          <w:sz w:val="22"/>
          <w:szCs w:val="22"/>
          <w:lang w:val="en-US"/>
        </w:rPr>
      </w:pPr>
      <w:del w:id="253" w:author="phuong vu" w:date="2018-11-21T23:18:00Z">
        <w:r w:rsidDel="003610CA">
          <w:rPr>
            <w:noProof/>
          </w:rPr>
          <w:delText>3.3.6</w:delText>
        </w:r>
        <w:r w:rsidDel="003610CA">
          <w:rPr>
            <w:rFonts w:asciiTheme="minorHAnsi" w:eastAsiaTheme="minorEastAsia" w:hAnsiTheme="minorHAnsi" w:cstheme="minorBidi"/>
            <w:noProof/>
            <w:sz w:val="22"/>
            <w:szCs w:val="22"/>
            <w:lang w:val="en-US"/>
          </w:rPr>
          <w:tab/>
        </w:r>
        <w:r w:rsidDel="003610CA">
          <w:rPr>
            <w:noProof/>
          </w:rPr>
          <w:delText>Sơ đồ PDM</w:delText>
        </w:r>
        <w:r w:rsidDel="003610CA">
          <w:rPr>
            <w:noProof/>
          </w:rPr>
          <w:tab/>
          <w:delText>38</w:delText>
        </w:r>
      </w:del>
    </w:p>
    <w:p w14:paraId="63E9BD31" w14:textId="6C62ED72" w:rsidR="006A2C8A" w:rsidDel="003610CA" w:rsidRDefault="006A2C8A">
      <w:pPr>
        <w:pStyle w:val="TOC3"/>
        <w:tabs>
          <w:tab w:val="left" w:pos="1320"/>
          <w:tab w:val="right" w:leader="dot" w:pos="8777"/>
        </w:tabs>
        <w:rPr>
          <w:del w:id="254" w:author="phuong vu" w:date="2018-11-21T23:18:00Z"/>
          <w:rFonts w:asciiTheme="minorHAnsi" w:eastAsiaTheme="minorEastAsia" w:hAnsiTheme="minorHAnsi" w:cstheme="minorBidi"/>
          <w:noProof/>
          <w:sz w:val="22"/>
          <w:szCs w:val="22"/>
          <w:lang w:val="en-US"/>
        </w:rPr>
      </w:pPr>
      <w:del w:id="255" w:author="phuong vu" w:date="2018-11-21T23:18:00Z">
        <w:r w:rsidDel="003610CA">
          <w:rPr>
            <w:noProof/>
          </w:rPr>
          <w:delText>3.3.7</w:delText>
        </w:r>
        <w:r w:rsidDel="003610CA">
          <w:rPr>
            <w:rFonts w:asciiTheme="minorHAnsi" w:eastAsiaTheme="minorEastAsia" w:hAnsiTheme="minorHAnsi" w:cstheme="minorBidi"/>
            <w:noProof/>
            <w:sz w:val="22"/>
            <w:szCs w:val="22"/>
            <w:lang w:val="en-US"/>
          </w:rPr>
          <w:tab/>
        </w:r>
        <w:r w:rsidDel="003610CA">
          <w:rPr>
            <w:noProof/>
          </w:rPr>
          <w:delText>Thiết kế dữ liệu</w:delText>
        </w:r>
        <w:r w:rsidDel="003610CA">
          <w:rPr>
            <w:noProof/>
          </w:rPr>
          <w:tab/>
          <w:delText>38</w:delText>
        </w:r>
      </w:del>
    </w:p>
    <w:p w14:paraId="190BF278" w14:textId="397AB2CB" w:rsidR="006A2C8A" w:rsidDel="003610CA" w:rsidRDefault="006A2C8A">
      <w:pPr>
        <w:pStyle w:val="TOC3"/>
        <w:tabs>
          <w:tab w:val="left" w:pos="1320"/>
          <w:tab w:val="right" w:leader="dot" w:pos="8777"/>
        </w:tabs>
        <w:rPr>
          <w:del w:id="256" w:author="phuong vu" w:date="2018-11-21T23:18:00Z"/>
          <w:rFonts w:asciiTheme="minorHAnsi" w:eastAsiaTheme="minorEastAsia" w:hAnsiTheme="minorHAnsi" w:cstheme="minorBidi"/>
          <w:noProof/>
          <w:sz w:val="22"/>
          <w:szCs w:val="22"/>
          <w:lang w:val="en-US"/>
        </w:rPr>
      </w:pPr>
      <w:del w:id="257" w:author="phuong vu" w:date="2018-11-21T23:18:00Z">
        <w:r w:rsidDel="003610CA">
          <w:rPr>
            <w:noProof/>
          </w:rPr>
          <w:delText>3.3.8</w:delText>
        </w:r>
        <w:r w:rsidDel="003610CA">
          <w:rPr>
            <w:rFonts w:asciiTheme="minorHAnsi" w:eastAsiaTheme="minorEastAsia" w:hAnsiTheme="minorHAnsi" w:cstheme="minorBidi"/>
            <w:noProof/>
            <w:sz w:val="22"/>
            <w:szCs w:val="22"/>
            <w:lang w:val="en-US"/>
          </w:rPr>
          <w:tab/>
        </w:r>
        <w:r w:rsidDel="003610CA">
          <w:rPr>
            <w:noProof/>
          </w:rPr>
          <w:delText>Thiết kế theo chức năng</w:delText>
        </w:r>
        <w:r w:rsidDel="003610CA">
          <w:rPr>
            <w:noProof/>
          </w:rPr>
          <w:tab/>
          <w:delText>38</w:delText>
        </w:r>
      </w:del>
    </w:p>
    <w:p w14:paraId="7A61AE1F" w14:textId="1CE7EAF0" w:rsidR="006A2C8A" w:rsidDel="003610CA" w:rsidRDefault="006A2C8A">
      <w:pPr>
        <w:pStyle w:val="TOC4"/>
        <w:tabs>
          <w:tab w:val="left" w:pos="1760"/>
          <w:tab w:val="right" w:leader="dot" w:pos="8777"/>
        </w:tabs>
        <w:rPr>
          <w:del w:id="258" w:author="phuong vu" w:date="2018-11-21T23:18:00Z"/>
          <w:rFonts w:asciiTheme="minorHAnsi" w:eastAsiaTheme="minorEastAsia" w:hAnsiTheme="minorHAnsi" w:cstheme="minorBidi"/>
          <w:noProof/>
          <w:sz w:val="22"/>
          <w:szCs w:val="22"/>
          <w:lang w:val="en-US"/>
        </w:rPr>
      </w:pPr>
      <w:del w:id="259" w:author="phuong vu" w:date="2018-11-21T23:18:00Z">
        <w:r w:rsidRPr="008F3391" w:rsidDel="003610CA">
          <w:rPr>
            <w:noProof/>
            <w:lang w:val="en-US"/>
          </w:rPr>
          <w:delText>3.3.8.1</w:delText>
        </w:r>
        <w:r w:rsidDel="003610CA">
          <w:rPr>
            <w:rFonts w:asciiTheme="minorHAnsi" w:eastAsiaTheme="minorEastAsia" w:hAnsiTheme="minorHAnsi" w:cstheme="minorBidi"/>
            <w:noProof/>
            <w:sz w:val="22"/>
            <w:szCs w:val="22"/>
            <w:lang w:val="en-US"/>
          </w:rPr>
          <w:tab/>
        </w:r>
        <w:r w:rsidR="00D43E01" w:rsidDel="003610CA">
          <w:rPr>
            <w:noProof/>
            <w:lang w:val="en-US"/>
          </w:rPr>
          <w:delText>Quản lí đơn hàng</w:delText>
        </w:r>
        <w:r w:rsidDel="003610CA">
          <w:rPr>
            <w:noProof/>
          </w:rPr>
          <w:tab/>
          <w:delText>38</w:delText>
        </w:r>
      </w:del>
    </w:p>
    <w:p w14:paraId="1061D4E0" w14:textId="6D9BF4C9" w:rsidR="006A2C8A" w:rsidDel="003610CA" w:rsidRDefault="006A2C8A">
      <w:pPr>
        <w:pStyle w:val="TOC4"/>
        <w:tabs>
          <w:tab w:val="left" w:pos="1760"/>
          <w:tab w:val="right" w:leader="dot" w:pos="8777"/>
        </w:tabs>
        <w:rPr>
          <w:del w:id="260" w:author="phuong vu" w:date="2018-11-21T23:18:00Z"/>
          <w:rFonts w:asciiTheme="minorHAnsi" w:eastAsiaTheme="minorEastAsia" w:hAnsiTheme="minorHAnsi" w:cstheme="minorBidi"/>
          <w:noProof/>
          <w:sz w:val="22"/>
          <w:szCs w:val="22"/>
          <w:lang w:val="en-US"/>
        </w:rPr>
      </w:pPr>
      <w:del w:id="261" w:author="phuong vu" w:date="2018-11-21T23:18:00Z">
        <w:r w:rsidRPr="008F3391" w:rsidDel="003610CA">
          <w:rPr>
            <w:noProof/>
            <w:lang w:val="en-US"/>
          </w:rPr>
          <w:delText>3.3.8.2</w:delText>
        </w:r>
        <w:r w:rsidDel="003610CA">
          <w:rPr>
            <w:rFonts w:asciiTheme="minorHAnsi" w:eastAsiaTheme="minorEastAsia" w:hAnsiTheme="minorHAnsi" w:cstheme="minorBidi"/>
            <w:noProof/>
            <w:sz w:val="22"/>
            <w:szCs w:val="22"/>
            <w:lang w:val="en-US"/>
          </w:rPr>
          <w:tab/>
        </w:r>
        <w:r w:rsidR="00FC2466" w:rsidDel="003610CA">
          <w:rPr>
            <w:noProof/>
            <w:lang w:val="en-US"/>
          </w:rPr>
          <w:delText>Quản lí biên nhận</w:delText>
        </w:r>
        <w:r w:rsidDel="003610CA">
          <w:rPr>
            <w:noProof/>
          </w:rPr>
          <w:tab/>
          <w:delText>38</w:delText>
        </w:r>
      </w:del>
    </w:p>
    <w:p w14:paraId="1430415C" w14:textId="0AB37799" w:rsidR="006A2C8A" w:rsidDel="003610CA" w:rsidRDefault="006A2C8A">
      <w:pPr>
        <w:pStyle w:val="TOC4"/>
        <w:tabs>
          <w:tab w:val="left" w:pos="1760"/>
          <w:tab w:val="right" w:leader="dot" w:pos="8777"/>
        </w:tabs>
        <w:rPr>
          <w:del w:id="262" w:author="phuong vu" w:date="2018-11-21T23:18:00Z"/>
          <w:rFonts w:asciiTheme="minorHAnsi" w:eastAsiaTheme="minorEastAsia" w:hAnsiTheme="minorHAnsi" w:cstheme="minorBidi"/>
          <w:noProof/>
          <w:sz w:val="22"/>
          <w:szCs w:val="22"/>
          <w:lang w:val="en-US"/>
        </w:rPr>
      </w:pPr>
      <w:del w:id="263" w:author="phuong vu" w:date="2018-11-21T23:18:00Z">
        <w:r w:rsidRPr="008F3391" w:rsidDel="003610CA">
          <w:rPr>
            <w:noProof/>
            <w:lang w:val="en-US"/>
          </w:rPr>
          <w:delText>3.3.8.3</w:delText>
        </w:r>
        <w:r w:rsidDel="003610CA">
          <w:rPr>
            <w:rFonts w:asciiTheme="minorHAnsi" w:eastAsiaTheme="minorEastAsia" w:hAnsiTheme="minorHAnsi" w:cstheme="minorBidi"/>
            <w:noProof/>
            <w:sz w:val="22"/>
            <w:szCs w:val="22"/>
            <w:lang w:val="en-US"/>
          </w:rPr>
          <w:tab/>
        </w:r>
        <w:r w:rsidRPr="008F3391" w:rsidDel="003610CA">
          <w:rPr>
            <w:noProof/>
            <w:lang w:val="en-US"/>
          </w:rPr>
          <w:delText>Tạo đơn hàng</w:delText>
        </w:r>
        <w:r w:rsidDel="003610CA">
          <w:rPr>
            <w:noProof/>
          </w:rPr>
          <w:tab/>
          <w:delText>38</w:delText>
        </w:r>
      </w:del>
    </w:p>
    <w:p w14:paraId="1A4831CD" w14:textId="318B1809" w:rsidR="006A2C8A" w:rsidDel="003610CA" w:rsidRDefault="006A2C8A">
      <w:pPr>
        <w:pStyle w:val="TOC4"/>
        <w:tabs>
          <w:tab w:val="left" w:pos="1760"/>
          <w:tab w:val="right" w:leader="dot" w:pos="8777"/>
        </w:tabs>
        <w:rPr>
          <w:del w:id="264" w:author="phuong vu" w:date="2018-11-21T23:18:00Z"/>
          <w:rFonts w:asciiTheme="minorHAnsi" w:eastAsiaTheme="minorEastAsia" w:hAnsiTheme="minorHAnsi" w:cstheme="minorBidi"/>
          <w:noProof/>
          <w:sz w:val="22"/>
          <w:szCs w:val="22"/>
          <w:lang w:val="en-US"/>
        </w:rPr>
      </w:pPr>
      <w:del w:id="265" w:author="phuong vu" w:date="2018-11-21T23:18:00Z">
        <w:r w:rsidDel="003610CA">
          <w:rPr>
            <w:noProof/>
          </w:rPr>
          <w:delText>3.3.8.4</w:delText>
        </w:r>
        <w:r w:rsidDel="003610CA">
          <w:rPr>
            <w:rFonts w:asciiTheme="minorHAnsi" w:eastAsiaTheme="minorEastAsia" w:hAnsiTheme="minorHAnsi" w:cstheme="minorBidi"/>
            <w:noProof/>
            <w:sz w:val="22"/>
            <w:szCs w:val="22"/>
            <w:lang w:val="en-US"/>
          </w:rPr>
          <w:tab/>
        </w:r>
        <w:r w:rsidDel="003610CA">
          <w:rPr>
            <w:noProof/>
          </w:rPr>
          <w:delText>Tìm kiếm chi nhánh gần nhất, có đủ các dịch vụ theo yêu cầu</w:delText>
        </w:r>
        <w:r w:rsidDel="003610CA">
          <w:rPr>
            <w:noProof/>
          </w:rPr>
          <w:tab/>
          <w:delText>38</w:delText>
        </w:r>
      </w:del>
    </w:p>
    <w:p w14:paraId="5EAB54F8" w14:textId="30D74C26" w:rsidR="006A2C8A" w:rsidDel="003610CA" w:rsidRDefault="006A2C8A">
      <w:pPr>
        <w:pStyle w:val="TOC4"/>
        <w:tabs>
          <w:tab w:val="left" w:pos="1760"/>
          <w:tab w:val="right" w:leader="dot" w:pos="8777"/>
        </w:tabs>
        <w:rPr>
          <w:del w:id="266" w:author="phuong vu" w:date="2018-11-21T23:18:00Z"/>
          <w:rFonts w:asciiTheme="minorHAnsi" w:eastAsiaTheme="minorEastAsia" w:hAnsiTheme="minorHAnsi" w:cstheme="minorBidi"/>
          <w:noProof/>
          <w:sz w:val="22"/>
          <w:szCs w:val="22"/>
          <w:lang w:val="en-US"/>
        </w:rPr>
      </w:pPr>
      <w:del w:id="267" w:author="phuong vu" w:date="2018-11-21T23:18:00Z">
        <w:r w:rsidDel="003610CA">
          <w:rPr>
            <w:noProof/>
          </w:rPr>
          <w:delText>3.3.8.5</w:delText>
        </w:r>
        <w:r w:rsidDel="003610CA">
          <w:rPr>
            <w:rFonts w:asciiTheme="minorHAnsi" w:eastAsiaTheme="minorEastAsia" w:hAnsiTheme="minorHAnsi" w:cstheme="minorBidi"/>
            <w:noProof/>
            <w:sz w:val="22"/>
            <w:szCs w:val="22"/>
            <w:lang w:val="en-US"/>
          </w:rPr>
          <w:tab/>
        </w:r>
        <w:r w:rsidDel="003610CA">
          <w:rPr>
            <w:noProof/>
          </w:rPr>
          <w:delText>Tìm kiếm và lọc quần áo theo loại có sẵn</w:delText>
        </w:r>
        <w:r w:rsidDel="003610CA">
          <w:rPr>
            <w:noProof/>
          </w:rPr>
          <w:tab/>
          <w:delText>38</w:delText>
        </w:r>
      </w:del>
    </w:p>
    <w:p w14:paraId="6DE7A394" w14:textId="1BBC8298" w:rsidR="006A2C8A" w:rsidDel="003610CA" w:rsidRDefault="006A2C8A">
      <w:pPr>
        <w:pStyle w:val="TOC4"/>
        <w:tabs>
          <w:tab w:val="left" w:pos="1760"/>
          <w:tab w:val="right" w:leader="dot" w:pos="8777"/>
        </w:tabs>
        <w:rPr>
          <w:del w:id="268" w:author="phuong vu" w:date="2018-11-21T23:18:00Z"/>
          <w:rFonts w:asciiTheme="minorHAnsi" w:eastAsiaTheme="minorEastAsia" w:hAnsiTheme="minorHAnsi" w:cstheme="minorBidi"/>
          <w:noProof/>
          <w:sz w:val="22"/>
          <w:szCs w:val="22"/>
          <w:lang w:val="en-US"/>
        </w:rPr>
      </w:pPr>
      <w:del w:id="269" w:author="phuong vu" w:date="2018-11-21T23:18:00Z">
        <w:r w:rsidDel="003610CA">
          <w:rPr>
            <w:noProof/>
          </w:rPr>
          <w:delText>3.3.8.6</w:delText>
        </w:r>
        <w:r w:rsidDel="003610CA">
          <w:rPr>
            <w:rFonts w:asciiTheme="minorHAnsi" w:eastAsiaTheme="minorEastAsia" w:hAnsiTheme="minorHAnsi" w:cstheme="minorBidi"/>
            <w:noProof/>
            <w:sz w:val="22"/>
            <w:szCs w:val="22"/>
            <w:lang w:val="en-US"/>
          </w:rPr>
          <w:tab/>
        </w:r>
        <w:r w:rsidDel="003610CA">
          <w:rPr>
            <w:noProof/>
          </w:rPr>
          <w:delText>Tìm kiếm đơn hàng</w:delText>
        </w:r>
        <w:r w:rsidDel="003610CA">
          <w:rPr>
            <w:noProof/>
          </w:rPr>
          <w:tab/>
          <w:delText>38</w:delText>
        </w:r>
      </w:del>
    </w:p>
    <w:p w14:paraId="6A7B5DC6" w14:textId="7FA124BC" w:rsidR="006A2C8A" w:rsidDel="003610CA" w:rsidRDefault="006A2C8A">
      <w:pPr>
        <w:pStyle w:val="TOC4"/>
        <w:tabs>
          <w:tab w:val="left" w:pos="1760"/>
          <w:tab w:val="right" w:leader="dot" w:pos="8777"/>
        </w:tabs>
        <w:rPr>
          <w:del w:id="270" w:author="phuong vu" w:date="2018-11-21T23:18:00Z"/>
          <w:rFonts w:asciiTheme="minorHAnsi" w:eastAsiaTheme="minorEastAsia" w:hAnsiTheme="minorHAnsi" w:cstheme="minorBidi"/>
          <w:noProof/>
          <w:sz w:val="22"/>
          <w:szCs w:val="22"/>
          <w:lang w:val="en-US"/>
        </w:rPr>
      </w:pPr>
      <w:del w:id="271" w:author="phuong vu" w:date="2018-11-21T23:18:00Z">
        <w:r w:rsidRPr="008F3391" w:rsidDel="003610CA">
          <w:rPr>
            <w:noProof/>
            <w:lang w:val="en-US"/>
          </w:rPr>
          <w:delText>3.3.8.7</w:delText>
        </w:r>
        <w:r w:rsidDel="003610CA">
          <w:rPr>
            <w:rFonts w:asciiTheme="minorHAnsi" w:eastAsiaTheme="minorEastAsia" w:hAnsiTheme="minorHAnsi" w:cstheme="minorBidi"/>
            <w:noProof/>
            <w:sz w:val="22"/>
            <w:szCs w:val="22"/>
            <w:lang w:val="en-US"/>
          </w:rPr>
          <w:tab/>
        </w:r>
        <w:r w:rsidDel="003610CA">
          <w:rPr>
            <w:noProof/>
          </w:rPr>
          <w:delText>Đăng nhập</w:delText>
        </w:r>
        <w:r w:rsidRPr="008F3391" w:rsidDel="003610CA">
          <w:rPr>
            <w:noProof/>
            <w:lang w:val="en-US"/>
          </w:rPr>
          <w:delText xml:space="preserve"> hệ thống</w:delText>
        </w:r>
        <w:r w:rsidDel="003610CA">
          <w:rPr>
            <w:noProof/>
          </w:rPr>
          <w:tab/>
          <w:delText>38</w:delText>
        </w:r>
      </w:del>
    </w:p>
    <w:p w14:paraId="19C95C42" w14:textId="1A5EBAA7" w:rsidR="006A2C8A" w:rsidDel="003610CA" w:rsidRDefault="006A2C8A">
      <w:pPr>
        <w:pStyle w:val="TOC4"/>
        <w:tabs>
          <w:tab w:val="left" w:pos="1760"/>
          <w:tab w:val="right" w:leader="dot" w:pos="8777"/>
        </w:tabs>
        <w:rPr>
          <w:del w:id="272" w:author="phuong vu" w:date="2018-11-21T23:18:00Z"/>
          <w:rFonts w:asciiTheme="minorHAnsi" w:eastAsiaTheme="minorEastAsia" w:hAnsiTheme="minorHAnsi" w:cstheme="minorBidi"/>
          <w:noProof/>
          <w:sz w:val="22"/>
          <w:szCs w:val="22"/>
          <w:lang w:val="en-US"/>
        </w:rPr>
      </w:pPr>
      <w:del w:id="273" w:author="phuong vu" w:date="2018-11-21T23:18:00Z">
        <w:r w:rsidDel="003610CA">
          <w:rPr>
            <w:noProof/>
          </w:rPr>
          <w:delText>3.3.8.8</w:delText>
        </w:r>
        <w:r w:rsidDel="003610CA">
          <w:rPr>
            <w:rFonts w:asciiTheme="minorHAnsi" w:eastAsiaTheme="minorEastAsia" w:hAnsiTheme="minorHAnsi" w:cstheme="minorBidi"/>
            <w:noProof/>
            <w:sz w:val="22"/>
            <w:szCs w:val="22"/>
            <w:lang w:val="en-US"/>
          </w:rPr>
          <w:tab/>
        </w:r>
        <w:r w:rsidRPr="008F3391" w:rsidDel="003610CA">
          <w:rPr>
            <w:noProof/>
            <w:lang w:val="en-US"/>
          </w:rPr>
          <w:delText>Đ</w:delText>
        </w:r>
        <w:r w:rsidDel="003610CA">
          <w:rPr>
            <w:noProof/>
          </w:rPr>
          <w:delText>ăng xuất hệ thống</w:delText>
        </w:r>
        <w:r w:rsidDel="003610CA">
          <w:rPr>
            <w:noProof/>
          </w:rPr>
          <w:tab/>
          <w:delText>41</w:delText>
        </w:r>
      </w:del>
    </w:p>
    <w:p w14:paraId="5CE515F5" w14:textId="31639D3A" w:rsidR="006A2C8A" w:rsidDel="003610CA" w:rsidRDefault="006A2C8A">
      <w:pPr>
        <w:pStyle w:val="TOC4"/>
        <w:tabs>
          <w:tab w:val="left" w:pos="1760"/>
          <w:tab w:val="right" w:leader="dot" w:pos="8777"/>
        </w:tabs>
        <w:rPr>
          <w:del w:id="274" w:author="phuong vu" w:date="2018-11-21T23:18:00Z"/>
          <w:rFonts w:asciiTheme="minorHAnsi" w:eastAsiaTheme="minorEastAsia" w:hAnsiTheme="minorHAnsi" w:cstheme="minorBidi"/>
          <w:noProof/>
          <w:sz w:val="22"/>
          <w:szCs w:val="22"/>
          <w:lang w:val="en-US"/>
        </w:rPr>
      </w:pPr>
      <w:del w:id="275" w:author="phuong vu" w:date="2018-11-21T23:18:00Z">
        <w:r w:rsidDel="003610CA">
          <w:rPr>
            <w:noProof/>
          </w:rPr>
          <w:delText>3.3.8.9</w:delText>
        </w:r>
        <w:r w:rsidDel="003610CA">
          <w:rPr>
            <w:rFonts w:asciiTheme="minorHAnsi" w:eastAsiaTheme="minorEastAsia" w:hAnsiTheme="minorHAnsi" w:cstheme="minorBidi"/>
            <w:noProof/>
            <w:sz w:val="22"/>
            <w:szCs w:val="22"/>
            <w:lang w:val="en-US"/>
          </w:rPr>
          <w:tab/>
        </w:r>
        <w:r w:rsidRPr="008F3391" w:rsidDel="003610CA">
          <w:rPr>
            <w:noProof/>
            <w:lang w:val="en-US"/>
          </w:rPr>
          <w:delText>Đăng kí tài khoản khách hàng</w:delText>
        </w:r>
        <w:r w:rsidDel="003610CA">
          <w:rPr>
            <w:noProof/>
          </w:rPr>
          <w:tab/>
          <w:delText>41</w:delText>
        </w:r>
      </w:del>
    </w:p>
    <w:p w14:paraId="5B884ADE" w14:textId="6F2A5F12" w:rsidR="006A2C8A" w:rsidDel="003610CA" w:rsidRDefault="006A2C8A">
      <w:pPr>
        <w:pStyle w:val="TOC2"/>
        <w:tabs>
          <w:tab w:val="left" w:pos="880"/>
          <w:tab w:val="right" w:leader="dot" w:pos="8777"/>
        </w:tabs>
        <w:rPr>
          <w:del w:id="276" w:author="phuong vu" w:date="2018-11-21T23:18:00Z"/>
          <w:rFonts w:asciiTheme="minorHAnsi" w:eastAsiaTheme="minorEastAsia" w:hAnsiTheme="minorHAnsi" w:cstheme="minorBidi"/>
          <w:noProof/>
          <w:sz w:val="22"/>
          <w:szCs w:val="22"/>
          <w:lang w:val="en-US"/>
        </w:rPr>
      </w:pPr>
      <w:del w:id="277" w:author="phuong vu" w:date="2018-11-21T23:18:00Z">
        <w:r w:rsidRPr="008F3391" w:rsidDel="003610CA">
          <w:rPr>
            <w:noProof/>
            <w:lang w:val="en-US"/>
          </w:rPr>
          <w:delText>3.4</w:delText>
        </w:r>
        <w:r w:rsidDel="003610CA">
          <w:rPr>
            <w:rFonts w:asciiTheme="minorHAnsi" w:eastAsiaTheme="minorEastAsia" w:hAnsiTheme="minorHAnsi" w:cstheme="minorBidi"/>
            <w:noProof/>
            <w:sz w:val="22"/>
            <w:szCs w:val="22"/>
            <w:lang w:val="en-US"/>
          </w:rPr>
          <w:tab/>
        </w:r>
        <w:r w:rsidRPr="008F3391" w:rsidDel="003610CA">
          <w:rPr>
            <w:noProof/>
            <w:lang w:val="en-US"/>
          </w:rPr>
          <w:delText>Kiểm thử</w:delText>
        </w:r>
        <w:r w:rsidDel="003610CA">
          <w:rPr>
            <w:noProof/>
          </w:rPr>
          <w:tab/>
          <w:delText>41</w:delText>
        </w:r>
      </w:del>
    </w:p>
    <w:p w14:paraId="16AD11F3" w14:textId="5CDB60CD" w:rsidR="006A2C8A" w:rsidDel="003610CA" w:rsidRDefault="006A2C8A">
      <w:pPr>
        <w:pStyle w:val="TOC3"/>
        <w:tabs>
          <w:tab w:val="left" w:pos="1320"/>
          <w:tab w:val="right" w:leader="dot" w:pos="8777"/>
        </w:tabs>
        <w:rPr>
          <w:del w:id="278" w:author="phuong vu" w:date="2018-11-21T23:18:00Z"/>
          <w:rFonts w:asciiTheme="minorHAnsi" w:eastAsiaTheme="minorEastAsia" w:hAnsiTheme="minorHAnsi" w:cstheme="minorBidi"/>
          <w:noProof/>
          <w:sz w:val="22"/>
          <w:szCs w:val="22"/>
          <w:lang w:val="en-US"/>
        </w:rPr>
      </w:pPr>
      <w:del w:id="279" w:author="phuong vu" w:date="2018-11-21T23:18:00Z">
        <w:r w:rsidDel="003610CA">
          <w:rPr>
            <w:noProof/>
          </w:rPr>
          <w:delText>3.4.1</w:delText>
        </w:r>
        <w:r w:rsidDel="003610CA">
          <w:rPr>
            <w:rFonts w:asciiTheme="minorHAnsi" w:eastAsiaTheme="minorEastAsia" w:hAnsiTheme="minorHAnsi" w:cstheme="minorBidi"/>
            <w:noProof/>
            <w:sz w:val="22"/>
            <w:szCs w:val="22"/>
            <w:lang w:val="en-US"/>
          </w:rPr>
          <w:tab/>
        </w:r>
        <w:r w:rsidDel="003610CA">
          <w:rPr>
            <w:noProof/>
          </w:rPr>
          <w:delText>Giới thiệu</w:delText>
        </w:r>
        <w:r w:rsidDel="003610CA">
          <w:rPr>
            <w:noProof/>
          </w:rPr>
          <w:tab/>
          <w:delText>41</w:delText>
        </w:r>
      </w:del>
    </w:p>
    <w:p w14:paraId="08964EF4" w14:textId="77E339F9" w:rsidR="006A2C8A" w:rsidDel="003610CA" w:rsidRDefault="006A2C8A">
      <w:pPr>
        <w:pStyle w:val="TOC3"/>
        <w:tabs>
          <w:tab w:val="left" w:pos="1320"/>
          <w:tab w:val="right" w:leader="dot" w:pos="8777"/>
        </w:tabs>
        <w:rPr>
          <w:del w:id="280" w:author="phuong vu" w:date="2018-11-21T23:18:00Z"/>
          <w:rFonts w:asciiTheme="minorHAnsi" w:eastAsiaTheme="minorEastAsia" w:hAnsiTheme="minorHAnsi" w:cstheme="minorBidi"/>
          <w:noProof/>
          <w:sz w:val="22"/>
          <w:szCs w:val="22"/>
          <w:lang w:val="en-US"/>
        </w:rPr>
      </w:pPr>
      <w:del w:id="281" w:author="phuong vu" w:date="2018-11-21T23:18:00Z">
        <w:r w:rsidDel="003610CA">
          <w:rPr>
            <w:noProof/>
          </w:rPr>
          <w:delText>3.4.2</w:delText>
        </w:r>
        <w:r w:rsidDel="003610CA">
          <w:rPr>
            <w:rFonts w:asciiTheme="minorHAnsi" w:eastAsiaTheme="minorEastAsia" w:hAnsiTheme="minorHAnsi" w:cstheme="minorBidi"/>
            <w:noProof/>
            <w:sz w:val="22"/>
            <w:szCs w:val="22"/>
            <w:lang w:val="en-US"/>
          </w:rPr>
          <w:tab/>
        </w:r>
        <w:r w:rsidDel="003610CA">
          <w:rPr>
            <w:noProof/>
          </w:rPr>
          <w:delText>Chi tiết kế hoạch kiểm thử</w:delText>
        </w:r>
        <w:r w:rsidDel="003610CA">
          <w:rPr>
            <w:noProof/>
          </w:rPr>
          <w:tab/>
          <w:delText>41</w:delText>
        </w:r>
      </w:del>
    </w:p>
    <w:p w14:paraId="095F988C" w14:textId="4727928B" w:rsidR="006A2C8A" w:rsidDel="003610CA" w:rsidRDefault="006A2C8A">
      <w:pPr>
        <w:pStyle w:val="TOC3"/>
        <w:tabs>
          <w:tab w:val="left" w:pos="1320"/>
          <w:tab w:val="right" w:leader="dot" w:pos="8777"/>
        </w:tabs>
        <w:rPr>
          <w:del w:id="282" w:author="phuong vu" w:date="2018-11-21T23:18:00Z"/>
          <w:rFonts w:asciiTheme="minorHAnsi" w:eastAsiaTheme="minorEastAsia" w:hAnsiTheme="minorHAnsi" w:cstheme="minorBidi"/>
          <w:noProof/>
          <w:sz w:val="22"/>
          <w:szCs w:val="22"/>
          <w:lang w:val="en-US"/>
        </w:rPr>
      </w:pPr>
      <w:del w:id="283" w:author="phuong vu" w:date="2018-11-21T23:18:00Z">
        <w:r w:rsidDel="003610CA">
          <w:rPr>
            <w:noProof/>
          </w:rPr>
          <w:delText>3.4.3</w:delText>
        </w:r>
        <w:r w:rsidDel="003610CA">
          <w:rPr>
            <w:rFonts w:asciiTheme="minorHAnsi" w:eastAsiaTheme="minorEastAsia" w:hAnsiTheme="minorHAnsi" w:cstheme="minorBidi"/>
            <w:noProof/>
            <w:sz w:val="22"/>
            <w:szCs w:val="22"/>
            <w:lang w:val="en-US"/>
          </w:rPr>
          <w:tab/>
        </w:r>
        <w:r w:rsidDel="003610CA">
          <w:rPr>
            <w:noProof/>
          </w:rPr>
          <w:delText>Quản lí kiểm thử</w:delText>
        </w:r>
        <w:r w:rsidDel="003610CA">
          <w:rPr>
            <w:noProof/>
          </w:rPr>
          <w:tab/>
          <w:delText>41</w:delText>
        </w:r>
      </w:del>
    </w:p>
    <w:p w14:paraId="336BE54A" w14:textId="3ED528C4" w:rsidR="006A2C8A" w:rsidDel="003610CA" w:rsidRDefault="006A2C8A">
      <w:pPr>
        <w:pStyle w:val="TOC3"/>
        <w:tabs>
          <w:tab w:val="left" w:pos="1320"/>
          <w:tab w:val="right" w:leader="dot" w:pos="8777"/>
        </w:tabs>
        <w:rPr>
          <w:del w:id="284" w:author="phuong vu" w:date="2018-11-21T23:18:00Z"/>
          <w:rFonts w:asciiTheme="minorHAnsi" w:eastAsiaTheme="minorEastAsia" w:hAnsiTheme="minorHAnsi" w:cstheme="minorBidi"/>
          <w:noProof/>
          <w:sz w:val="22"/>
          <w:szCs w:val="22"/>
          <w:lang w:val="en-US"/>
        </w:rPr>
      </w:pPr>
      <w:del w:id="285" w:author="phuong vu" w:date="2018-11-21T23:18:00Z">
        <w:r w:rsidDel="003610CA">
          <w:rPr>
            <w:noProof/>
          </w:rPr>
          <w:delText>3.4.4</w:delText>
        </w:r>
        <w:r w:rsidDel="003610CA">
          <w:rPr>
            <w:rFonts w:asciiTheme="minorHAnsi" w:eastAsiaTheme="minorEastAsia" w:hAnsiTheme="minorHAnsi" w:cstheme="minorBidi"/>
            <w:noProof/>
            <w:sz w:val="22"/>
            <w:szCs w:val="22"/>
            <w:lang w:val="en-US"/>
          </w:rPr>
          <w:tab/>
        </w:r>
        <w:r w:rsidDel="003610CA">
          <w:rPr>
            <w:noProof/>
          </w:rPr>
          <w:delText>Các trường hợp kiểm thử</w:delText>
        </w:r>
        <w:r w:rsidDel="003610CA">
          <w:rPr>
            <w:noProof/>
          </w:rPr>
          <w:tab/>
          <w:delText>41</w:delText>
        </w:r>
      </w:del>
    </w:p>
    <w:p w14:paraId="4D4804B9" w14:textId="0499DFAB" w:rsidR="006A2C8A" w:rsidDel="003610CA" w:rsidRDefault="006A2C8A">
      <w:pPr>
        <w:pStyle w:val="TOC1"/>
        <w:tabs>
          <w:tab w:val="right" w:leader="dot" w:pos="8777"/>
        </w:tabs>
        <w:rPr>
          <w:del w:id="286" w:author="phuong vu" w:date="2018-11-21T23:18:00Z"/>
          <w:rFonts w:asciiTheme="minorHAnsi" w:eastAsiaTheme="minorEastAsia" w:hAnsiTheme="minorHAnsi" w:cstheme="minorBidi"/>
          <w:noProof/>
          <w:sz w:val="22"/>
          <w:szCs w:val="22"/>
          <w:lang w:val="en-US"/>
        </w:rPr>
      </w:pPr>
      <w:del w:id="287" w:author="phuong vu" w:date="2018-11-21T23:18:00Z">
        <w:r w:rsidDel="003610CA">
          <w:rPr>
            <w:noProof/>
          </w:rPr>
          <w:delText>KẾT QUẢ, THẢO LUẬN VÀ HƯỚNG PHÁT TRIỂN</w:delText>
        </w:r>
        <w:r w:rsidDel="003610CA">
          <w:rPr>
            <w:noProof/>
          </w:rPr>
          <w:tab/>
          <w:delText>42</w:delText>
        </w:r>
      </w:del>
    </w:p>
    <w:p w14:paraId="5EEA19ED" w14:textId="7570F017" w:rsidR="006A2C8A" w:rsidDel="003610CA" w:rsidRDefault="006A2C8A">
      <w:pPr>
        <w:pStyle w:val="TOC1"/>
        <w:tabs>
          <w:tab w:val="right" w:leader="dot" w:pos="8777"/>
        </w:tabs>
        <w:rPr>
          <w:del w:id="288" w:author="phuong vu" w:date="2018-11-21T23:18:00Z"/>
          <w:rFonts w:asciiTheme="minorHAnsi" w:eastAsiaTheme="minorEastAsia" w:hAnsiTheme="minorHAnsi" w:cstheme="minorBidi"/>
          <w:noProof/>
          <w:sz w:val="22"/>
          <w:szCs w:val="22"/>
          <w:lang w:val="en-US"/>
        </w:rPr>
      </w:pPr>
      <w:del w:id="289" w:author="phuong vu" w:date="2018-11-21T23:18:00Z">
        <w:r w:rsidDel="003610CA">
          <w:rPr>
            <w:noProof/>
          </w:rPr>
          <w:delText>TÀI LIỆU THAM KHẢO</w:delText>
        </w:r>
        <w:r w:rsidDel="003610CA">
          <w:rPr>
            <w:noProof/>
          </w:rPr>
          <w:tab/>
          <w:delText>43</w:delText>
        </w:r>
      </w:del>
    </w:p>
    <w:p w14:paraId="06D7A2ED" w14:textId="006142DF" w:rsidR="00E913F0" w:rsidRDefault="00EB1083" w:rsidP="009F370B">
      <w:pPr>
        <w:spacing w:line="360" w:lineRule="auto"/>
      </w:pPr>
      <w:r w:rsidRPr="00B04AB8">
        <w:fldChar w:fldCharType="end"/>
      </w:r>
      <w:r w:rsidR="009F370B" w:rsidRPr="00B04AB8">
        <w:t xml:space="preserve"> </w:t>
      </w:r>
    </w:p>
    <w:p w14:paraId="61E98DC7" w14:textId="5C7889F1" w:rsidR="00E913F0" w:rsidRDefault="00E913F0" w:rsidP="007C127C">
      <w:pPr>
        <w:pStyle w:val="Heading1"/>
        <w:numPr>
          <w:ilvl w:val="0"/>
          <w:numId w:val="0"/>
        </w:numPr>
      </w:pPr>
      <w:r>
        <w:br w:type="page"/>
      </w:r>
      <w:bookmarkStart w:id="290" w:name="_Toc530678696"/>
      <w:r>
        <w:lastRenderedPageBreak/>
        <w:t>KÍ HIỆU VÀ VIẾT TẮT</w:t>
      </w:r>
      <w:bookmarkEnd w:id="290"/>
    </w:p>
    <w:p w14:paraId="1750D665" w14:textId="77777777" w:rsidR="00E913F0" w:rsidRDefault="00E913F0">
      <w:pPr>
        <w:jc w:val="left"/>
        <w:rPr>
          <w:rFonts w:eastAsiaTheme="majorEastAsia" w:cstheme="majorBidi"/>
          <w:b/>
          <w:lang w:val="en-US"/>
        </w:rPr>
      </w:pPr>
      <w:r>
        <w:rPr>
          <w:lang w:val="en-US"/>
        </w:rPr>
        <w:br w:type="page"/>
      </w:r>
    </w:p>
    <w:p w14:paraId="70DB239B" w14:textId="72F60966" w:rsidR="00370B8C" w:rsidRDefault="00370B8C" w:rsidP="007C127C">
      <w:pPr>
        <w:pStyle w:val="Heading1"/>
        <w:numPr>
          <w:ilvl w:val="0"/>
          <w:numId w:val="0"/>
        </w:numPr>
        <w:ind w:left="432"/>
      </w:pPr>
      <w:bookmarkStart w:id="291" w:name="_Toc530678697"/>
      <w:r>
        <w:lastRenderedPageBreak/>
        <w:t>DANH SÁCH HÌNH</w:t>
      </w:r>
      <w:bookmarkEnd w:id="291"/>
    </w:p>
    <w:p w14:paraId="04112758" w14:textId="1DFC0674" w:rsidR="00D37715" w:rsidRDefault="00B243D7">
      <w:pPr>
        <w:pStyle w:val="TableofFigures"/>
        <w:tabs>
          <w:tab w:val="right" w:leader="dot" w:pos="8777"/>
        </w:tabs>
        <w:rPr>
          <w:ins w:id="292" w:author="phuong vu" w:date="2018-11-22T19:35:00Z"/>
          <w:rFonts w:asciiTheme="minorHAnsi" w:eastAsiaTheme="minorEastAsia" w:hAnsiTheme="minorHAnsi" w:cstheme="minorBidi"/>
          <w:noProof/>
          <w:sz w:val="22"/>
          <w:szCs w:val="22"/>
          <w:lang w:val="en-US"/>
        </w:rPr>
      </w:pPr>
      <w:r>
        <w:rPr>
          <w:lang w:val="en-US"/>
        </w:rPr>
        <w:fldChar w:fldCharType="begin"/>
      </w:r>
      <w:r>
        <w:rPr>
          <w:lang w:val="en-US"/>
        </w:rPr>
        <w:instrText xml:space="preserve"> TOC \h \z \c "Hình" </w:instrText>
      </w:r>
      <w:r>
        <w:rPr>
          <w:lang w:val="en-US"/>
        </w:rPr>
        <w:fldChar w:fldCharType="separate"/>
      </w:r>
      <w:ins w:id="293" w:author="phuong vu" w:date="2018-11-22T19:35:00Z">
        <w:r w:rsidR="00D37715" w:rsidRPr="00DE5F96">
          <w:rPr>
            <w:rStyle w:val="Hyperlink"/>
            <w:noProof/>
          </w:rPr>
          <w:fldChar w:fldCharType="begin"/>
        </w:r>
        <w:r w:rsidR="00D37715" w:rsidRPr="00DE5F96">
          <w:rPr>
            <w:rStyle w:val="Hyperlink"/>
            <w:noProof/>
          </w:rPr>
          <w:instrText xml:space="preserve"> </w:instrText>
        </w:r>
        <w:r w:rsidR="00D37715">
          <w:rPr>
            <w:noProof/>
          </w:rPr>
          <w:instrText>HYPERLINK "C:\\Users\\vuphu\\Desktop\\luanvan\\Lu-n-v-n\\baoCao\\bao-cao-luan-van - Copy.docx" \l "_Toc530678664"</w:instrText>
        </w:r>
        <w:r w:rsidR="00D37715" w:rsidRPr="00DE5F96">
          <w:rPr>
            <w:rStyle w:val="Hyperlink"/>
            <w:noProof/>
          </w:rPr>
          <w:instrText xml:space="preserve"> </w:instrText>
        </w:r>
        <w:r w:rsidR="00D37715" w:rsidRPr="00DE5F96">
          <w:rPr>
            <w:rStyle w:val="Hyperlink"/>
            <w:noProof/>
          </w:rPr>
        </w:r>
        <w:r w:rsidR="00D37715" w:rsidRPr="00DE5F96">
          <w:rPr>
            <w:rStyle w:val="Hyperlink"/>
            <w:noProof/>
          </w:rPr>
          <w:fldChar w:fldCharType="separate"/>
        </w:r>
        <w:r w:rsidR="00D37715" w:rsidRPr="00DE5F96">
          <w:rPr>
            <w:rStyle w:val="Hyperlink"/>
            <w:noProof/>
          </w:rPr>
          <w:t>Hình 3.2</w:t>
        </w:r>
        <w:r w:rsidR="00D37715" w:rsidRPr="00DE5F96">
          <w:rPr>
            <w:rStyle w:val="Hyperlink"/>
            <w:noProof/>
            <w:lang w:val="en-US"/>
          </w:rPr>
          <w:t xml:space="preserve"> Sơ đồ phân rã chức năng</w:t>
        </w:r>
        <w:r w:rsidR="00D37715">
          <w:rPr>
            <w:noProof/>
            <w:webHidden/>
          </w:rPr>
          <w:tab/>
        </w:r>
        <w:r w:rsidR="00D37715">
          <w:rPr>
            <w:noProof/>
            <w:webHidden/>
          </w:rPr>
          <w:fldChar w:fldCharType="begin"/>
        </w:r>
        <w:r w:rsidR="00D37715">
          <w:rPr>
            <w:noProof/>
            <w:webHidden/>
          </w:rPr>
          <w:instrText xml:space="preserve"> PAGEREF _Toc530678664 \h </w:instrText>
        </w:r>
        <w:r w:rsidR="00D37715">
          <w:rPr>
            <w:noProof/>
            <w:webHidden/>
          </w:rPr>
        </w:r>
      </w:ins>
      <w:r w:rsidR="00D37715">
        <w:rPr>
          <w:noProof/>
          <w:webHidden/>
        </w:rPr>
        <w:fldChar w:fldCharType="separate"/>
      </w:r>
      <w:ins w:id="294" w:author="phuong vu" w:date="2018-11-22T19:35:00Z">
        <w:r w:rsidR="00D37715">
          <w:rPr>
            <w:noProof/>
            <w:webHidden/>
          </w:rPr>
          <w:t>21</w:t>
        </w:r>
        <w:r w:rsidR="00D37715">
          <w:rPr>
            <w:noProof/>
            <w:webHidden/>
          </w:rPr>
          <w:fldChar w:fldCharType="end"/>
        </w:r>
        <w:r w:rsidR="00D37715" w:rsidRPr="00DE5F96">
          <w:rPr>
            <w:rStyle w:val="Hyperlink"/>
            <w:noProof/>
          </w:rPr>
          <w:fldChar w:fldCharType="end"/>
        </w:r>
      </w:ins>
    </w:p>
    <w:p w14:paraId="211F0FB8" w14:textId="3E15F758" w:rsidR="00D37715" w:rsidRDefault="00D37715">
      <w:pPr>
        <w:pStyle w:val="TableofFigures"/>
        <w:tabs>
          <w:tab w:val="right" w:leader="dot" w:pos="8777"/>
        </w:tabs>
        <w:rPr>
          <w:ins w:id="295" w:author="phuong vu" w:date="2018-11-22T19:35:00Z"/>
          <w:rFonts w:asciiTheme="minorHAnsi" w:eastAsiaTheme="minorEastAsia" w:hAnsiTheme="minorHAnsi" w:cstheme="minorBidi"/>
          <w:noProof/>
          <w:sz w:val="22"/>
          <w:szCs w:val="22"/>
          <w:lang w:val="en-US"/>
        </w:rPr>
      </w:pPr>
      <w:ins w:id="296" w:author="phuong vu" w:date="2018-11-22T19:35:00Z">
        <w:r w:rsidRPr="00DE5F96">
          <w:rPr>
            <w:rStyle w:val="Hyperlink"/>
            <w:noProof/>
          </w:rPr>
          <w:fldChar w:fldCharType="begin"/>
        </w:r>
        <w:r w:rsidRPr="00DE5F96">
          <w:rPr>
            <w:rStyle w:val="Hyperlink"/>
            <w:noProof/>
          </w:rPr>
          <w:instrText xml:space="preserve"> </w:instrText>
        </w:r>
        <w:r>
          <w:rPr>
            <w:noProof/>
          </w:rPr>
          <w:instrText>HYPERLINK "C:\\Users\\vuphu\\Desktop\\luanvan\\Lu-n-v-n\\baoCao\\bao-cao-luan-van - Copy.docx" \l "_Toc530678665"</w:instrText>
        </w:r>
        <w:r w:rsidRPr="00DE5F96">
          <w:rPr>
            <w:rStyle w:val="Hyperlink"/>
            <w:noProof/>
          </w:rPr>
          <w:instrText xml:space="preserve"> </w:instrText>
        </w:r>
        <w:r w:rsidRPr="00DE5F96">
          <w:rPr>
            <w:rStyle w:val="Hyperlink"/>
            <w:noProof/>
          </w:rPr>
        </w:r>
        <w:r w:rsidRPr="00DE5F96">
          <w:rPr>
            <w:rStyle w:val="Hyperlink"/>
            <w:noProof/>
          </w:rPr>
          <w:fldChar w:fldCharType="separate"/>
        </w:r>
        <w:r w:rsidRPr="00DE5F96">
          <w:rPr>
            <w:rStyle w:val="Hyperlink"/>
            <w:noProof/>
          </w:rPr>
          <w:t>Hình 3.29</w:t>
        </w:r>
        <w:r w:rsidRPr="00DE5F96">
          <w:rPr>
            <w:rStyle w:val="Hyperlink"/>
            <w:noProof/>
            <w:lang w:val="en-US"/>
          </w:rPr>
          <w:t>Giao diện đăng nhập trên điện thoại và trên web</w:t>
        </w:r>
        <w:r>
          <w:rPr>
            <w:noProof/>
            <w:webHidden/>
          </w:rPr>
          <w:tab/>
        </w:r>
        <w:r>
          <w:rPr>
            <w:noProof/>
            <w:webHidden/>
          </w:rPr>
          <w:fldChar w:fldCharType="begin"/>
        </w:r>
        <w:r>
          <w:rPr>
            <w:noProof/>
            <w:webHidden/>
          </w:rPr>
          <w:instrText xml:space="preserve"> PAGEREF _Toc530678665 \h </w:instrText>
        </w:r>
        <w:r>
          <w:rPr>
            <w:noProof/>
            <w:webHidden/>
          </w:rPr>
        </w:r>
      </w:ins>
      <w:r>
        <w:rPr>
          <w:noProof/>
          <w:webHidden/>
        </w:rPr>
        <w:fldChar w:fldCharType="separate"/>
      </w:r>
      <w:ins w:id="297" w:author="phuong vu" w:date="2018-11-22T19:35:00Z">
        <w:r>
          <w:rPr>
            <w:noProof/>
            <w:webHidden/>
          </w:rPr>
          <w:t>21</w:t>
        </w:r>
        <w:r>
          <w:rPr>
            <w:noProof/>
            <w:webHidden/>
          </w:rPr>
          <w:fldChar w:fldCharType="end"/>
        </w:r>
        <w:r w:rsidRPr="00DE5F96">
          <w:rPr>
            <w:rStyle w:val="Hyperlink"/>
            <w:noProof/>
          </w:rPr>
          <w:fldChar w:fldCharType="end"/>
        </w:r>
      </w:ins>
    </w:p>
    <w:p w14:paraId="3FAADAE3" w14:textId="64CB7484" w:rsidR="00D37715" w:rsidRDefault="00D37715">
      <w:pPr>
        <w:pStyle w:val="TableofFigures"/>
        <w:tabs>
          <w:tab w:val="right" w:leader="dot" w:pos="8777"/>
        </w:tabs>
        <w:rPr>
          <w:ins w:id="298" w:author="phuong vu" w:date="2018-11-22T19:35:00Z"/>
          <w:rFonts w:asciiTheme="minorHAnsi" w:eastAsiaTheme="minorEastAsia" w:hAnsiTheme="minorHAnsi" w:cstheme="minorBidi"/>
          <w:noProof/>
          <w:sz w:val="22"/>
          <w:szCs w:val="22"/>
          <w:lang w:val="en-US"/>
        </w:rPr>
      </w:pPr>
      <w:ins w:id="299" w:author="phuong vu" w:date="2018-11-22T19:35:00Z">
        <w:r w:rsidRPr="00DE5F96">
          <w:rPr>
            <w:rStyle w:val="Hyperlink"/>
            <w:noProof/>
          </w:rPr>
          <w:fldChar w:fldCharType="begin"/>
        </w:r>
        <w:r w:rsidRPr="00DE5F96">
          <w:rPr>
            <w:rStyle w:val="Hyperlink"/>
            <w:noProof/>
          </w:rPr>
          <w:instrText xml:space="preserve"> </w:instrText>
        </w:r>
        <w:r>
          <w:rPr>
            <w:noProof/>
          </w:rPr>
          <w:instrText>HYPERLINK "C:\\Users\\vuphu\\Desktop\\luanvan\\Lu-n-v-n\\baoCao\\bao-cao-luan-van - Copy.docx" \l "_Toc530678666"</w:instrText>
        </w:r>
        <w:r w:rsidRPr="00DE5F96">
          <w:rPr>
            <w:rStyle w:val="Hyperlink"/>
            <w:noProof/>
          </w:rPr>
          <w:instrText xml:space="preserve"> </w:instrText>
        </w:r>
        <w:r w:rsidRPr="00DE5F96">
          <w:rPr>
            <w:rStyle w:val="Hyperlink"/>
            <w:noProof/>
          </w:rPr>
        </w:r>
        <w:r w:rsidRPr="00DE5F96">
          <w:rPr>
            <w:rStyle w:val="Hyperlink"/>
            <w:noProof/>
          </w:rPr>
          <w:fldChar w:fldCharType="separate"/>
        </w:r>
        <w:r w:rsidRPr="00DE5F96">
          <w:rPr>
            <w:rStyle w:val="Hyperlink"/>
            <w:noProof/>
          </w:rPr>
          <w:t>Hình 3.31</w:t>
        </w:r>
        <w:r w:rsidRPr="00DE5F96">
          <w:rPr>
            <w:rStyle w:val="Hyperlink"/>
            <w:noProof/>
            <w:lang w:val="en-US"/>
          </w:rPr>
          <w:t xml:space="preserve"> Giao diện xử lí đăng xuất</w:t>
        </w:r>
        <w:r>
          <w:rPr>
            <w:noProof/>
            <w:webHidden/>
          </w:rPr>
          <w:tab/>
        </w:r>
        <w:r>
          <w:rPr>
            <w:noProof/>
            <w:webHidden/>
          </w:rPr>
          <w:fldChar w:fldCharType="begin"/>
        </w:r>
        <w:r>
          <w:rPr>
            <w:noProof/>
            <w:webHidden/>
          </w:rPr>
          <w:instrText xml:space="preserve"> PAGEREF _Toc530678666 \h </w:instrText>
        </w:r>
        <w:r>
          <w:rPr>
            <w:noProof/>
            <w:webHidden/>
          </w:rPr>
        </w:r>
      </w:ins>
      <w:r>
        <w:rPr>
          <w:noProof/>
          <w:webHidden/>
        </w:rPr>
        <w:fldChar w:fldCharType="separate"/>
      </w:r>
      <w:ins w:id="300" w:author="phuong vu" w:date="2018-11-22T19:35:00Z">
        <w:r>
          <w:rPr>
            <w:noProof/>
            <w:webHidden/>
          </w:rPr>
          <w:t>21</w:t>
        </w:r>
        <w:r>
          <w:rPr>
            <w:noProof/>
            <w:webHidden/>
          </w:rPr>
          <w:fldChar w:fldCharType="end"/>
        </w:r>
        <w:r w:rsidRPr="00DE5F96">
          <w:rPr>
            <w:rStyle w:val="Hyperlink"/>
            <w:noProof/>
          </w:rPr>
          <w:fldChar w:fldCharType="end"/>
        </w:r>
      </w:ins>
    </w:p>
    <w:p w14:paraId="189C1687" w14:textId="462B0177" w:rsidR="00D37715" w:rsidRDefault="00D37715">
      <w:pPr>
        <w:pStyle w:val="TableofFigures"/>
        <w:tabs>
          <w:tab w:val="right" w:leader="dot" w:pos="8777"/>
        </w:tabs>
        <w:rPr>
          <w:ins w:id="301" w:author="phuong vu" w:date="2018-11-22T19:35:00Z"/>
          <w:rFonts w:asciiTheme="minorHAnsi" w:eastAsiaTheme="minorEastAsia" w:hAnsiTheme="minorHAnsi" w:cstheme="minorBidi"/>
          <w:noProof/>
          <w:sz w:val="22"/>
          <w:szCs w:val="22"/>
          <w:lang w:val="en-US"/>
        </w:rPr>
      </w:pPr>
      <w:ins w:id="302" w:author="phuong vu" w:date="2018-11-22T19:35:00Z">
        <w:r w:rsidRPr="00DE5F96">
          <w:rPr>
            <w:rStyle w:val="Hyperlink"/>
            <w:noProof/>
          </w:rPr>
          <w:fldChar w:fldCharType="begin"/>
        </w:r>
        <w:r w:rsidRPr="00DE5F96">
          <w:rPr>
            <w:rStyle w:val="Hyperlink"/>
            <w:noProof/>
          </w:rPr>
          <w:instrText xml:space="preserve"> </w:instrText>
        </w:r>
        <w:r>
          <w:rPr>
            <w:noProof/>
          </w:rPr>
          <w:instrText>HYPERLINK "C:\\Users\\vuphu\\Desktop\\luanvan\\Lu-n-v-n\\baoCao\\bao-cao-luan-van - Copy.docx" \l "_Toc530678667"</w:instrText>
        </w:r>
        <w:r w:rsidRPr="00DE5F96">
          <w:rPr>
            <w:rStyle w:val="Hyperlink"/>
            <w:noProof/>
          </w:rPr>
          <w:instrText xml:space="preserve"> </w:instrText>
        </w:r>
        <w:r w:rsidRPr="00DE5F96">
          <w:rPr>
            <w:rStyle w:val="Hyperlink"/>
            <w:noProof/>
          </w:rPr>
        </w:r>
        <w:r w:rsidRPr="00DE5F96">
          <w:rPr>
            <w:rStyle w:val="Hyperlink"/>
            <w:noProof/>
          </w:rPr>
          <w:fldChar w:fldCharType="separate"/>
        </w:r>
        <w:r w:rsidRPr="00DE5F96">
          <w:rPr>
            <w:rStyle w:val="Hyperlink"/>
            <w:noProof/>
          </w:rPr>
          <w:t>Hình 3.33</w:t>
        </w:r>
        <w:r w:rsidRPr="00DE5F96">
          <w:rPr>
            <w:rStyle w:val="Hyperlink"/>
            <w:noProof/>
            <w:lang w:val="en-US"/>
          </w:rPr>
          <w:t xml:space="preserve"> Giao diện đăng kí và cập nhật thông tin tài khoản</w:t>
        </w:r>
        <w:r>
          <w:rPr>
            <w:noProof/>
            <w:webHidden/>
          </w:rPr>
          <w:tab/>
        </w:r>
        <w:r>
          <w:rPr>
            <w:noProof/>
            <w:webHidden/>
          </w:rPr>
          <w:fldChar w:fldCharType="begin"/>
        </w:r>
        <w:r>
          <w:rPr>
            <w:noProof/>
            <w:webHidden/>
          </w:rPr>
          <w:instrText xml:space="preserve"> PAGEREF _Toc530678667 \h </w:instrText>
        </w:r>
        <w:r>
          <w:rPr>
            <w:noProof/>
            <w:webHidden/>
          </w:rPr>
        </w:r>
      </w:ins>
      <w:r>
        <w:rPr>
          <w:noProof/>
          <w:webHidden/>
        </w:rPr>
        <w:fldChar w:fldCharType="separate"/>
      </w:r>
      <w:ins w:id="303" w:author="phuong vu" w:date="2018-11-22T19:35:00Z">
        <w:r>
          <w:rPr>
            <w:noProof/>
            <w:webHidden/>
          </w:rPr>
          <w:t>21</w:t>
        </w:r>
        <w:r>
          <w:rPr>
            <w:noProof/>
            <w:webHidden/>
          </w:rPr>
          <w:fldChar w:fldCharType="end"/>
        </w:r>
        <w:r w:rsidRPr="00DE5F96">
          <w:rPr>
            <w:rStyle w:val="Hyperlink"/>
            <w:noProof/>
          </w:rPr>
          <w:fldChar w:fldCharType="end"/>
        </w:r>
      </w:ins>
    </w:p>
    <w:p w14:paraId="0FD4A936" w14:textId="242A4120" w:rsidR="006A2C8A" w:rsidDel="00F72520" w:rsidRDefault="006A2C8A">
      <w:pPr>
        <w:pStyle w:val="TableofFigures"/>
        <w:tabs>
          <w:tab w:val="right" w:leader="dot" w:pos="8777"/>
        </w:tabs>
        <w:rPr>
          <w:del w:id="304" w:author="phuong vu" w:date="2018-11-22T15:02:00Z"/>
          <w:rFonts w:asciiTheme="minorHAnsi" w:eastAsiaTheme="minorEastAsia" w:hAnsiTheme="minorHAnsi" w:cstheme="minorBidi"/>
          <w:noProof/>
          <w:sz w:val="22"/>
          <w:szCs w:val="22"/>
          <w:lang w:val="en-US"/>
        </w:rPr>
      </w:pPr>
      <w:del w:id="305" w:author="phuong vu" w:date="2018-11-22T15:02:00Z">
        <w:r w:rsidRPr="00F72520" w:rsidDel="00F72520">
          <w:rPr>
            <w:rStyle w:val="Hyperlink"/>
            <w:noProof/>
          </w:rPr>
          <w:delText>Hình 2.1</w:delText>
        </w:r>
        <w:r w:rsidRPr="00F72520" w:rsidDel="00F72520">
          <w:rPr>
            <w:rStyle w:val="Hyperlink"/>
            <w:noProof/>
            <w:lang w:val="en-US"/>
          </w:rPr>
          <w:delText xml:space="preserve"> </w:delText>
        </w:r>
        <w:r w:rsidRPr="00F72520" w:rsidDel="00F72520">
          <w:rPr>
            <w:rStyle w:val="Hyperlink"/>
            <w:noProof/>
          </w:rPr>
          <w:delText>Giao diện Android 7.0 Nougat</w:delText>
        </w:r>
        <w:r w:rsidDel="00F72520">
          <w:rPr>
            <w:noProof/>
            <w:webHidden/>
          </w:rPr>
          <w:tab/>
          <w:delText>21</w:delText>
        </w:r>
      </w:del>
    </w:p>
    <w:p w14:paraId="6C6C32A3" w14:textId="216FBF66" w:rsidR="006A2C8A" w:rsidDel="00F72520" w:rsidRDefault="006A2C8A">
      <w:pPr>
        <w:pStyle w:val="TableofFigures"/>
        <w:tabs>
          <w:tab w:val="right" w:leader="dot" w:pos="8777"/>
        </w:tabs>
        <w:rPr>
          <w:del w:id="306" w:author="phuong vu" w:date="2018-11-22T15:02:00Z"/>
          <w:rFonts w:asciiTheme="minorHAnsi" w:eastAsiaTheme="minorEastAsia" w:hAnsiTheme="minorHAnsi" w:cstheme="minorBidi"/>
          <w:noProof/>
          <w:sz w:val="22"/>
          <w:szCs w:val="22"/>
          <w:lang w:val="en-US"/>
        </w:rPr>
      </w:pPr>
      <w:del w:id="307" w:author="phuong vu" w:date="2018-11-22T15:02:00Z">
        <w:r w:rsidRPr="00F72520" w:rsidDel="00F72520">
          <w:rPr>
            <w:rStyle w:val="Hyperlink"/>
            <w:noProof/>
          </w:rPr>
          <w:delText>Hình 2.2</w:delText>
        </w:r>
        <w:r w:rsidRPr="00F72520" w:rsidDel="00F72520">
          <w:rPr>
            <w:rStyle w:val="Hyperlink"/>
            <w:noProof/>
            <w:lang w:val="en-US"/>
          </w:rPr>
          <w:delText xml:space="preserve"> Ví dụ về truy vấn dữ liệu</w:delText>
        </w:r>
        <w:r w:rsidDel="00F72520">
          <w:rPr>
            <w:noProof/>
            <w:webHidden/>
          </w:rPr>
          <w:tab/>
          <w:delText>22</w:delText>
        </w:r>
      </w:del>
    </w:p>
    <w:p w14:paraId="0DDF95FF" w14:textId="0AA85CF9" w:rsidR="006A2C8A" w:rsidDel="00F72520" w:rsidRDefault="006A2C8A">
      <w:pPr>
        <w:pStyle w:val="TableofFigures"/>
        <w:tabs>
          <w:tab w:val="right" w:leader="dot" w:pos="8777"/>
        </w:tabs>
        <w:rPr>
          <w:del w:id="308" w:author="phuong vu" w:date="2018-11-22T15:02:00Z"/>
          <w:rFonts w:asciiTheme="minorHAnsi" w:eastAsiaTheme="minorEastAsia" w:hAnsiTheme="minorHAnsi" w:cstheme="minorBidi"/>
          <w:noProof/>
          <w:sz w:val="22"/>
          <w:szCs w:val="22"/>
          <w:lang w:val="en-US"/>
        </w:rPr>
      </w:pPr>
      <w:del w:id="309" w:author="phuong vu" w:date="2018-11-22T15:02:00Z">
        <w:r w:rsidRPr="00F72520" w:rsidDel="00F72520">
          <w:rPr>
            <w:rStyle w:val="Hyperlink"/>
            <w:noProof/>
          </w:rPr>
          <w:delText>Hình 2.3</w:delText>
        </w:r>
        <w:r w:rsidRPr="00F72520" w:rsidDel="00F72520">
          <w:rPr>
            <w:rStyle w:val="Hyperlink"/>
            <w:noProof/>
            <w:lang w:val="en-US"/>
          </w:rPr>
          <w:delText xml:space="preserve"> Ví dụ về gọi một mutation</w:delText>
        </w:r>
        <w:r w:rsidDel="00F72520">
          <w:rPr>
            <w:noProof/>
            <w:webHidden/>
          </w:rPr>
          <w:tab/>
          <w:delText>22</w:delText>
        </w:r>
      </w:del>
    </w:p>
    <w:p w14:paraId="558A1800" w14:textId="218E2B3F" w:rsidR="006A2C8A" w:rsidDel="00F72520" w:rsidRDefault="006A2C8A">
      <w:pPr>
        <w:pStyle w:val="TableofFigures"/>
        <w:tabs>
          <w:tab w:val="right" w:leader="dot" w:pos="8777"/>
        </w:tabs>
        <w:rPr>
          <w:del w:id="310" w:author="phuong vu" w:date="2018-11-22T15:02:00Z"/>
          <w:rFonts w:asciiTheme="minorHAnsi" w:eastAsiaTheme="minorEastAsia" w:hAnsiTheme="minorHAnsi" w:cstheme="minorBidi"/>
          <w:noProof/>
          <w:sz w:val="22"/>
          <w:szCs w:val="22"/>
          <w:lang w:val="en-US"/>
        </w:rPr>
      </w:pPr>
      <w:del w:id="311" w:author="phuong vu" w:date="2018-11-22T15:02:00Z">
        <w:r w:rsidRPr="00F72520" w:rsidDel="00F72520">
          <w:rPr>
            <w:rStyle w:val="Hyperlink"/>
            <w:noProof/>
          </w:rPr>
          <w:delText>Hình 3.1</w:delText>
        </w:r>
        <w:r w:rsidRPr="00F72520" w:rsidDel="00F72520">
          <w:rPr>
            <w:rStyle w:val="Hyperlink"/>
            <w:noProof/>
            <w:lang w:val="en-US"/>
          </w:rPr>
          <w:delText>: Mô hình kiến trúc hệ thống</w:delText>
        </w:r>
        <w:r w:rsidDel="00F72520">
          <w:rPr>
            <w:noProof/>
            <w:webHidden/>
          </w:rPr>
          <w:tab/>
          <w:delText>38</w:delText>
        </w:r>
      </w:del>
    </w:p>
    <w:p w14:paraId="2DC792F7" w14:textId="4EF711EA" w:rsidR="006A2C8A" w:rsidDel="00F72520" w:rsidRDefault="006A2C8A">
      <w:pPr>
        <w:pStyle w:val="TableofFigures"/>
        <w:tabs>
          <w:tab w:val="right" w:leader="dot" w:pos="8777"/>
        </w:tabs>
        <w:rPr>
          <w:del w:id="312" w:author="phuong vu" w:date="2018-11-22T15:02:00Z"/>
          <w:rFonts w:asciiTheme="minorHAnsi" w:eastAsiaTheme="minorEastAsia" w:hAnsiTheme="minorHAnsi" w:cstheme="minorBidi"/>
          <w:noProof/>
          <w:sz w:val="22"/>
          <w:szCs w:val="22"/>
          <w:lang w:val="en-US"/>
        </w:rPr>
      </w:pPr>
      <w:del w:id="313" w:author="phuong vu" w:date="2018-11-22T15:02:00Z">
        <w:r w:rsidRPr="00F72520" w:rsidDel="00F72520">
          <w:rPr>
            <w:rStyle w:val="Hyperlink"/>
            <w:noProof/>
          </w:rPr>
          <w:delText>Hình 3.2</w:delText>
        </w:r>
        <w:r w:rsidRPr="00F72520" w:rsidDel="00F72520">
          <w:rPr>
            <w:rStyle w:val="Hyperlink"/>
            <w:noProof/>
            <w:lang w:val="en-US"/>
          </w:rPr>
          <w:delText xml:space="preserve"> Sơ đồ USE CASE</w:delText>
        </w:r>
        <w:r w:rsidDel="00F72520">
          <w:rPr>
            <w:noProof/>
            <w:webHidden/>
          </w:rPr>
          <w:tab/>
          <w:delText>39</w:delText>
        </w:r>
      </w:del>
    </w:p>
    <w:p w14:paraId="5C5DD4D6" w14:textId="35E7021B" w:rsidR="006A2C8A" w:rsidDel="00F72520" w:rsidRDefault="006A2C8A">
      <w:pPr>
        <w:pStyle w:val="TableofFigures"/>
        <w:tabs>
          <w:tab w:val="right" w:leader="dot" w:pos="8777"/>
        </w:tabs>
        <w:rPr>
          <w:del w:id="314" w:author="phuong vu" w:date="2018-11-22T15:02:00Z"/>
          <w:rFonts w:asciiTheme="minorHAnsi" w:eastAsiaTheme="minorEastAsia" w:hAnsiTheme="minorHAnsi" w:cstheme="minorBidi"/>
          <w:noProof/>
          <w:sz w:val="22"/>
          <w:szCs w:val="22"/>
          <w:lang w:val="en-US"/>
        </w:rPr>
      </w:pPr>
      <w:del w:id="315" w:author="phuong vu" w:date="2018-11-22T15:02:00Z">
        <w:r w:rsidRPr="00F72520" w:rsidDel="00F72520">
          <w:rPr>
            <w:rStyle w:val="Hyperlink"/>
            <w:noProof/>
          </w:rPr>
          <w:delText>Hình 3.3</w:delText>
        </w:r>
        <w:r w:rsidRPr="00F72520" w:rsidDel="00F72520">
          <w:rPr>
            <w:rStyle w:val="Hyperlink"/>
            <w:noProof/>
            <w:lang w:val="en-US"/>
          </w:rPr>
          <w:delText>Giao diện đăng nhập trên điện thoại và trên web</w:delText>
        </w:r>
        <w:r w:rsidDel="00F72520">
          <w:rPr>
            <w:noProof/>
            <w:webHidden/>
          </w:rPr>
          <w:tab/>
          <w:delText>41</w:delText>
        </w:r>
      </w:del>
    </w:p>
    <w:p w14:paraId="16BAFE0C" w14:textId="5B4EA091" w:rsidR="006A2C8A" w:rsidDel="00F72520" w:rsidRDefault="006A2C8A">
      <w:pPr>
        <w:pStyle w:val="TableofFigures"/>
        <w:tabs>
          <w:tab w:val="right" w:leader="dot" w:pos="8777"/>
        </w:tabs>
        <w:rPr>
          <w:del w:id="316" w:author="phuong vu" w:date="2018-11-22T15:02:00Z"/>
          <w:rFonts w:asciiTheme="minorHAnsi" w:eastAsiaTheme="minorEastAsia" w:hAnsiTheme="minorHAnsi" w:cstheme="minorBidi"/>
          <w:noProof/>
          <w:sz w:val="22"/>
          <w:szCs w:val="22"/>
          <w:lang w:val="en-US"/>
        </w:rPr>
      </w:pPr>
      <w:del w:id="317" w:author="phuong vu" w:date="2018-11-22T15:02:00Z">
        <w:r w:rsidRPr="00F72520" w:rsidDel="00F72520">
          <w:rPr>
            <w:rStyle w:val="Hyperlink"/>
            <w:noProof/>
          </w:rPr>
          <w:delText>Hình 3.4</w:delText>
        </w:r>
        <w:r w:rsidRPr="00F72520" w:rsidDel="00F72520">
          <w:rPr>
            <w:rStyle w:val="Hyperlink"/>
            <w:noProof/>
            <w:lang w:val="en-US"/>
          </w:rPr>
          <w:delText xml:space="preserve"> Sơ đồ xử lí đăng nhập</w:delText>
        </w:r>
        <w:r w:rsidDel="00F72520">
          <w:rPr>
            <w:noProof/>
            <w:webHidden/>
          </w:rPr>
          <w:tab/>
          <w:delText>42</w:delText>
        </w:r>
      </w:del>
    </w:p>
    <w:p w14:paraId="03B96CBC" w14:textId="19D4DDAA" w:rsidR="00370B8C" w:rsidRDefault="00B243D7">
      <w:pPr>
        <w:jc w:val="left"/>
        <w:rPr>
          <w:lang w:val="en-US"/>
        </w:rPr>
      </w:pPr>
      <w:r>
        <w:rPr>
          <w:lang w:val="en-US"/>
        </w:rPr>
        <w:fldChar w:fldCharType="end"/>
      </w:r>
      <w:r w:rsidR="00370B8C">
        <w:rPr>
          <w:lang w:val="en-US"/>
        </w:rPr>
        <w:br w:type="page"/>
      </w:r>
    </w:p>
    <w:p w14:paraId="0136848E" w14:textId="7074379C" w:rsidR="009F370B" w:rsidRDefault="00370B8C" w:rsidP="00742FDD">
      <w:pPr>
        <w:pStyle w:val="Heading1"/>
        <w:numPr>
          <w:ilvl w:val="0"/>
          <w:numId w:val="0"/>
        </w:numPr>
        <w:ind w:left="432"/>
      </w:pPr>
      <w:bookmarkStart w:id="318" w:name="_Toc530678698"/>
      <w:r>
        <w:lastRenderedPageBreak/>
        <w:t>DANH MỤC BẢNG</w:t>
      </w:r>
      <w:bookmarkEnd w:id="318"/>
    </w:p>
    <w:p w14:paraId="0198E420" w14:textId="53C36056" w:rsidR="00D37715" w:rsidRDefault="006A2C8A">
      <w:pPr>
        <w:pStyle w:val="TableofFigures"/>
        <w:tabs>
          <w:tab w:val="right" w:leader="dot" w:pos="8777"/>
        </w:tabs>
        <w:rPr>
          <w:ins w:id="319" w:author="phuong vu" w:date="2018-11-22T19:35:00Z"/>
          <w:rFonts w:asciiTheme="minorHAnsi" w:eastAsiaTheme="minorEastAsia" w:hAnsiTheme="minorHAnsi" w:cstheme="minorBidi"/>
          <w:noProof/>
          <w:sz w:val="22"/>
          <w:szCs w:val="22"/>
          <w:lang w:val="en-US"/>
        </w:rPr>
      </w:pPr>
      <w:r>
        <w:rPr>
          <w:lang w:val="en-US"/>
        </w:rPr>
        <w:fldChar w:fldCharType="begin"/>
      </w:r>
      <w:r>
        <w:rPr>
          <w:lang w:val="en-US"/>
        </w:rPr>
        <w:instrText xml:space="preserve"> TOC \h \z \c "Bảng" </w:instrText>
      </w:r>
      <w:r>
        <w:rPr>
          <w:lang w:val="en-US"/>
        </w:rPr>
        <w:fldChar w:fldCharType="separate"/>
      </w:r>
      <w:ins w:id="320" w:author="phuong vu" w:date="2018-11-22T19:35:00Z">
        <w:r w:rsidR="00D37715" w:rsidRPr="00855C6A">
          <w:rPr>
            <w:rStyle w:val="Hyperlink"/>
            <w:noProof/>
          </w:rPr>
          <w:fldChar w:fldCharType="begin"/>
        </w:r>
        <w:r w:rsidR="00D37715" w:rsidRPr="00855C6A">
          <w:rPr>
            <w:rStyle w:val="Hyperlink"/>
            <w:noProof/>
          </w:rPr>
          <w:instrText xml:space="preserve"> </w:instrText>
        </w:r>
        <w:r w:rsidR="00D37715">
          <w:rPr>
            <w:noProof/>
          </w:rPr>
          <w:instrText>HYPERLINK \l "_Toc530678680"</w:instrText>
        </w:r>
        <w:r w:rsidR="00D37715" w:rsidRPr="00855C6A">
          <w:rPr>
            <w:rStyle w:val="Hyperlink"/>
            <w:noProof/>
          </w:rPr>
          <w:instrText xml:space="preserve"> </w:instrText>
        </w:r>
        <w:r w:rsidR="00D37715" w:rsidRPr="00855C6A">
          <w:rPr>
            <w:rStyle w:val="Hyperlink"/>
            <w:noProof/>
          </w:rPr>
        </w:r>
        <w:r w:rsidR="00D37715" w:rsidRPr="00855C6A">
          <w:rPr>
            <w:rStyle w:val="Hyperlink"/>
            <w:noProof/>
          </w:rPr>
          <w:fldChar w:fldCharType="separate"/>
        </w:r>
        <w:r w:rsidR="00D37715" w:rsidRPr="00855C6A">
          <w:rPr>
            <w:rStyle w:val="Hyperlink"/>
            <w:noProof/>
          </w:rPr>
          <w:t>Bảng 1.1</w:t>
        </w:r>
        <w:r w:rsidR="00D37715" w:rsidRPr="00855C6A">
          <w:rPr>
            <w:rStyle w:val="Hyperlink"/>
            <w:noProof/>
            <w:lang w:val="en-US"/>
          </w:rPr>
          <w:t xml:space="preserve"> Các chức năng hệ thống</w:t>
        </w:r>
        <w:r w:rsidR="00D37715">
          <w:rPr>
            <w:noProof/>
            <w:webHidden/>
          </w:rPr>
          <w:tab/>
        </w:r>
        <w:r w:rsidR="00D37715">
          <w:rPr>
            <w:noProof/>
            <w:webHidden/>
          </w:rPr>
          <w:fldChar w:fldCharType="begin"/>
        </w:r>
        <w:r w:rsidR="00D37715">
          <w:rPr>
            <w:noProof/>
            <w:webHidden/>
          </w:rPr>
          <w:instrText xml:space="preserve"> PAGEREF _Toc530678680 \h </w:instrText>
        </w:r>
        <w:r w:rsidR="00D37715">
          <w:rPr>
            <w:noProof/>
            <w:webHidden/>
          </w:rPr>
        </w:r>
      </w:ins>
      <w:r w:rsidR="00D37715">
        <w:rPr>
          <w:noProof/>
          <w:webHidden/>
        </w:rPr>
        <w:fldChar w:fldCharType="separate"/>
      </w:r>
      <w:ins w:id="321" w:author="phuong vu" w:date="2018-11-22T19:35:00Z">
        <w:r w:rsidR="00D37715">
          <w:rPr>
            <w:noProof/>
            <w:webHidden/>
          </w:rPr>
          <w:t>18</w:t>
        </w:r>
        <w:r w:rsidR="00D37715">
          <w:rPr>
            <w:noProof/>
            <w:webHidden/>
          </w:rPr>
          <w:fldChar w:fldCharType="end"/>
        </w:r>
        <w:r w:rsidR="00D37715" w:rsidRPr="00855C6A">
          <w:rPr>
            <w:rStyle w:val="Hyperlink"/>
            <w:noProof/>
          </w:rPr>
          <w:fldChar w:fldCharType="end"/>
        </w:r>
      </w:ins>
    </w:p>
    <w:p w14:paraId="35865E46" w14:textId="7DB41BBC" w:rsidR="00B243D7" w:rsidRPr="007C127C" w:rsidRDefault="006A2C8A" w:rsidP="007C127C">
      <w:pPr>
        <w:rPr>
          <w:lang w:val="en-US"/>
        </w:rPr>
      </w:pPr>
      <w:del w:id="322" w:author="phuong vu" w:date="2018-11-21T00:57:00Z">
        <w:r w:rsidDel="004D5B99">
          <w:rPr>
            <w:b/>
            <w:bCs/>
            <w:noProof/>
            <w:lang w:val="en-US"/>
          </w:rPr>
          <w:delText>No table of figures entries found.</w:delText>
        </w:r>
      </w:del>
      <w:r>
        <w:rPr>
          <w:lang w:val="en-US"/>
        </w:rPr>
        <w:fldChar w:fldCharType="end"/>
      </w:r>
    </w:p>
    <w:p w14:paraId="2E2DAA0B" w14:textId="77777777" w:rsidR="000848CF" w:rsidRDefault="000848CF" w:rsidP="000848CF">
      <w:pPr>
        <w:rPr>
          <w:lang w:val="en-US"/>
        </w:rPr>
      </w:pPr>
    </w:p>
    <w:p w14:paraId="6B917812" w14:textId="52581A4B" w:rsidR="000848CF" w:rsidRDefault="000848CF">
      <w:pPr>
        <w:jc w:val="left"/>
        <w:rPr>
          <w:rFonts w:eastAsiaTheme="majorEastAsia" w:cstheme="majorBidi"/>
          <w:b/>
          <w:lang w:val="en-US"/>
        </w:rPr>
      </w:pPr>
      <w:r>
        <w:rPr>
          <w:lang w:val="en-US"/>
        </w:rPr>
        <w:br w:type="page"/>
      </w:r>
    </w:p>
    <w:p w14:paraId="19920118" w14:textId="64F03DD5" w:rsidR="00E913F0" w:rsidRDefault="00E913F0" w:rsidP="007C127C">
      <w:pPr>
        <w:pStyle w:val="Heading1"/>
        <w:numPr>
          <w:ilvl w:val="0"/>
          <w:numId w:val="0"/>
        </w:numPr>
        <w:ind w:left="540"/>
      </w:pPr>
      <w:bookmarkStart w:id="323" w:name="_Toc530678699"/>
      <w:bookmarkEnd w:id="9"/>
      <w:r>
        <w:lastRenderedPageBreak/>
        <w:t>TÓM TẮT</w:t>
      </w:r>
      <w:bookmarkEnd w:id="323"/>
    </w:p>
    <w:p w14:paraId="6F8101EC" w14:textId="77777777" w:rsidR="00E913F0" w:rsidRDefault="00E913F0">
      <w:pPr>
        <w:jc w:val="left"/>
        <w:rPr>
          <w:rFonts w:eastAsiaTheme="majorEastAsia" w:cstheme="majorBidi"/>
          <w:b/>
          <w:lang w:val="en-US"/>
        </w:rPr>
      </w:pPr>
      <w:r>
        <w:rPr>
          <w:lang w:val="en-US"/>
        </w:rPr>
        <w:br w:type="page"/>
      </w:r>
    </w:p>
    <w:p w14:paraId="5921135A" w14:textId="1E59C01B" w:rsidR="00E913F0" w:rsidRDefault="00E913F0" w:rsidP="007C127C">
      <w:pPr>
        <w:pStyle w:val="Heading1"/>
        <w:numPr>
          <w:ilvl w:val="0"/>
          <w:numId w:val="0"/>
        </w:numPr>
        <w:ind w:left="432"/>
      </w:pPr>
      <w:bookmarkStart w:id="324" w:name="_Toc530678700"/>
      <w:r>
        <w:lastRenderedPageBreak/>
        <w:t>ABSTRACT</w:t>
      </w:r>
      <w:bookmarkEnd w:id="324"/>
    </w:p>
    <w:p w14:paraId="742B8B1F" w14:textId="77777777" w:rsidR="00E913F0" w:rsidRDefault="00E913F0">
      <w:pPr>
        <w:jc w:val="left"/>
        <w:rPr>
          <w:rFonts w:eastAsiaTheme="majorEastAsia" w:cstheme="majorBidi"/>
          <w:b/>
          <w:lang w:val="en-US"/>
        </w:rPr>
      </w:pPr>
      <w:r>
        <w:rPr>
          <w:lang w:val="en-US"/>
        </w:rPr>
        <w:br w:type="page"/>
      </w:r>
    </w:p>
    <w:p w14:paraId="52017E5E" w14:textId="54550CDB" w:rsidR="00CB27A4" w:rsidRPr="00E913F0" w:rsidRDefault="00E913F0" w:rsidP="007C127C">
      <w:pPr>
        <w:pStyle w:val="Heading1"/>
        <w:numPr>
          <w:ilvl w:val="0"/>
          <w:numId w:val="0"/>
        </w:numPr>
        <w:ind w:left="432"/>
      </w:pPr>
      <w:bookmarkStart w:id="325" w:name="_Toc530678701"/>
      <w:r>
        <w:lastRenderedPageBreak/>
        <w:t>TỪ KHÓA</w:t>
      </w:r>
      <w:bookmarkEnd w:id="325"/>
    </w:p>
    <w:p w14:paraId="1140A287" w14:textId="77777777" w:rsidR="00B81776" w:rsidRPr="00B04AB8" w:rsidRDefault="00B81776" w:rsidP="00DA561E">
      <w:pPr>
        <w:spacing w:line="360" w:lineRule="auto"/>
      </w:pPr>
    </w:p>
    <w:p w14:paraId="47A5CA46" w14:textId="7F4202B7" w:rsidR="00A31690" w:rsidRDefault="00A31690">
      <w:pPr>
        <w:jc w:val="left"/>
      </w:pPr>
      <w:bookmarkStart w:id="326" w:name="_Toc484566602"/>
      <w:r>
        <w:br w:type="page"/>
      </w:r>
    </w:p>
    <w:p w14:paraId="226F23FD" w14:textId="09EA0D34" w:rsidR="00AA15A1" w:rsidRPr="00B04AB8" w:rsidRDefault="00601879">
      <w:pPr>
        <w:pStyle w:val="Style1"/>
        <w:pPrChange w:id="327" w:author="phuong vu" w:date="2018-11-22T13:41:00Z">
          <w:pPr>
            <w:spacing w:line="360" w:lineRule="auto"/>
            <w:ind w:firstLine="720"/>
          </w:pPr>
        </w:pPrChange>
      </w:pPr>
      <w:bookmarkStart w:id="328" w:name="_Toc530678702"/>
      <w:ins w:id="329" w:author="phuong vu" w:date="2018-11-21T00:55:00Z">
        <w:r>
          <w:lastRenderedPageBreak/>
          <w:t>PHẦN GIỚI THIỆU</w:t>
        </w:r>
      </w:ins>
      <w:bookmarkEnd w:id="328"/>
    </w:p>
    <w:p w14:paraId="3E4DAE8E" w14:textId="6DFE6EA7" w:rsidR="00F20C89" w:rsidDel="00601879" w:rsidRDefault="00CB27A4">
      <w:pPr>
        <w:pStyle w:val="Heading1"/>
        <w:numPr>
          <w:ilvl w:val="1"/>
          <w:numId w:val="54"/>
        </w:numPr>
        <w:rPr>
          <w:del w:id="330" w:author="phuong vu" w:date="2018-11-21T00:55:00Z"/>
        </w:rPr>
        <w:pPrChange w:id="331" w:author="phuong vu" w:date="2018-11-22T13:41:00Z">
          <w:pPr>
            <w:pStyle w:val="Heading1"/>
          </w:pPr>
        </w:pPrChange>
      </w:pPr>
      <w:del w:id="332" w:author="phuong vu" w:date="2018-11-21T00:55:00Z">
        <w:r w:rsidRPr="00B04AB8" w:rsidDel="00601879">
          <w:delText>TỔNG QUAN</w:delText>
        </w:r>
        <w:bookmarkStart w:id="333" w:name="_Toc530605633"/>
        <w:bookmarkStart w:id="334" w:name="_Toc530657326"/>
        <w:bookmarkStart w:id="335" w:name="_Toc530658268"/>
        <w:bookmarkStart w:id="336" w:name="_Toc530661993"/>
        <w:bookmarkStart w:id="337" w:name="_Toc530662460"/>
        <w:bookmarkStart w:id="338" w:name="_Toc530678703"/>
        <w:bookmarkEnd w:id="326"/>
        <w:bookmarkEnd w:id="333"/>
        <w:bookmarkEnd w:id="334"/>
        <w:bookmarkEnd w:id="335"/>
        <w:bookmarkEnd w:id="336"/>
        <w:bookmarkEnd w:id="337"/>
        <w:bookmarkEnd w:id="338"/>
      </w:del>
    </w:p>
    <w:p w14:paraId="68E56884" w14:textId="34EFF709" w:rsidR="00370B8C" w:rsidRDefault="00370B8C">
      <w:pPr>
        <w:pStyle w:val="Heading2"/>
        <w:numPr>
          <w:ilvl w:val="1"/>
          <w:numId w:val="54"/>
        </w:numPr>
        <w:rPr>
          <w:lang w:val="en-US"/>
        </w:rPr>
        <w:pPrChange w:id="339" w:author="phuong vu" w:date="2018-11-22T13:41:00Z">
          <w:pPr>
            <w:pStyle w:val="Heading2"/>
          </w:pPr>
        </w:pPrChange>
      </w:pPr>
      <w:bookmarkStart w:id="340" w:name="_Toc530678704"/>
      <w:r w:rsidRPr="00370B8C">
        <w:rPr>
          <w:lang w:val="en-US"/>
        </w:rPr>
        <w:t>Đặt vấn đề</w:t>
      </w:r>
      <w:bookmarkEnd w:id="340"/>
    </w:p>
    <w:p w14:paraId="3E60C175" w14:textId="277D71D9" w:rsidR="00016B3B" w:rsidDel="00023703" w:rsidRDefault="00CA57A3" w:rsidP="00023703">
      <w:pPr>
        <w:rPr>
          <w:del w:id="341" w:author="phuong vu" w:date="2018-11-22T19:22:00Z"/>
          <w:lang w:val="en-US"/>
        </w:rPr>
        <w:pPrChange w:id="342" w:author="phuong vu" w:date="2018-11-22T19:22:00Z">
          <w:pPr/>
        </w:pPrChange>
      </w:pPr>
      <w:r>
        <w:rPr>
          <w:lang w:val="en-US"/>
        </w:rPr>
        <w:tab/>
      </w:r>
      <w:del w:id="343" w:author="phuong vu" w:date="2018-11-22T19:22:00Z">
        <w:r w:rsidDel="00023703">
          <w:rPr>
            <w:lang w:val="en-US"/>
          </w:rPr>
          <w:delText>Trong thời kì xã hội phát triển mạnh mẽ, con người nghĩ đến bản thân mình và yêu công việc nhiều hơn. Chúng ta dành thời gian nhiều hơn cho công việc, bỏ qua công việc dọn dẹp trong nhà, đặc biệt lầ chuyện giặt giũ.</w:delText>
        </w:r>
        <w:r w:rsidR="00D82BBB" w:rsidDel="00023703">
          <w:rPr>
            <w:lang w:val="en-US"/>
          </w:rPr>
          <w:delText xml:space="preserve"> Đó là một vấn đề thật mệt mỏi với những người có công việc bận rộn hay cảm thấy nhàm chán với nó. Mỗi lúc như vậy, ta liền tìm ngay đến những cửa hàng dịch vụ giặt giũ. Nhưng vấn đề bất cập ở đây là trong trường hợp ta đang bận không thể đem quần áo đến tận nơi để gửi giặt là </w:delText>
        </w:r>
        <w:r w:rsidR="00924D6A" w:rsidDel="00023703">
          <w:rPr>
            <w:lang w:val="en-US"/>
          </w:rPr>
          <w:delText>thứ nhất</w:delText>
        </w:r>
        <w:r w:rsidR="00D82BBB" w:rsidDel="00023703">
          <w:rPr>
            <w:lang w:val="en-US"/>
          </w:rPr>
          <w:delText xml:space="preserve">, thứ hai nếu chúng ta có nhiều loại quần áo và mong muốn giặt giũ với những hình thức khác nhau nhưng lại không biết cửa hàng nào có đầy đủ các hình thức mình </w:delText>
        </w:r>
        <w:r w:rsidR="00924D6A" w:rsidDel="00023703">
          <w:rPr>
            <w:lang w:val="en-US"/>
          </w:rPr>
          <w:delText>đang cần</w:delText>
        </w:r>
        <w:r w:rsidR="00D82BBB" w:rsidDel="00023703">
          <w:rPr>
            <w:lang w:val="en-US"/>
          </w:rPr>
          <w:delText>.</w:delText>
        </w:r>
        <w:r w:rsidR="00924D6A" w:rsidDel="00023703">
          <w:rPr>
            <w:lang w:val="en-US"/>
          </w:rPr>
          <w:delText xml:space="preserve"> Bên cạnh đó, ta không chủ động được thời gian lấy quần áo nếu không được chủ của hàng cho một lịch hẹn sau khi </w:delText>
        </w:r>
        <w:r w:rsidR="00016B3B" w:rsidDel="00023703">
          <w:rPr>
            <w:lang w:val="en-US"/>
          </w:rPr>
          <w:delText>nhận đồ giặt,</w:delText>
        </w:r>
        <w:r w:rsidR="00237164" w:rsidDel="00023703">
          <w:rPr>
            <w:lang w:val="en-US"/>
          </w:rPr>
          <w:delText xml:space="preserve"> quần áo của mình cũng mong muốn được chi tiết về các đặc điểm quần áo tránh trường hợp thất lạc trong quá trình sử dụng dịch vụ, </w:delText>
        </w:r>
        <w:r w:rsidR="00016B3B" w:rsidDel="00023703">
          <w:rPr>
            <w:lang w:val="en-US"/>
          </w:rPr>
          <w:delText xml:space="preserve">cũng như chi phí bỏ ra cho một lần sử dụng dịch vụ không được minh bạch ban đầu. </w:delText>
        </w:r>
      </w:del>
    </w:p>
    <w:p w14:paraId="2EF5850F" w14:textId="2EA95CC9" w:rsidR="00016B3B" w:rsidRDefault="00016B3B" w:rsidP="00023703">
      <w:pPr>
        <w:rPr>
          <w:lang w:val="en-US"/>
        </w:rPr>
        <w:pPrChange w:id="344" w:author="phuong vu" w:date="2018-11-22T19:22:00Z">
          <w:pPr>
            <w:ind w:firstLine="720"/>
          </w:pPr>
        </w:pPrChange>
      </w:pPr>
      <w:del w:id="345" w:author="phuong vu" w:date="2018-11-22T19:22:00Z">
        <w:r w:rsidDel="00023703">
          <w:rPr>
            <w:lang w:val="en-US"/>
          </w:rPr>
          <w:delText>Đó là vấn đề của người sử dụng dịch vụ, còn đối chủ cửa hàng một phải đối mặt với vấn đề sắp xếp các đơn hàng như thế nào để hoàn tất việc xử lí các đơn hàng một cách nhanh nhất và tiết kiệm nhất có thể. Việc xử lí bằng cách sổ sách ghi chép, hay theo thứ tự đơn hàng nào trước xử lí trước dẫn đến vấn đề những đơn hàng cần xử lí trước hạn giao trả cho khách lại phải trong tình trạng chờ đợi những đơn hàng chưa đến hạn giao trả.</w:delText>
        </w:r>
        <w:r w:rsidR="00C8482A" w:rsidDel="00023703">
          <w:rPr>
            <w:lang w:val="en-US"/>
          </w:rPr>
          <w:delText xml:space="preserve"> Cũng như việc phân loại đồ theo cách thủ công tốn thời gian.</w:delText>
        </w:r>
      </w:del>
    </w:p>
    <w:p w14:paraId="6DFFE8BF" w14:textId="015B314C" w:rsidR="00370B8C" w:rsidRPr="00370B8C" w:rsidRDefault="00016B3B" w:rsidP="00370B8C">
      <w:pPr>
        <w:rPr>
          <w:lang w:val="en-US"/>
        </w:rPr>
      </w:pPr>
      <w:r>
        <w:rPr>
          <w:lang w:val="en-US"/>
        </w:rPr>
        <w:tab/>
      </w:r>
      <w:del w:id="346" w:author="phuong vu" w:date="2018-11-22T19:22:00Z">
        <w:r w:rsidDel="00023703">
          <w:rPr>
            <w:lang w:val="en-US"/>
          </w:rPr>
          <w:delText>Để giải quyết những vấn đề được nêu trên, ta cần một hệ thống mà hỗ trợ người sử dụng dịch vụ có thể chọn lựa theo yêu cầu của mình cần thiết. Và hỗ tr</w:delText>
        </w:r>
        <w:r w:rsidR="00DE0F89" w:rsidDel="00023703">
          <w:rPr>
            <w:lang w:val="en-US"/>
          </w:rPr>
          <w:delText>ợ đưa ra gợi ý sắp xếp lịch xử lí đơn hàng cho các máy cho chủ cửa hàng kèm với cho họ chủ động sắp xếp từng đơn hàng riêng biệt một cách thủ công. Đó là những điều mà hệ thống này mong muốn mang lại.</w:delText>
        </w:r>
      </w:del>
    </w:p>
    <w:p w14:paraId="338EDF31" w14:textId="7B73352E" w:rsidR="00370B8C" w:rsidRDefault="00370B8C">
      <w:pPr>
        <w:pStyle w:val="Heading2"/>
        <w:numPr>
          <w:ilvl w:val="1"/>
          <w:numId w:val="55"/>
        </w:numPr>
        <w:rPr>
          <w:lang w:val="en-US"/>
        </w:rPr>
        <w:pPrChange w:id="347" w:author="phuong vu" w:date="2018-11-22T13:42:00Z">
          <w:pPr>
            <w:pStyle w:val="Heading2"/>
          </w:pPr>
        </w:pPrChange>
      </w:pPr>
      <w:bookmarkStart w:id="348" w:name="_Toc530678705"/>
      <w:r>
        <w:rPr>
          <w:lang w:val="en-US"/>
        </w:rPr>
        <w:t>Lịch sử giải quyết vấn đề</w:t>
      </w:r>
      <w:bookmarkEnd w:id="348"/>
    </w:p>
    <w:p w14:paraId="7BB3C2EC" w14:textId="765CBFDE" w:rsidR="00C8482A" w:rsidRDefault="00237164" w:rsidP="00370B8C">
      <w:pPr>
        <w:rPr>
          <w:ins w:id="349" w:author="phuong vu" w:date="2018-11-22T19:22:00Z"/>
          <w:lang w:val="en-US"/>
        </w:rPr>
      </w:pPr>
      <w:r>
        <w:rPr>
          <w:lang w:val="en-US"/>
        </w:rPr>
        <w:tab/>
      </w:r>
      <w:del w:id="350" w:author="phuong vu" w:date="2018-11-22T19:22:00Z">
        <w:r w:rsidDel="00023703">
          <w:rPr>
            <w:lang w:val="en-US"/>
          </w:rPr>
          <w:delText xml:space="preserve">Có nhiều giải pháp đã được đặt ra để giải quyết vấn đề: Dịch vụ giặt ủi giao nhận đồ tận nơi, dịch vụ tự giặt ủi, …. Các giải pháp này đặt ra giúp cửa hàng giải quyết các vấn đề cơ bản như: Hỗ trợ khách hàng nhận đồ tận nơi nhưng quần áo của khách hàng không ghi rõ chi tiết để tránh thất lạc đồ khách, cũng như </w:delText>
        </w:r>
        <w:r w:rsidR="00C8482A" w:rsidDel="00023703">
          <w:rPr>
            <w:lang w:val="en-US"/>
          </w:rPr>
          <w:delText>quá trình giao nhận không có biên nhận cho khách hàng kiểm tra đồ của mình. Và quần áo đã nhận về cửa hàng luôn được phân loại theo cách thủ công.</w:delText>
        </w:r>
      </w:del>
      <w:r w:rsidR="00C8482A">
        <w:rPr>
          <w:lang w:val="en-US"/>
        </w:rPr>
        <w:t xml:space="preserve"> </w:t>
      </w:r>
    </w:p>
    <w:p w14:paraId="1EC5130C" w14:textId="77777777" w:rsidR="00023703" w:rsidRDefault="00023703" w:rsidP="00370B8C">
      <w:pPr>
        <w:rPr>
          <w:lang w:val="en-US"/>
        </w:rPr>
      </w:pPr>
    </w:p>
    <w:p w14:paraId="235A84E5" w14:textId="6D8D538D" w:rsidR="00370B8C" w:rsidRDefault="00C8482A">
      <w:pPr>
        <w:pStyle w:val="Heading2"/>
        <w:numPr>
          <w:ilvl w:val="0"/>
          <w:numId w:val="56"/>
        </w:numPr>
        <w:rPr>
          <w:lang w:val="en-US"/>
        </w:rPr>
        <w:pPrChange w:id="351" w:author="phuong vu" w:date="2018-11-22T13:43:00Z">
          <w:pPr>
            <w:pStyle w:val="Heading2"/>
          </w:pPr>
        </w:pPrChange>
      </w:pPr>
      <w:r>
        <w:rPr>
          <w:lang w:val="en-US"/>
        </w:rPr>
        <w:br w:type="page"/>
      </w:r>
      <w:bookmarkStart w:id="352" w:name="_Toc529231110"/>
      <w:bookmarkStart w:id="353" w:name="_Toc529231497"/>
      <w:bookmarkStart w:id="354" w:name="_Toc530678706"/>
      <w:bookmarkEnd w:id="352"/>
      <w:bookmarkEnd w:id="353"/>
      <w:r w:rsidR="00370B8C" w:rsidRPr="007C127C">
        <w:lastRenderedPageBreak/>
        <w:t>Phạm</w:t>
      </w:r>
      <w:r w:rsidR="00370B8C">
        <w:rPr>
          <w:lang w:val="en-US"/>
        </w:rPr>
        <w:t xml:space="preserve"> vi đề tài</w:t>
      </w:r>
      <w:bookmarkEnd w:id="354"/>
    </w:p>
    <w:p w14:paraId="7C74B52E" w14:textId="39BAE8CB" w:rsidR="00C8482A" w:rsidDel="00023703" w:rsidRDefault="00C8482A" w:rsidP="00023703">
      <w:pPr>
        <w:rPr>
          <w:del w:id="355" w:author="phuong vu" w:date="2018-11-22T19:22:00Z"/>
          <w:lang w:val="en-US"/>
        </w:rPr>
        <w:pPrChange w:id="356" w:author="phuong vu" w:date="2018-11-22T19:22:00Z">
          <w:pPr/>
        </w:pPrChange>
      </w:pPr>
      <w:r>
        <w:rPr>
          <w:lang w:val="en-US"/>
        </w:rPr>
        <w:tab/>
      </w:r>
      <w:del w:id="357" w:author="phuong vu" w:date="2018-11-22T19:22:00Z">
        <w:r w:rsidDel="00023703">
          <w:rPr>
            <w:lang w:val="en-US"/>
          </w:rPr>
          <w:delText>Đề tài được đặt ra với mong muốn giải quyết được vấn đề trong việc tạo đơn hàng cho khách hàng thông qua việc đặt đơn hàng thông qua ứng dụng di động. Ứng dụng hỗ trợ khách hàng chọn dịch vụ mình cần thiết và tìm kiếm những chi nhánh của hàng có hỗ trợ đầy đủ dịch vụ khách hàng đã chọn lựa.</w:delText>
        </w:r>
      </w:del>
    </w:p>
    <w:p w14:paraId="57F1AC7C" w14:textId="78CF052C" w:rsidR="00370B8C" w:rsidRDefault="00C8482A" w:rsidP="00023703">
      <w:pPr>
        <w:rPr>
          <w:ins w:id="358" w:author="phuong vu" w:date="2018-11-18T15:45:00Z"/>
          <w:lang w:val="en-US"/>
        </w:rPr>
        <w:pPrChange w:id="359" w:author="phuong vu" w:date="2018-11-22T19:22:00Z">
          <w:pPr/>
        </w:pPrChange>
      </w:pPr>
      <w:del w:id="360" w:author="phuong vu" w:date="2018-11-22T19:22:00Z">
        <w:r w:rsidDel="00023703">
          <w:rPr>
            <w:lang w:val="en-US"/>
          </w:rPr>
          <w:tab/>
          <w:delText>Xây dựng một trang web quản lí thông qua đó cửa hàng có thể quản lí các đơn hàng, biên nhận bằng cách kiểm soát trạng thái của chúng</w:delText>
        </w:r>
        <w:r w:rsidR="0044671F" w:rsidDel="00023703">
          <w:rPr>
            <w:lang w:val="en-US"/>
          </w:rPr>
          <w:delText>. Hỗ trợ đưa ra gợi ý sắp lịch xử lí đơn hàng cho cửa hàng và phân loại tự động giúp tiết kiệm thời gian nhất có thể.</w:delText>
        </w:r>
      </w:del>
    </w:p>
    <w:p w14:paraId="3BCF4D47" w14:textId="6FE8B1E8" w:rsidR="00891537" w:rsidRPr="00370B8C" w:rsidRDefault="00891537" w:rsidP="00370B8C">
      <w:pPr>
        <w:rPr>
          <w:lang w:val="en-US"/>
        </w:rPr>
      </w:pPr>
      <w:ins w:id="361" w:author="phuong vu" w:date="2018-11-18T15:45:00Z">
        <w:r>
          <w:rPr>
            <w:lang w:val="en-US"/>
          </w:rPr>
          <w:tab/>
        </w:r>
      </w:ins>
    </w:p>
    <w:p w14:paraId="200F8878" w14:textId="4ED2DB35" w:rsidR="00476B40" w:rsidRPr="00C557CE" w:rsidRDefault="00476B40">
      <w:pPr>
        <w:pStyle w:val="Heading2"/>
        <w:numPr>
          <w:ilvl w:val="0"/>
          <w:numId w:val="56"/>
        </w:numPr>
        <w:rPr>
          <w:ins w:id="362" w:author="phuong vu" w:date="2018-11-22T13:05:00Z"/>
        </w:rPr>
        <w:pPrChange w:id="363" w:author="phuong vu" w:date="2018-11-22T13:43:00Z">
          <w:pPr>
            <w:pStyle w:val="Heading3"/>
          </w:pPr>
        </w:pPrChange>
      </w:pPr>
      <w:bookmarkStart w:id="364" w:name="_Toc530678707"/>
      <w:ins w:id="365" w:author="phuong vu" w:date="2018-11-22T13:05:00Z">
        <w:r>
          <w:t xml:space="preserve">Mục tiêu </w:t>
        </w:r>
      </w:ins>
      <w:ins w:id="366" w:author="phuong vu" w:date="2018-11-22T13:21:00Z">
        <w:r w:rsidR="003166DB">
          <w:rPr>
            <w:lang w:val="en-US"/>
          </w:rPr>
          <w:t>đề tài</w:t>
        </w:r>
      </w:ins>
      <w:bookmarkEnd w:id="364"/>
    </w:p>
    <w:p w14:paraId="4A4BDF96" w14:textId="77777777" w:rsidR="00476B40" w:rsidRDefault="00476B40" w:rsidP="00476B40">
      <w:pPr>
        <w:jc w:val="left"/>
        <w:rPr>
          <w:ins w:id="367" w:author="phuong vu" w:date="2018-11-22T13:05:00Z"/>
          <w:lang w:val="en-US"/>
        </w:rPr>
      </w:pPr>
      <w:ins w:id="368" w:author="phuong vu" w:date="2018-11-22T13:05:00Z">
        <w:r>
          <w:rPr>
            <w:lang w:val="en-US"/>
          </w:rPr>
          <w:br w:type="page"/>
        </w:r>
      </w:ins>
    </w:p>
    <w:p w14:paraId="7308C583" w14:textId="134EE7A0" w:rsidR="00382451" w:rsidRPr="00023703" w:rsidRDefault="00476B40">
      <w:pPr>
        <w:pStyle w:val="Heading2"/>
        <w:numPr>
          <w:ilvl w:val="0"/>
          <w:numId w:val="56"/>
        </w:numPr>
        <w:rPr>
          <w:ins w:id="369" w:author="phuong vu" w:date="2018-11-22T13:05:00Z"/>
        </w:rPr>
        <w:pPrChange w:id="370" w:author="phuong vu" w:date="2018-11-22T13:44:00Z">
          <w:pPr>
            <w:pStyle w:val="Heading3"/>
          </w:pPr>
        </w:pPrChange>
      </w:pPr>
      <w:bookmarkStart w:id="371" w:name="_Toc530678708"/>
      <w:ins w:id="372" w:author="phuong vu" w:date="2018-11-22T13:05:00Z">
        <w:r w:rsidRPr="00B04AB8">
          <w:lastRenderedPageBreak/>
          <w:t>Đối tượng nghiên cứu</w:t>
        </w:r>
        <w:bookmarkEnd w:id="371"/>
      </w:ins>
    </w:p>
    <w:p w14:paraId="4E929338" w14:textId="48F3FB24" w:rsidR="00476B40" w:rsidRDefault="00476B40">
      <w:pPr>
        <w:rPr>
          <w:ins w:id="373" w:author="phuong vu" w:date="2018-11-22T13:05:00Z"/>
          <w:lang w:val="en-US"/>
        </w:rPr>
      </w:pPr>
      <w:ins w:id="374" w:author="phuong vu" w:date="2018-11-22T13:05:00Z">
        <w:r>
          <w:rPr>
            <w:lang w:val="en-US"/>
          </w:rPr>
          <w:tab/>
        </w:r>
      </w:ins>
    </w:p>
    <w:p w14:paraId="6826AF85" w14:textId="6BB6A794" w:rsidR="00476B40" w:rsidRPr="00754F1B" w:rsidRDefault="00476B40">
      <w:pPr>
        <w:ind w:firstLine="720"/>
        <w:rPr>
          <w:ins w:id="375" w:author="phuong vu" w:date="2018-11-22T13:05:00Z"/>
          <w:lang w:val="en-US"/>
        </w:rPr>
      </w:pPr>
    </w:p>
    <w:p w14:paraId="5DEFFA37" w14:textId="77777777" w:rsidR="00476B40" w:rsidRDefault="00476B40">
      <w:pPr>
        <w:pStyle w:val="Heading2"/>
        <w:numPr>
          <w:ilvl w:val="0"/>
          <w:numId w:val="56"/>
        </w:numPr>
        <w:rPr>
          <w:ins w:id="376" w:author="phuong vu" w:date="2018-11-22T13:05:00Z"/>
        </w:rPr>
        <w:pPrChange w:id="377" w:author="phuong vu" w:date="2018-11-22T13:44:00Z">
          <w:pPr>
            <w:pStyle w:val="Heading3"/>
          </w:pPr>
        </w:pPrChange>
      </w:pPr>
      <w:bookmarkStart w:id="378" w:name="_Toc530678709"/>
      <w:ins w:id="379" w:author="phuong vu" w:date="2018-11-22T13:05:00Z">
        <w:r w:rsidRPr="00B04AB8">
          <w:t>Phạm vi nghiên cứu</w:t>
        </w:r>
        <w:bookmarkEnd w:id="378"/>
      </w:ins>
    </w:p>
    <w:p w14:paraId="3B691A58" w14:textId="35E43C59" w:rsidR="00476B40" w:rsidRDefault="00476B40" w:rsidP="00023703">
      <w:pPr>
        <w:rPr>
          <w:ins w:id="380" w:author="phuong vu" w:date="2018-11-22T13:05:00Z"/>
          <w:lang w:val="en-US"/>
        </w:rPr>
        <w:pPrChange w:id="381" w:author="phuong vu" w:date="2018-11-22T19:23:00Z">
          <w:pPr>
            <w:jc w:val="left"/>
          </w:pPr>
        </w:pPrChange>
      </w:pPr>
      <w:ins w:id="382" w:author="phuong vu" w:date="2018-11-22T13:05:00Z">
        <w:r>
          <w:tab/>
        </w:r>
      </w:ins>
    </w:p>
    <w:p w14:paraId="452E503B" w14:textId="31C3EE8D" w:rsidR="00B81776" w:rsidRDefault="00370B8C">
      <w:pPr>
        <w:pStyle w:val="Heading2"/>
        <w:numPr>
          <w:ilvl w:val="0"/>
          <w:numId w:val="56"/>
        </w:numPr>
        <w:rPr>
          <w:ins w:id="383" w:author="phuong vu" w:date="2018-11-22T13:06:00Z"/>
          <w:lang w:val="en-US"/>
        </w:rPr>
        <w:pPrChange w:id="384" w:author="phuong vu" w:date="2018-11-22T13:44:00Z">
          <w:pPr>
            <w:pStyle w:val="Heading2"/>
          </w:pPr>
        </w:pPrChange>
      </w:pPr>
      <w:bookmarkStart w:id="385" w:name="_Toc530678710"/>
      <w:r>
        <w:rPr>
          <w:lang w:val="en-US"/>
        </w:rPr>
        <w:t>Phương pháp nghiên cứu</w:t>
      </w:r>
      <w:bookmarkEnd w:id="385"/>
    </w:p>
    <w:p w14:paraId="44A3672C" w14:textId="79CF7ECA" w:rsidR="00476B40" w:rsidRDefault="00476B40" w:rsidP="00476B40">
      <w:pPr>
        <w:ind w:firstLine="576"/>
        <w:rPr>
          <w:ins w:id="386" w:author="phuong vu" w:date="2018-11-22T13:06:00Z"/>
          <w:lang w:val="en-US"/>
        </w:rPr>
      </w:pPr>
      <w:ins w:id="387" w:author="phuong vu" w:date="2018-11-22T13:06:00Z">
        <w:r>
          <w:rPr>
            <w:lang w:val="en-US"/>
          </w:rPr>
          <w:t>Về lý thuyết:</w:t>
        </w:r>
      </w:ins>
    </w:p>
    <w:p w14:paraId="5E5B5CC5" w14:textId="413B0EBA" w:rsidR="00476B40" w:rsidRDefault="00476B40" w:rsidP="00476B40">
      <w:pPr>
        <w:ind w:firstLine="576"/>
        <w:rPr>
          <w:ins w:id="388" w:author="phuong vu" w:date="2018-11-22T13:07:00Z"/>
          <w:lang w:val="en-US"/>
        </w:rPr>
      </w:pPr>
      <w:ins w:id="389" w:author="phuong vu" w:date="2018-11-22T13:07:00Z">
        <w:r>
          <w:rPr>
            <w:lang w:val="en-US"/>
          </w:rPr>
          <w:t>Về chức năng:</w:t>
        </w:r>
      </w:ins>
    </w:p>
    <w:p w14:paraId="08798A1E" w14:textId="1B13C4D0" w:rsidR="00023703" w:rsidRDefault="00023703">
      <w:pPr>
        <w:jc w:val="left"/>
        <w:rPr>
          <w:ins w:id="390" w:author="phuong vu" w:date="2018-11-22T19:23:00Z"/>
          <w:lang w:val="en-US"/>
        </w:rPr>
      </w:pPr>
      <w:ins w:id="391" w:author="phuong vu" w:date="2018-11-22T19:23:00Z">
        <w:r>
          <w:rPr>
            <w:lang w:val="en-US"/>
          </w:rPr>
          <w:br w:type="page"/>
        </w:r>
      </w:ins>
    </w:p>
    <w:p w14:paraId="607224A5" w14:textId="77777777" w:rsidR="00476B40" w:rsidRDefault="00476B40" w:rsidP="00476B40">
      <w:pPr>
        <w:rPr>
          <w:ins w:id="392" w:author="phuong vu" w:date="2018-11-22T13:25:00Z"/>
          <w:lang w:val="en-US"/>
        </w:rPr>
      </w:pPr>
    </w:p>
    <w:p w14:paraId="24B9E1B0" w14:textId="77777777" w:rsidR="003166DB" w:rsidRPr="003166DB" w:rsidRDefault="003166DB">
      <w:pPr>
        <w:rPr>
          <w:lang w:val="en-US"/>
        </w:rPr>
        <w:pPrChange w:id="393" w:author="phuong vu" w:date="2018-11-22T13:05:00Z">
          <w:pPr>
            <w:pStyle w:val="Heading2"/>
          </w:pPr>
        </w:pPrChange>
      </w:pPr>
    </w:p>
    <w:p w14:paraId="32972197" w14:textId="3CA7CC40" w:rsidR="00C557CE" w:rsidDel="00382451" w:rsidRDefault="00C557CE" w:rsidP="007C127C">
      <w:pPr>
        <w:pStyle w:val="Heading1"/>
        <w:rPr>
          <w:del w:id="394" w:author="phuong vu" w:date="2018-11-22T13:05:00Z"/>
        </w:rPr>
      </w:pPr>
      <w:del w:id="395" w:author="phuong vu" w:date="2018-11-22T13:05:00Z">
        <w:r w:rsidDel="00476B40">
          <w:delText>Mục tiêu nghiên cứu</w:delText>
        </w:r>
        <w:bookmarkStart w:id="396" w:name="_Toc530657334"/>
        <w:bookmarkEnd w:id="396"/>
      </w:del>
    </w:p>
    <w:p w14:paraId="0C538E97" w14:textId="1ABF7573" w:rsidR="00382451" w:rsidRDefault="00382451" w:rsidP="00382451">
      <w:pPr>
        <w:pStyle w:val="Style1"/>
        <w:rPr>
          <w:ins w:id="397" w:author="phuong vu" w:date="2018-11-22T13:48:00Z"/>
        </w:rPr>
      </w:pPr>
      <w:bookmarkStart w:id="398" w:name="_Toc530678711"/>
      <w:ins w:id="399" w:author="phuong vu" w:date="2018-11-22T13:45:00Z">
        <w:r>
          <w:t>P</w:t>
        </w:r>
      </w:ins>
      <w:ins w:id="400" w:author="phuong vu" w:date="2018-11-22T13:46:00Z">
        <w:r>
          <w:t>HẦN NỘI DUNG</w:t>
        </w:r>
      </w:ins>
      <w:bookmarkEnd w:id="398"/>
    </w:p>
    <w:p w14:paraId="5722B8CE" w14:textId="35EA8AA1" w:rsidR="00382451" w:rsidRPr="00C774DC" w:rsidRDefault="00382451">
      <w:pPr>
        <w:pStyle w:val="Heading1"/>
        <w:tabs>
          <w:tab w:val="left" w:pos="450"/>
        </w:tabs>
        <w:ind w:left="450"/>
        <w:rPr>
          <w:ins w:id="401" w:author="phuong vu" w:date="2018-11-22T13:45:00Z"/>
          <w:szCs w:val="28"/>
          <w:rPrChange w:id="402" w:author="phuong vu" w:date="2018-11-22T13:53:00Z">
            <w:rPr>
              <w:ins w:id="403" w:author="phuong vu" w:date="2018-11-22T13:45:00Z"/>
            </w:rPr>
          </w:rPrChange>
        </w:rPr>
        <w:pPrChange w:id="404" w:author="phuong vu" w:date="2018-11-22T13:54:00Z">
          <w:pPr>
            <w:pStyle w:val="Heading1"/>
          </w:pPr>
        </w:pPrChange>
      </w:pPr>
      <w:bookmarkStart w:id="405" w:name="_Toc530678712"/>
      <w:ins w:id="406" w:author="phuong vu" w:date="2018-11-22T13:48:00Z">
        <w:r w:rsidRPr="00023703">
          <w:rPr>
            <w:szCs w:val="28"/>
          </w:rPr>
          <w:t>Đ</w:t>
        </w:r>
        <w:r w:rsidRPr="00C774DC">
          <w:rPr>
            <w:szCs w:val="28"/>
            <w:rPrChange w:id="407" w:author="phuong vu" w:date="2018-11-22T13:53:00Z">
              <w:rPr/>
            </w:rPrChange>
          </w:rPr>
          <w:t>ẶC TẢ YÊU CẦU</w:t>
        </w:r>
      </w:ins>
      <w:bookmarkEnd w:id="405"/>
    </w:p>
    <w:p w14:paraId="7CE5FF4B" w14:textId="050DAD57" w:rsidR="003C43C4" w:rsidDel="00476B40" w:rsidRDefault="003C43C4">
      <w:pPr>
        <w:pStyle w:val="Heading2"/>
        <w:rPr>
          <w:del w:id="408" w:author="phuong vu" w:date="2018-11-22T13:05:00Z"/>
        </w:rPr>
        <w:pPrChange w:id="409" w:author="phuong vu" w:date="2018-11-22T13:49:00Z">
          <w:pPr>
            <w:ind w:left="720"/>
          </w:pPr>
        </w:pPrChange>
      </w:pPr>
      <w:del w:id="410" w:author="phuong vu" w:date="2018-11-22T13:05:00Z">
        <w:r w:rsidDel="00476B40">
          <w:delText>Phát triển một mô hình hệ thống giặt ủi dựa trên các công nghệ phổ biến hiện nay gồm:</w:delText>
        </w:r>
        <w:bookmarkStart w:id="411" w:name="_Toc530657335"/>
        <w:bookmarkStart w:id="412" w:name="_Toc530658278"/>
        <w:bookmarkStart w:id="413" w:name="_Toc530662003"/>
        <w:bookmarkStart w:id="414" w:name="_Toc530662470"/>
        <w:bookmarkStart w:id="415" w:name="_Toc530678713"/>
        <w:bookmarkEnd w:id="411"/>
        <w:bookmarkEnd w:id="412"/>
        <w:bookmarkEnd w:id="413"/>
        <w:bookmarkEnd w:id="414"/>
        <w:bookmarkEnd w:id="415"/>
      </w:del>
    </w:p>
    <w:p w14:paraId="068EA7C1" w14:textId="00A43552" w:rsidR="009219F1" w:rsidDel="00476B40" w:rsidRDefault="009219F1">
      <w:pPr>
        <w:pStyle w:val="Heading2"/>
        <w:rPr>
          <w:del w:id="416" w:author="phuong vu" w:date="2018-11-22T13:05:00Z"/>
        </w:rPr>
        <w:pPrChange w:id="417" w:author="phuong vu" w:date="2018-11-22T13:49:00Z">
          <w:pPr>
            <w:ind w:left="720"/>
          </w:pPr>
        </w:pPrChange>
      </w:pPr>
      <w:del w:id="418" w:author="phuong vu" w:date="2018-11-22T13:05:00Z">
        <w:r w:rsidDel="00476B40">
          <w:delText>- Xây dựng một ứng dụng Android hỗ trợ khách hàng tạo đơn hàng và tìm được những chi nhánh giặt ủi của cửa hàng gần nhất trong phạm vi được quy định trước.</w:delText>
        </w:r>
        <w:bookmarkStart w:id="419" w:name="_Toc530657336"/>
        <w:bookmarkStart w:id="420" w:name="_Toc530658279"/>
        <w:bookmarkStart w:id="421" w:name="_Toc530662004"/>
        <w:bookmarkStart w:id="422" w:name="_Toc530662471"/>
        <w:bookmarkStart w:id="423" w:name="_Toc530678714"/>
        <w:bookmarkEnd w:id="419"/>
        <w:bookmarkEnd w:id="420"/>
        <w:bookmarkEnd w:id="421"/>
        <w:bookmarkEnd w:id="422"/>
        <w:bookmarkEnd w:id="423"/>
      </w:del>
    </w:p>
    <w:p w14:paraId="569B78E5" w14:textId="5ED99102" w:rsidR="009219F1" w:rsidDel="00476B40" w:rsidRDefault="009219F1">
      <w:pPr>
        <w:pStyle w:val="Heading2"/>
        <w:rPr>
          <w:del w:id="424" w:author="phuong vu" w:date="2018-11-22T13:05:00Z"/>
        </w:rPr>
        <w:pPrChange w:id="425" w:author="phuong vu" w:date="2018-11-22T13:49:00Z">
          <w:pPr>
            <w:ind w:left="720"/>
          </w:pPr>
        </w:pPrChange>
      </w:pPr>
      <w:del w:id="426" w:author="phuong vu" w:date="2018-11-22T13:05:00Z">
        <w:r w:rsidDel="00476B40">
          <w:delText>- Xây dựng một trong Web quản lí các đơn hàng của khách hàng sau khi họ chấp nhận xây dựng đơn hàng từ ứng dụng Android. Trang Web hỗ trợ nhận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delText>
        </w:r>
        <w:bookmarkStart w:id="427" w:name="_Toc530657337"/>
        <w:bookmarkStart w:id="428" w:name="_Toc530658280"/>
        <w:bookmarkStart w:id="429" w:name="_Toc530662005"/>
        <w:bookmarkStart w:id="430" w:name="_Toc530662472"/>
        <w:bookmarkStart w:id="431" w:name="_Toc530678715"/>
        <w:bookmarkEnd w:id="427"/>
        <w:bookmarkEnd w:id="428"/>
        <w:bookmarkEnd w:id="429"/>
        <w:bookmarkEnd w:id="430"/>
        <w:bookmarkEnd w:id="431"/>
      </w:del>
    </w:p>
    <w:p w14:paraId="0F11ED9F" w14:textId="5255C780" w:rsidR="009219F1" w:rsidDel="00476B40" w:rsidRDefault="009219F1">
      <w:pPr>
        <w:pStyle w:val="Heading2"/>
        <w:rPr>
          <w:del w:id="432" w:author="phuong vu" w:date="2018-11-22T13:05:00Z"/>
        </w:rPr>
        <w:pPrChange w:id="433" w:author="phuong vu" w:date="2018-11-22T13:49:00Z">
          <w:pPr>
            <w:ind w:left="720"/>
          </w:pPr>
        </w:pPrChange>
      </w:pPr>
      <w:del w:id="434" w:author="phuong vu" w:date="2018-11-22T13:05:00Z">
        <w:r w:rsidDel="00476B40">
          <w:delText xml:space="preserve">- Để ứng dụng điện thoại và trang web liên kết với nhau thông qua một Server API </w:delText>
        </w:r>
        <w:r w:rsidR="00990D37" w:rsidDel="00476B40">
          <w:delText>trung gian làm nhiệm vụ truy xuất dữ liệu từ cơ sở dữ liệu và trả về cho Client (ứng dụng Android, trang Web).</w:delText>
        </w:r>
        <w:bookmarkStart w:id="435" w:name="_Toc530657338"/>
        <w:bookmarkStart w:id="436" w:name="_Toc530658281"/>
        <w:bookmarkStart w:id="437" w:name="_Toc530662006"/>
        <w:bookmarkStart w:id="438" w:name="_Toc530662473"/>
        <w:bookmarkStart w:id="439" w:name="_Toc530678716"/>
        <w:bookmarkEnd w:id="435"/>
        <w:bookmarkEnd w:id="436"/>
        <w:bookmarkEnd w:id="437"/>
        <w:bookmarkEnd w:id="438"/>
        <w:bookmarkEnd w:id="439"/>
      </w:del>
    </w:p>
    <w:p w14:paraId="1ED929C6" w14:textId="67703B95" w:rsidR="00370B8C" w:rsidDel="00476B40" w:rsidRDefault="00990D37">
      <w:pPr>
        <w:pStyle w:val="Heading2"/>
        <w:rPr>
          <w:del w:id="440" w:author="phuong vu" w:date="2018-11-22T13:05:00Z"/>
        </w:rPr>
        <w:pPrChange w:id="441" w:author="phuong vu" w:date="2018-11-22T13:49:00Z">
          <w:pPr>
            <w:ind w:left="720"/>
          </w:pPr>
        </w:pPrChange>
      </w:pPr>
      <w:del w:id="442" w:author="phuong vu" w:date="2018-11-22T13:05:00Z">
        <w:r w:rsidDel="00476B40">
          <w:delText>- Áp dụng giải thuật để giải quyết được bài toán phân chia các đơn hàng vào các máy giặt sao cho thời gian xử lí các đơn hàng là nhanh nhất có thể và đúng thời gian giao trả đồ cho khách hàng.</w:delText>
        </w:r>
        <w:bookmarkStart w:id="443" w:name="_Toc530657339"/>
        <w:bookmarkStart w:id="444" w:name="_Toc530658282"/>
        <w:bookmarkStart w:id="445" w:name="_Toc530662007"/>
        <w:bookmarkStart w:id="446" w:name="_Toc530662474"/>
        <w:bookmarkStart w:id="447" w:name="_Toc530678717"/>
        <w:bookmarkEnd w:id="443"/>
        <w:bookmarkEnd w:id="444"/>
        <w:bookmarkEnd w:id="445"/>
        <w:bookmarkEnd w:id="446"/>
        <w:bookmarkEnd w:id="447"/>
      </w:del>
    </w:p>
    <w:p w14:paraId="15424793" w14:textId="4A6B2433" w:rsidR="00990D37" w:rsidDel="00476B40" w:rsidRDefault="00370B8C">
      <w:pPr>
        <w:pStyle w:val="Heading2"/>
        <w:rPr>
          <w:del w:id="448" w:author="phuong vu" w:date="2018-11-22T13:05:00Z"/>
        </w:rPr>
        <w:pPrChange w:id="449" w:author="phuong vu" w:date="2018-11-22T13:49:00Z">
          <w:pPr>
            <w:jc w:val="left"/>
          </w:pPr>
        </w:pPrChange>
      </w:pPr>
      <w:del w:id="450" w:author="phuong vu" w:date="2018-11-22T13:05:00Z">
        <w:r w:rsidDel="00476B40">
          <w:br w:type="page"/>
        </w:r>
      </w:del>
    </w:p>
    <w:p w14:paraId="4C7465A5" w14:textId="724D1ED1" w:rsidR="00676357" w:rsidDel="00476B40" w:rsidRDefault="00676357">
      <w:pPr>
        <w:pStyle w:val="Heading2"/>
        <w:rPr>
          <w:del w:id="451" w:author="phuong vu" w:date="2018-11-22T13:05:00Z"/>
        </w:rPr>
        <w:pPrChange w:id="452" w:author="phuong vu" w:date="2018-11-22T13:49:00Z">
          <w:pPr>
            <w:pStyle w:val="Heading3"/>
          </w:pPr>
        </w:pPrChange>
      </w:pPr>
      <w:bookmarkStart w:id="453" w:name="_Toc484566608"/>
      <w:del w:id="454" w:author="phuong vu" w:date="2018-11-22T13:05:00Z">
        <w:r w:rsidRPr="00B04AB8" w:rsidDel="00476B40">
          <w:delText>Đối tượng nghiên cứu</w:delText>
        </w:r>
        <w:bookmarkStart w:id="455" w:name="_Toc530657340"/>
        <w:bookmarkStart w:id="456" w:name="_Toc530658283"/>
        <w:bookmarkStart w:id="457" w:name="_Toc530662008"/>
        <w:bookmarkStart w:id="458" w:name="_Toc530662475"/>
        <w:bookmarkStart w:id="459" w:name="_Toc530678718"/>
        <w:bookmarkEnd w:id="453"/>
        <w:bookmarkEnd w:id="455"/>
        <w:bookmarkEnd w:id="456"/>
        <w:bookmarkEnd w:id="457"/>
        <w:bookmarkEnd w:id="458"/>
        <w:bookmarkEnd w:id="459"/>
      </w:del>
    </w:p>
    <w:p w14:paraId="4B043230" w14:textId="13A41C1C" w:rsidR="005E5E84" w:rsidDel="00891537" w:rsidRDefault="00754F1B">
      <w:pPr>
        <w:pStyle w:val="Heading2"/>
        <w:rPr>
          <w:del w:id="460" w:author="phuong vu" w:date="2018-11-18T15:47:00Z"/>
        </w:rPr>
        <w:pPrChange w:id="461" w:author="phuong vu" w:date="2018-11-22T13:49:00Z">
          <w:pPr/>
        </w:pPrChange>
      </w:pPr>
      <w:del w:id="462" w:author="phuong vu" w:date="2018-11-22T13:05:00Z">
        <w:r w:rsidDel="00476B40">
          <w:tab/>
        </w:r>
      </w:del>
      <w:del w:id="463" w:author="phuong vu" w:date="2018-11-18T15:47:00Z">
        <w:r w:rsidDel="00891537">
          <w:delText>Nghiên cứu về lập trình Android nói riêng và lập trình di động nói chung. Cách liên kết ứng dụng với hệ thống API thông qua Apollo Client.</w:delText>
        </w:r>
        <w:r w:rsidR="00A77377" w:rsidDel="00891537">
          <w:delText xml:space="preserve"> Cùng kết hợp với sử dụng ReactJS để tạo nên một trang web quản lí đơn hàng.</w:delText>
        </w:r>
        <w:bookmarkStart w:id="464" w:name="_Toc530657341"/>
        <w:bookmarkStart w:id="465" w:name="_Toc530658284"/>
        <w:bookmarkStart w:id="466" w:name="_Toc530662009"/>
        <w:bookmarkStart w:id="467" w:name="_Toc530662476"/>
        <w:bookmarkStart w:id="468" w:name="_Toc530678719"/>
        <w:bookmarkEnd w:id="464"/>
        <w:bookmarkEnd w:id="465"/>
        <w:bookmarkEnd w:id="466"/>
        <w:bookmarkEnd w:id="467"/>
        <w:bookmarkEnd w:id="468"/>
      </w:del>
    </w:p>
    <w:p w14:paraId="06611115" w14:textId="6866583A" w:rsidR="00220919" w:rsidRPr="00754F1B" w:rsidDel="00476B40" w:rsidRDefault="00754F1B">
      <w:pPr>
        <w:pStyle w:val="Heading2"/>
        <w:rPr>
          <w:del w:id="469" w:author="phuong vu" w:date="2018-11-22T13:05:00Z"/>
        </w:rPr>
        <w:pPrChange w:id="470" w:author="phuong vu" w:date="2018-11-22T13:49:00Z">
          <w:pPr/>
        </w:pPrChange>
      </w:pPr>
      <w:del w:id="471" w:author="phuong vu" w:date="2018-11-18T15:47:00Z">
        <w:r w:rsidDel="00891537">
          <w:tab/>
          <w:delText>Tìm hiểu và áp dụng GraphQL, Postgraphile vào xây dựng hệ thống API kiểu mới (một end point).</w:delText>
        </w:r>
      </w:del>
      <w:bookmarkStart w:id="472" w:name="_Toc530657342"/>
      <w:bookmarkStart w:id="473" w:name="_Toc530658285"/>
      <w:bookmarkStart w:id="474" w:name="_Toc530662010"/>
      <w:bookmarkStart w:id="475" w:name="_Toc530662477"/>
      <w:bookmarkStart w:id="476" w:name="_Toc530678720"/>
      <w:bookmarkEnd w:id="472"/>
      <w:bookmarkEnd w:id="473"/>
      <w:bookmarkEnd w:id="474"/>
      <w:bookmarkEnd w:id="475"/>
      <w:bookmarkEnd w:id="476"/>
    </w:p>
    <w:p w14:paraId="5CD3DB9C" w14:textId="647D69BF" w:rsidR="00997C30" w:rsidDel="00476B40" w:rsidRDefault="004863AF">
      <w:pPr>
        <w:pStyle w:val="Heading2"/>
        <w:rPr>
          <w:del w:id="477" w:author="phuong vu" w:date="2018-11-22T13:05:00Z"/>
        </w:rPr>
        <w:pPrChange w:id="478" w:author="phuong vu" w:date="2018-11-22T13:49:00Z">
          <w:pPr>
            <w:pStyle w:val="Heading3"/>
          </w:pPr>
        </w:pPrChange>
      </w:pPr>
      <w:bookmarkStart w:id="479" w:name="_Toc484566609"/>
      <w:del w:id="480" w:author="phuong vu" w:date="2018-11-22T13:05:00Z">
        <w:r w:rsidRPr="00B04AB8" w:rsidDel="00476B40">
          <w:delText>Phạm vi</w:delText>
        </w:r>
        <w:r w:rsidR="00997C30" w:rsidRPr="00B04AB8" w:rsidDel="00476B40">
          <w:delText xml:space="preserve"> nghiên cứu</w:delText>
        </w:r>
        <w:bookmarkStart w:id="481" w:name="_Toc530657343"/>
        <w:bookmarkStart w:id="482" w:name="_Toc530658286"/>
        <w:bookmarkStart w:id="483" w:name="_Toc530662011"/>
        <w:bookmarkStart w:id="484" w:name="_Toc530662478"/>
        <w:bookmarkStart w:id="485" w:name="_Toc530678721"/>
        <w:bookmarkEnd w:id="479"/>
        <w:bookmarkEnd w:id="481"/>
        <w:bookmarkEnd w:id="482"/>
        <w:bookmarkEnd w:id="483"/>
        <w:bookmarkEnd w:id="484"/>
        <w:bookmarkEnd w:id="485"/>
      </w:del>
    </w:p>
    <w:p w14:paraId="715190F5" w14:textId="3A4EB4DB" w:rsidR="00754F1B" w:rsidDel="00220919" w:rsidRDefault="00754F1B">
      <w:pPr>
        <w:pStyle w:val="Heading2"/>
        <w:rPr>
          <w:del w:id="486" w:author="phuong vu" w:date="2018-11-18T19:30:00Z"/>
        </w:rPr>
        <w:pPrChange w:id="487" w:author="phuong vu" w:date="2018-11-22T13:49:00Z">
          <w:pPr/>
        </w:pPrChange>
      </w:pPr>
      <w:del w:id="488" w:author="phuong vu" w:date="2018-11-18T19:29:00Z">
        <w:r w:rsidDel="00220919">
          <w:tab/>
          <w:delText xml:space="preserve">Nghiên cứu các phương pháp </w:delText>
        </w:r>
        <w:r w:rsidR="00F269B7" w:rsidDel="00220919">
          <w:delText>về lập trình Android hiệu quả. Áp dụng các thư viện bổ trợ cho việc tạo ứng dụng nhanh chóng.</w:delText>
        </w:r>
        <w:r w:rsidR="00C72A3D" w:rsidDel="00220919">
          <w:delText xml:space="preserve"> Đối với tạo trang web bằng ReactJS, việc tạo dựng nên trang web một cách đơn giản phù hợp cho người mới bắt đầu tìm hiểu.</w:delText>
        </w:r>
      </w:del>
      <w:bookmarkStart w:id="489" w:name="_Toc530657344"/>
      <w:bookmarkStart w:id="490" w:name="_Toc530658287"/>
      <w:bookmarkStart w:id="491" w:name="_Toc530662012"/>
      <w:bookmarkStart w:id="492" w:name="_Toc530662479"/>
      <w:bookmarkStart w:id="493" w:name="_Toc530678722"/>
      <w:bookmarkEnd w:id="489"/>
      <w:bookmarkEnd w:id="490"/>
      <w:bookmarkEnd w:id="491"/>
      <w:bookmarkEnd w:id="492"/>
      <w:bookmarkEnd w:id="493"/>
    </w:p>
    <w:p w14:paraId="087DF806" w14:textId="56BC6C3B" w:rsidR="00C557CE" w:rsidDel="00476B40" w:rsidRDefault="00F269B7">
      <w:pPr>
        <w:pStyle w:val="Heading2"/>
        <w:rPr>
          <w:del w:id="494" w:author="phuong vu" w:date="2018-11-22T13:05:00Z"/>
        </w:rPr>
        <w:pPrChange w:id="495" w:author="phuong vu" w:date="2018-11-22T13:49:00Z">
          <w:pPr/>
        </w:pPrChange>
      </w:pPr>
      <w:del w:id="496" w:author="phuong vu" w:date="2018-11-22T13:05:00Z">
        <w:r w:rsidDel="00476B40">
          <w:tab/>
        </w:r>
      </w:del>
      <w:del w:id="497" w:author="phuong vu" w:date="2018-11-18T19:40:00Z">
        <w:r w:rsidDel="0063738A">
          <w:delText xml:space="preserve">Nghiên cứu tạo Server GraphQL cho người mới bắt đầu kết hợp với Postgrahile, cũng như cách sử dụng cơ sở dữ liệu </w:delText>
        </w:r>
        <w:r w:rsidR="00653696" w:rsidDel="0063738A">
          <w:delText>PostgreSQL</w:delText>
        </w:r>
        <w:r w:rsidDel="0063738A">
          <w:delText>.</w:delText>
        </w:r>
        <w:r w:rsidR="00C86C51" w:rsidDel="0063738A">
          <w:delText xml:space="preserve"> </w:delText>
        </w:r>
        <w:r w:rsidR="00C72A3D" w:rsidDel="0063738A">
          <w:delText>Việc sử dụng Postgrahile phù hợp cho người bắt đầu nghiên cứu, từng bước hiểu được cách xây dựng và viết các Mutation và Query.</w:delText>
        </w:r>
      </w:del>
      <w:bookmarkStart w:id="498" w:name="_Toc530657345"/>
      <w:bookmarkStart w:id="499" w:name="_Toc530658288"/>
      <w:bookmarkStart w:id="500" w:name="_Toc530662013"/>
      <w:bookmarkStart w:id="501" w:name="_Toc530662480"/>
      <w:bookmarkStart w:id="502" w:name="_Toc530678723"/>
      <w:bookmarkEnd w:id="498"/>
      <w:bookmarkEnd w:id="499"/>
      <w:bookmarkEnd w:id="500"/>
      <w:bookmarkEnd w:id="501"/>
      <w:bookmarkEnd w:id="502"/>
    </w:p>
    <w:p w14:paraId="7D7A9BA2" w14:textId="758395BC" w:rsidR="00F269B7" w:rsidDel="00476B40" w:rsidRDefault="00C557CE">
      <w:pPr>
        <w:pStyle w:val="Heading2"/>
        <w:rPr>
          <w:del w:id="503" w:author="phuong vu" w:date="2018-11-22T13:05:00Z"/>
        </w:rPr>
        <w:pPrChange w:id="504" w:author="phuong vu" w:date="2018-11-22T13:49:00Z">
          <w:pPr>
            <w:jc w:val="left"/>
          </w:pPr>
        </w:pPrChange>
      </w:pPr>
      <w:del w:id="505" w:author="phuong vu" w:date="2018-11-22T13:05:00Z">
        <w:r w:rsidDel="00476B40">
          <w:br w:type="page"/>
        </w:r>
      </w:del>
    </w:p>
    <w:p w14:paraId="77E44620" w14:textId="33B4B6E0" w:rsidR="00382451" w:rsidRDefault="00382451" w:rsidP="00382451">
      <w:pPr>
        <w:pStyle w:val="Heading2"/>
        <w:rPr>
          <w:ins w:id="506" w:author="phuong vu" w:date="2018-11-22T17:52:00Z"/>
        </w:rPr>
      </w:pPr>
      <w:bookmarkStart w:id="507" w:name="_Toc484566610"/>
      <w:bookmarkStart w:id="508" w:name="_Toc530678724"/>
      <w:ins w:id="509" w:author="phuong vu" w:date="2018-11-22T13:50:00Z">
        <w:r>
          <w:t>Tổng quan về hệ thống</w:t>
        </w:r>
      </w:ins>
      <w:bookmarkEnd w:id="508"/>
    </w:p>
    <w:p w14:paraId="36D88817" w14:textId="7E3212E0" w:rsidR="001C1BC6" w:rsidRPr="00023703" w:rsidRDefault="00BF2217">
      <w:pPr>
        <w:pStyle w:val="Heading3"/>
        <w:rPr>
          <w:ins w:id="510" w:author="phuong vu" w:date="2018-11-22T15:48:00Z"/>
        </w:rPr>
        <w:pPrChange w:id="511" w:author="phuong vu" w:date="2018-11-22T17:52:00Z">
          <w:pPr>
            <w:pStyle w:val="Heading2"/>
          </w:pPr>
        </w:pPrChange>
      </w:pPr>
      <w:bookmarkStart w:id="512" w:name="_Toc530678725"/>
      <w:ins w:id="513" w:author="phuong vu" w:date="2018-11-22T17:52:00Z">
        <w:r>
          <w:t>Cách hoạt động của hệ thống</w:t>
        </w:r>
      </w:ins>
      <w:bookmarkEnd w:id="512"/>
    </w:p>
    <w:p w14:paraId="33589015" w14:textId="093A4205" w:rsidR="00B34D27" w:rsidRPr="00023703" w:rsidRDefault="00B34D27">
      <w:pPr>
        <w:rPr>
          <w:ins w:id="514" w:author="phuong vu" w:date="2018-11-22T13:50:00Z"/>
        </w:rPr>
        <w:pPrChange w:id="515" w:author="phuong vu" w:date="2018-11-22T18:19:00Z">
          <w:pPr>
            <w:pStyle w:val="Heading3"/>
          </w:pPr>
        </w:pPrChange>
      </w:pPr>
    </w:p>
    <w:p w14:paraId="248B2431" w14:textId="77777777" w:rsidR="00694700" w:rsidRDefault="00694700" w:rsidP="00694700">
      <w:pPr>
        <w:pStyle w:val="Heading3"/>
        <w:rPr>
          <w:ins w:id="516" w:author="phuong vu" w:date="2018-11-22T16:01:00Z"/>
        </w:rPr>
      </w:pPr>
      <w:bookmarkStart w:id="517" w:name="_Toc530678726"/>
      <w:ins w:id="518" w:author="phuong vu" w:date="2018-11-22T16:01:00Z">
        <w:r>
          <w:t>Các chức năng hệ thống</w:t>
        </w:r>
        <w:bookmarkEnd w:id="517"/>
      </w:ins>
    </w:p>
    <w:p w14:paraId="08F82C78" w14:textId="77777777" w:rsidR="00694700" w:rsidRDefault="00694700" w:rsidP="00694700">
      <w:pPr>
        <w:rPr>
          <w:ins w:id="519" w:author="phuong vu" w:date="2018-11-22T16:01:00Z"/>
          <w:lang w:val="en-US"/>
        </w:rPr>
      </w:pPr>
      <w:ins w:id="520" w:author="phuong vu" w:date="2018-11-22T16:01:00Z">
        <w:r>
          <w:rPr>
            <w:lang w:val="en-US"/>
          </w:rPr>
          <w:tab/>
          <w:t>Các chức năng hệ thống cần đạt được trong đề tài đặt ra bao gồm:</w:t>
        </w:r>
      </w:ins>
    </w:p>
    <w:tbl>
      <w:tblPr>
        <w:tblStyle w:val="TableGrid"/>
        <w:tblW w:w="0" w:type="auto"/>
        <w:tblInd w:w="85" w:type="dxa"/>
        <w:tblLook w:val="04A0" w:firstRow="1" w:lastRow="0" w:firstColumn="1" w:lastColumn="0" w:noHBand="0" w:noVBand="1"/>
      </w:tblPr>
      <w:tblGrid>
        <w:gridCol w:w="708"/>
        <w:gridCol w:w="1481"/>
        <w:gridCol w:w="6490"/>
      </w:tblGrid>
      <w:tr w:rsidR="00694700" w14:paraId="0A6F799C" w14:textId="77777777" w:rsidTr="00627671">
        <w:trPr>
          <w:ins w:id="521" w:author="phuong vu" w:date="2018-11-22T16:01:00Z"/>
        </w:trPr>
        <w:tc>
          <w:tcPr>
            <w:tcW w:w="708" w:type="dxa"/>
            <w:vAlign w:val="center"/>
          </w:tcPr>
          <w:p w14:paraId="33CEA1B4" w14:textId="77777777" w:rsidR="00694700" w:rsidRPr="007C127C" w:rsidRDefault="00694700" w:rsidP="00627671">
            <w:pPr>
              <w:pStyle w:val="ListParagraph"/>
              <w:ind w:left="0"/>
              <w:jc w:val="center"/>
              <w:rPr>
                <w:ins w:id="522" w:author="phuong vu" w:date="2018-11-22T16:01:00Z"/>
                <w:b/>
              </w:rPr>
            </w:pPr>
            <w:ins w:id="523" w:author="phuong vu" w:date="2018-11-22T16:01:00Z">
              <w:r w:rsidRPr="007C127C">
                <w:rPr>
                  <w:b/>
                </w:rPr>
                <w:t>STT</w:t>
              </w:r>
            </w:ins>
          </w:p>
        </w:tc>
        <w:tc>
          <w:tcPr>
            <w:tcW w:w="1481" w:type="dxa"/>
            <w:vAlign w:val="center"/>
          </w:tcPr>
          <w:p w14:paraId="191E5361" w14:textId="77777777" w:rsidR="00694700" w:rsidRPr="007C127C" w:rsidRDefault="00694700" w:rsidP="00627671">
            <w:pPr>
              <w:pStyle w:val="ListParagraph"/>
              <w:ind w:left="0"/>
              <w:jc w:val="center"/>
              <w:rPr>
                <w:ins w:id="524" w:author="phuong vu" w:date="2018-11-22T16:01:00Z"/>
                <w:b/>
              </w:rPr>
            </w:pPr>
            <w:ins w:id="525" w:author="phuong vu" w:date="2018-11-22T16:01:00Z">
              <w:r w:rsidRPr="007C127C">
                <w:rPr>
                  <w:b/>
                </w:rPr>
                <w:t>Mã chức năng</w:t>
              </w:r>
            </w:ins>
          </w:p>
        </w:tc>
        <w:tc>
          <w:tcPr>
            <w:tcW w:w="6490" w:type="dxa"/>
            <w:vAlign w:val="center"/>
          </w:tcPr>
          <w:p w14:paraId="3B7173AD" w14:textId="77777777" w:rsidR="00694700" w:rsidRPr="007C127C" w:rsidRDefault="00694700" w:rsidP="00627671">
            <w:pPr>
              <w:pStyle w:val="ListParagraph"/>
              <w:ind w:left="0"/>
              <w:jc w:val="center"/>
              <w:rPr>
                <w:ins w:id="526" w:author="phuong vu" w:date="2018-11-22T16:01:00Z"/>
                <w:b/>
              </w:rPr>
            </w:pPr>
            <w:ins w:id="527" w:author="phuong vu" w:date="2018-11-22T16:01:00Z">
              <w:r w:rsidRPr="007C127C">
                <w:rPr>
                  <w:b/>
                </w:rPr>
                <w:t>Tên chức năng</w:t>
              </w:r>
            </w:ins>
          </w:p>
        </w:tc>
      </w:tr>
      <w:tr w:rsidR="00694700" w14:paraId="250A345E" w14:textId="77777777" w:rsidTr="00627671">
        <w:trPr>
          <w:ins w:id="528" w:author="phuong vu" w:date="2018-11-22T16:01:00Z"/>
        </w:trPr>
        <w:tc>
          <w:tcPr>
            <w:tcW w:w="708" w:type="dxa"/>
          </w:tcPr>
          <w:p w14:paraId="71990D44" w14:textId="0BFE7469" w:rsidR="00694700" w:rsidRDefault="00694700" w:rsidP="00627671">
            <w:pPr>
              <w:pStyle w:val="ListParagraph"/>
              <w:spacing w:line="360" w:lineRule="auto"/>
              <w:ind w:left="0"/>
              <w:jc w:val="center"/>
              <w:rPr>
                <w:ins w:id="529" w:author="phuong vu" w:date="2018-11-22T16:01:00Z"/>
              </w:rPr>
            </w:pPr>
          </w:p>
        </w:tc>
        <w:tc>
          <w:tcPr>
            <w:tcW w:w="1481" w:type="dxa"/>
          </w:tcPr>
          <w:p w14:paraId="179EE15E" w14:textId="3A132851" w:rsidR="00694700" w:rsidRPr="007C127C" w:rsidRDefault="00694700" w:rsidP="00627671">
            <w:pPr>
              <w:pStyle w:val="ListParagraph"/>
              <w:spacing w:line="360" w:lineRule="auto"/>
              <w:ind w:left="0"/>
              <w:rPr>
                <w:ins w:id="530" w:author="phuong vu" w:date="2018-11-22T16:01:00Z"/>
                <w:lang w:val="en-US"/>
              </w:rPr>
            </w:pPr>
          </w:p>
        </w:tc>
        <w:tc>
          <w:tcPr>
            <w:tcW w:w="6490" w:type="dxa"/>
          </w:tcPr>
          <w:p w14:paraId="453889C5" w14:textId="3B014079" w:rsidR="00694700" w:rsidRPr="007C127C" w:rsidRDefault="00694700" w:rsidP="00627671">
            <w:pPr>
              <w:pStyle w:val="ListParagraph"/>
              <w:spacing w:line="360" w:lineRule="auto"/>
              <w:ind w:left="0"/>
              <w:rPr>
                <w:ins w:id="531" w:author="phuong vu" w:date="2018-11-22T16:01:00Z"/>
                <w:lang w:val="en-US"/>
              </w:rPr>
            </w:pPr>
          </w:p>
        </w:tc>
      </w:tr>
      <w:tr w:rsidR="00694700" w14:paraId="77151132" w14:textId="77777777" w:rsidTr="00627671">
        <w:trPr>
          <w:ins w:id="532" w:author="phuong vu" w:date="2018-11-22T16:01:00Z"/>
        </w:trPr>
        <w:tc>
          <w:tcPr>
            <w:tcW w:w="708" w:type="dxa"/>
          </w:tcPr>
          <w:p w14:paraId="1387BFE9" w14:textId="71766C7C" w:rsidR="00694700" w:rsidRPr="00467A14" w:rsidRDefault="00694700" w:rsidP="00627671">
            <w:pPr>
              <w:pStyle w:val="ListParagraph"/>
              <w:spacing w:line="360" w:lineRule="auto"/>
              <w:ind w:left="0"/>
              <w:jc w:val="center"/>
              <w:rPr>
                <w:ins w:id="533" w:author="phuong vu" w:date="2018-11-22T16:01:00Z"/>
                <w:lang w:val="en-US"/>
              </w:rPr>
            </w:pPr>
          </w:p>
        </w:tc>
        <w:tc>
          <w:tcPr>
            <w:tcW w:w="1481" w:type="dxa"/>
          </w:tcPr>
          <w:p w14:paraId="59DA053D" w14:textId="5152D306" w:rsidR="00694700" w:rsidRPr="007C127C" w:rsidRDefault="00694700" w:rsidP="00627671">
            <w:pPr>
              <w:pStyle w:val="ListParagraph"/>
              <w:spacing w:line="360" w:lineRule="auto"/>
              <w:ind w:left="0"/>
              <w:rPr>
                <w:ins w:id="534" w:author="phuong vu" w:date="2018-11-22T16:01:00Z"/>
                <w:lang w:val="en-US"/>
              </w:rPr>
            </w:pPr>
          </w:p>
        </w:tc>
        <w:tc>
          <w:tcPr>
            <w:tcW w:w="6490" w:type="dxa"/>
          </w:tcPr>
          <w:p w14:paraId="1C07ECD3" w14:textId="183556E2" w:rsidR="00694700" w:rsidRDefault="00694700" w:rsidP="00627671">
            <w:pPr>
              <w:pStyle w:val="ListParagraph"/>
              <w:spacing w:line="360" w:lineRule="auto"/>
              <w:ind w:left="0"/>
              <w:rPr>
                <w:ins w:id="535" w:author="phuong vu" w:date="2018-11-22T16:01:00Z"/>
              </w:rPr>
            </w:pPr>
          </w:p>
        </w:tc>
      </w:tr>
      <w:tr w:rsidR="00694700" w14:paraId="3BDFE688" w14:textId="77777777" w:rsidTr="00627671">
        <w:trPr>
          <w:ins w:id="536" w:author="phuong vu" w:date="2018-11-22T16:01:00Z"/>
        </w:trPr>
        <w:tc>
          <w:tcPr>
            <w:tcW w:w="708" w:type="dxa"/>
          </w:tcPr>
          <w:p w14:paraId="7E41B45B" w14:textId="31CFBE1C" w:rsidR="00694700" w:rsidRPr="00467A14" w:rsidRDefault="00694700" w:rsidP="00627671">
            <w:pPr>
              <w:pStyle w:val="ListParagraph"/>
              <w:spacing w:line="360" w:lineRule="auto"/>
              <w:ind w:left="0"/>
              <w:jc w:val="center"/>
              <w:rPr>
                <w:ins w:id="537" w:author="phuong vu" w:date="2018-11-22T16:01:00Z"/>
                <w:lang w:val="en-US"/>
              </w:rPr>
            </w:pPr>
          </w:p>
        </w:tc>
        <w:tc>
          <w:tcPr>
            <w:tcW w:w="1481" w:type="dxa"/>
          </w:tcPr>
          <w:p w14:paraId="39B0F760" w14:textId="153BCA62" w:rsidR="00694700" w:rsidRPr="007C127C" w:rsidRDefault="00694700" w:rsidP="00627671">
            <w:pPr>
              <w:pStyle w:val="ListParagraph"/>
              <w:spacing w:line="360" w:lineRule="auto"/>
              <w:ind w:left="0"/>
              <w:rPr>
                <w:ins w:id="538" w:author="phuong vu" w:date="2018-11-22T16:01:00Z"/>
                <w:lang w:val="en-US"/>
              </w:rPr>
            </w:pPr>
          </w:p>
        </w:tc>
        <w:tc>
          <w:tcPr>
            <w:tcW w:w="6490" w:type="dxa"/>
          </w:tcPr>
          <w:p w14:paraId="550F0281" w14:textId="4E7C6502" w:rsidR="00694700" w:rsidRDefault="00694700" w:rsidP="00627671">
            <w:pPr>
              <w:pStyle w:val="ListParagraph"/>
              <w:spacing w:line="360" w:lineRule="auto"/>
              <w:ind w:left="0"/>
              <w:rPr>
                <w:ins w:id="539" w:author="phuong vu" w:date="2018-11-22T16:01:00Z"/>
              </w:rPr>
            </w:pPr>
          </w:p>
        </w:tc>
      </w:tr>
      <w:tr w:rsidR="00694700" w14:paraId="29094FF4" w14:textId="77777777" w:rsidTr="00627671">
        <w:trPr>
          <w:ins w:id="540" w:author="phuong vu" w:date="2018-11-22T16:01:00Z"/>
        </w:trPr>
        <w:tc>
          <w:tcPr>
            <w:tcW w:w="708" w:type="dxa"/>
          </w:tcPr>
          <w:p w14:paraId="179BB6D1" w14:textId="49E1CA39" w:rsidR="00694700" w:rsidRDefault="00694700" w:rsidP="00627671">
            <w:pPr>
              <w:pStyle w:val="ListParagraph"/>
              <w:spacing w:line="360" w:lineRule="auto"/>
              <w:ind w:left="0"/>
              <w:jc w:val="center"/>
              <w:rPr>
                <w:ins w:id="541" w:author="phuong vu" w:date="2018-11-22T16:01:00Z"/>
              </w:rPr>
            </w:pPr>
          </w:p>
        </w:tc>
        <w:tc>
          <w:tcPr>
            <w:tcW w:w="1481" w:type="dxa"/>
          </w:tcPr>
          <w:p w14:paraId="4BC1275F" w14:textId="075102B7" w:rsidR="00694700" w:rsidRPr="007C127C" w:rsidRDefault="00694700" w:rsidP="00627671">
            <w:pPr>
              <w:pStyle w:val="ListParagraph"/>
              <w:spacing w:line="360" w:lineRule="auto"/>
              <w:ind w:left="0"/>
              <w:rPr>
                <w:ins w:id="542" w:author="phuong vu" w:date="2018-11-22T16:01:00Z"/>
                <w:lang w:val="en-US"/>
              </w:rPr>
            </w:pPr>
          </w:p>
        </w:tc>
        <w:tc>
          <w:tcPr>
            <w:tcW w:w="6490" w:type="dxa"/>
          </w:tcPr>
          <w:p w14:paraId="4C10513C" w14:textId="4DF69222" w:rsidR="00694700" w:rsidRDefault="00694700" w:rsidP="00627671">
            <w:pPr>
              <w:pStyle w:val="ListParagraph"/>
              <w:spacing w:line="360" w:lineRule="auto"/>
              <w:ind w:left="0"/>
              <w:rPr>
                <w:ins w:id="543" w:author="phuong vu" w:date="2018-11-22T16:01:00Z"/>
              </w:rPr>
            </w:pPr>
          </w:p>
        </w:tc>
      </w:tr>
      <w:tr w:rsidR="00694700" w14:paraId="7241F57D" w14:textId="77777777" w:rsidTr="00627671">
        <w:trPr>
          <w:ins w:id="544" w:author="phuong vu" w:date="2018-11-22T16:01:00Z"/>
        </w:trPr>
        <w:tc>
          <w:tcPr>
            <w:tcW w:w="708" w:type="dxa"/>
          </w:tcPr>
          <w:p w14:paraId="654CFF5B" w14:textId="4DDD3D9F" w:rsidR="00694700" w:rsidRPr="00747972" w:rsidRDefault="00694700" w:rsidP="00627671">
            <w:pPr>
              <w:pStyle w:val="ListParagraph"/>
              <w:spacing w:line="360" w:lineRule="auto"/>
              <w:ind w:left="0"/>
              <w:jc w:val="center"/>
              <w:rPr>
                <w:ins w:id="545" w:author="phuong vu" w:date="2018-11-22T16:01:00Z"/>
                <w:lang w:val="en-US"/>
              </w:rPr>
            </w:pPr>
          </w:p>
        </w:tc>
        <w:tc>
          <w:tcPr>
            <w:tcW w:w="1481" w:type="dxa"/>
          </w:tcPr>
          <w:p w14:paraId="55ED3D58" w14:textId="325A50DF" w:rsidR="00694700" w:rsidRDefault="00694700" w:rsidP="00627671">
            <w:pPr>
              <w:pStyle w:val="ListParagraph"/>
              <w:spacing w:line="360" w:lineRule="auto"/>
              <w:ind w:left="0"/>
              <w:rPr>
                <w:ins w:id="546" w:author="phuong vu" w:date="2018-11-22T16:01:00Z"/>
                <w:lang w:val="en-US"/>
              </w:rPr>
            </w:pPr>
          </w:p>
        </w:tc>
        <w:tc>
          <w:tcPr>
            <w:tcW w:w="6490" w:type="dxa"/>
          </w:tcPr>
          <w:p w14:paraId="09573968" w14:textId="46FEA705" w:rsidR="00694700" w:rsidRDefault="00694700" w:rsidP="00627671">
            <w:pPr>
              <w:pStyle w:val="ListParagraph"/>
              <w:spacing w:line="360" w:lineRule="auto"/>
              <w:ind w:left="0"/>
              <w:rPr>
                <w:ins w:id="547" w:author="phuong vu" w:date="2018-11-22T16:01:00Z"/>
                <w:lang w:val="en-US"/>
              </w:rPr>
            </w:pPr>
          </w:p>
        </w:tc>
      </w:tr>
      <w:tr w:rsidR="00694700" w14:paraId="75856C4C" w14:textId="77777777" w:rsidTr="00627671">
        <w:trPr>
          <w:ins w:id="548" w:author="phuong vu" w:date="2018-11-22T16:01:00Z"/>
        </w:trPr>
        <w:tc>
          <w:tcPr>
            <w:tcW w:w="708" w:type="dxa"/>
          </w:tcPr>
          <w:p w14:paraId="6773AAC7" w14:textId="01367B33" w:rsidR="00694700" w:rsidRDefault="00694700" w:rsidP="00627671">
            <w:pPr>
              <w:pStyle w:val="ListParagraph"/>
              <w:spacing w:line="360" w:lineRule="auto"/>
              <w:ind w:left="0"/>
              <w:jc w:val="center"/>
              <w:rPr>
                <w:ins w:id="549" w:author="phuong vu" w:date="2018-11-22T16:01:00Z"/>
              </w:rPr>
            </w:pPr>
          </w:p>
        </w:tc>
        <w:tc>
          <w:tcPr>
            <w:tcW w:w="1481" w:type="dxa"/>
          </w:tcPr>
          <w:p w14:paraId="5B6B838F" w14:textId="0F426557" w:rsidR="00694700" w:rsidRPr="007C127C" w:rsidRDefault="00694700" w:rsidP="00627671">
            <w:pPr>
              <w:pStyle w:val="ListParagraph"/>
              <w:spacing w:line="360" w:lineRule="auto"/>
              <w:ind w:left="0"/>
              <w:rPr>
                <w:ins w:id="550" w:author="phuong vu" w:date="2018-11-22T16:01:00Z"/>
                <w:lang w:val="en-US"/>
              </w:rPr>
            </w:pPr>
          </w:p>
        </w:tc>
        <w:tc>
          <w:tcPr>
            <w:tcW w:w="6490" w:type="dxa"/>
          </w:tcPr>
          <w:p w14:paraId="46A2FB09" w14:textId="3AD16CA9" w:rsidR="00694700" w:rsidRDefault="00694700" w:rsidP="00627671">
            <w:pPr>
              <w:pStyle w:val="ListParagraph"/>
              <w:spacing w:line="360" w:lineRule="auto"/>
              <w:ind w:left="0"/>
              <w:rPr>
                <w:ins w:id="551" w:author="phuong vu" w:date="2018-11-22T16:01:00Z"/>
              </w:rPr>
            </w:pPr>
          </w:p>
        </w:tc>
      </w:tr>
      <w:tr w:rsidR="00694700" w14:paraId="1031E986" w14:textId="77777777" w:rsidTr="00627671">
        <w:trPr>
          <w:ins w:id="552" w:author="phuong vu" w:date="2018-11-22T16:01:00Z"/>
        </w:trPr>
        <w:tc>
          <w:tcPr>
            <w:tcW w:w="708" w:type="dxa"/>
          </w:tcPr>
          <w:p w14:paraId="1A988C42" w14:textId="39FEF53A" w:rsidR="00694700" w:rsidRDefault="00694700" w:rsidP="00627671">
            <w:pPr>
              <w:pStyle w:val="ListParagraph"/>
              <w:spacing w:line="360" w:lineRule="auto"/>
              <w:ind w:left="0"/>
              <w:jc w:val="center"/>
              <w:rPr>
                <w:ins w:id="553" w:author="phuong vu" w:date="2018-11-22T16:01:00Z"/>
              </w:rPr>
            </w:pPr>
          </w:p>
        </w:tc>
        <w:tc>
          <w:tcPr>
            <w:tcW w:w="1481" w:type="dxa"/>
          </w:tcPr>
          <w:p w14:paraId="69498223" w14:textId="52DB169A" w:rsidR="00694700" w:rsidRPr="007C127C" w:rsidRDefault="00694700" w:rsidP="00627671">
            <w:pPr>
              <w:pStyle w:val="ListParagraph"/>
              <w:spacing w:line="360" w:lineRule="auto"/>
              <w:ind w:left="0"/>
              <w:rPr>
                <w:ins w:id="554" w:author="phuong vu" w:date="2018-11-22T16:01:00Z"/>
                <w:lang w:val="en-US"/>
              </w:rPr>
            </w:pPr>
          </w:p>
        </w:tc>
        <w:tc>
          <w:tcPr>
            <w:tcW w:w="6490" w:type="dxa"/>
          </w:tcPr>
          <w:p w14:paraId="44126177" w14:textId="5AB7A8FF" w:rsidR="00694700" w:rsidRDefault="00694700" w:rsidP="00627671">
            <w:pPr>
              <w:pStyle w:val="ListParagraph"/>
              <w:spacing w:line="360" w:lineRule="auto"/>
              <w:ind w:left="0"/>
              <w:rPr>
                <w:ins w:id="555" w:author="phuong vu" w:date="2018-11-22T16:01:00Z"/>
              </w:rPr>
            </w:pPr>
          </w:p>
        </w:tc>
      </w:tr>
      <w:tr w:rsidR="00694700" w14:paraId="48F4ACD9" w14:textId="77777777" w:rsidTr="00627671">
        <w:trPr>
          <w:ins w:id="556" w:author="phuong vu" w:date="2018-11-22T16:01:00Z"/>
        </w:trPr>
        <w:tc>
          <w:tcPr>
            <w:tcW w:w="708" w:type="dxa"/>
          </w:tcPr>
          <w:p w14:paraId="65D8849B" w14:textId="3176C84D" w:rsidR="00694700" w:rsidRPr="007C127C" w:rsidRDefault="00694700" w:rsidP="00627671">
            <w:pPr>
              <w:pStyle w:val="ListParagraph"/>
              <w:spacing w:line="360" w:lineRule="auto"/>
              <w:ind w:left="0"/>
              <w:jc w:val="center"/>
              <w:rPr>
                <w:ins w:id="557" w:author="phuong vu" w:date="2018-11-22T16:01:00Z"/>
                <w:lang w:val="en-US"/>
              </w:rPr>
            </w:pPr>
          </w:p>
        </w:tc>
        <w:tc>
          <w:tcPr>
            <w:tcW w:w="1481" w:type="dxa"/>
          </w:tcPr>
          <w:p w14:paraId="3E6420B9" w14:textId="031AAD4B" w:rsidR="00694700" w:rsidRPr="007C127C" w:rsidRDefault="00694700" w:rsidP="00627671">
            <w:pPr>
              <w:pStyle w:val="ListParagraph"/>
              <w:spacing w:line="360" w:lineRule="auto"/>
              <w:ind w:left="0"/>
              <w:rPr>
                <w:ins w:id="558" w:author="phuong vu" w:date="2018-11-22T16:01:00Z"/>
                <w:lang w:val="en-US"/>
              </w:rPr>
            </w:pPr>
          </w:p>
        </w:tc>
        <w:tc>
          <w:tcPr>
            <w:tcW w:w="6490" w:type="dxa"/>
          </w:tcPr>
          <w:p w14:paraId="2248410F" w14:textId="02975814" w:rsidR="00694700" w:rsidRDefault="00694700" w:rsidP="00627671">
            <w:pPr>
              <w:pStyle w:val="ListParagraph"/>
              <w:spacing w:line="360" w:lineRule="auto"/>
              <w:ind w:left="0"/>
              <w:rPr>
                <w:ins w:id="559" w:author="phuong vu" w:date="2018-11-22T16:01:00Z"/>
              </w:rPr>
            </w:pPr>
          </w:p>
        </w:tc>
      </w:tr>
      <w:tr w:rsidR="00694700" w14:paraId="408DC690" w14:textId="77777777" w:rsidTr="00627671">
        <w:trPr>
          <w:ins w:id="560" w:author="phuong vu" w:date="2018-11-22T16:01:00Z"/>
        </w:trPr>
        <w:tc>
          <w:tcPr>
            <w:tcW w:w="708" w:type="dxa"/>
          </w:tcPr>
          <w:p w14:paraId="6D97D6D9" w14:textId="237983D6" w:rsidR="00694700" w:rsidRPr="007C127C" w:rsidRDefault="00694700" w:rsidP="00627671">
            <w:pPr>
              <w:pStyle w:val="ListParagraph"/>
              <w:spacing w:line="360" w:lineRule="auto"/>
              <w:ind w:left="0"/>
              <w:jc w:val="center"/>
              <w:rPr>
                <w:ins w:id="561" w:author="phuong vu" w:date="2018-11-22T16:01:00Z"/>
                <w:lang w:val="en-US"/>
              </w:rPr>
            </w:pPr>
          </w:p>
        </w:tc>
        <w:tc>
          <w:tcPr>
            <w:tcW w:w="1481" w:type="dxa"/>
          </w:tcPr>
          <w:p w14:paraId="751A30C0" w14:textId="32CAA71B" w:rsidR="00694700" w:rsidRPr="007C127C" w:rsidRDefault="00694700" w:rsidP="00627671">
            <w:pPr>
              <w:pStyle w:val="ListParagraph"/>
              <w:spacing w:line="360" w:lineRule="auto"/>
              <w:ind w:left="0"/>
              <w:rPr>
                <w:ins w:id="562" w:author="phuong vu" w:date="2018-11-22T16:01:00Z"/>
                <w:lang w:val="en-US"/>
              </w:rPr>
            </w:pPr>
          </w:p>
        </w:tc>
        <w:tc>
          <w:tcPr>
            <w:tcW w:w="6490" w:type="dxa"/>
          </w:tcPr>
          <w:p w14:paraId="08CD2193" w14:textId="0374CC34" w:rsidR="00694700" w:rsidRDefault="00694700" w:rsidP="00627671">
            <w:pPr>
              <w:pStyle w:val="ListParagraph"/>
              <w:keepNext/>
              <w:spacing w:line="360" w:lineRule="auto"/>
              <w:ind w:left="0"/>
              <w:rPr>
                <w:ins w:id="563" w:author="phuong vu" w:date="2018-11-22T16:01:00Z"/>
              </w:rPr>
            </w:pPr>
          </w:p>
        </w:tc>
      </w:tr>
      <w:tr w:rsidR="00694700" w14:paraId="70C7D8B6" w14:textId="77777777" w:rsidTr="00627671">
        <w:trPr>
          <w:ins w:id="564" w:author="phuong vu" w:date="2018-11-22T16:01:00Z"/>
        </w:trPr>
        <w:tc>
          <w:tcPr>
            <w:tcW w:w="708" w:type="dxa"/>
          </w:tcPr>
          <w:p w14:paraId="1A076B11" w14:textId="15A8F58E" w:rsidR="00694700" w:rsidRDefault="00694700" w:rsidP="00627671">
            <w:pPr>
              <w:pStyle w:val="ListParagraph"/>
              <w:spacing w:line="360" w:lineRule="auto"/>
              <w:ind w:left="0"/>
              <w:jc w:val="center"/>
              <w:rPr>
                <w:ins w:id="565" w:author="phuong vu" w:date="2018-11-22T16:01:00Z"/>
                <w:lang w:val="en-US"/>
              </w:rPr>
            </w:pPr>
          </w:p>
        </w:tc>
        <w:tc>
          <w:tcPr>
            <w:tcW w:w="1481" w:type="dxa"/>
          </w:tcPr>
          <w:p w14:paraId="29A31C1B" w14:textId="0A165434" w:rsidR="00694700" w:rsidRDefault="00694700" w:rsidP="00627671">
            <w:pPr>
              <w:pStyle w:val="ListParagraph"/>
              <w:spacing w:line="360" w:lineRule="auto"/>
              <w:ind w:left="0"/>
              <w:rPr>
                <w:ins w:id="566" w:author="phuong vu" w:date="2018-11-22T16:01:00Z"/>
                <w:lang w:val="en-US"/>
              </w:rPr>
            </w:pPr>
          </w:p>
        </w:tc>
        <w:tc>
          <w:tcPr>
            <w:tcW w:w="6490" w:type="dxa"/>
          </w:tcPr>
          <w:p w14:paraId="717A02BC" w14:textId="4D672C2B" w:rsidR="00694700" w:rsidRPr="007C127C" w:rsidRDefault="00694700" w:rsidP="00627671">
            <w:pPr>
              <w:pStyle w:val="ListParagraph"/>
              <w:keepNext/>
              <w:spacing w:line="360" w:lineRule="auto"/>
              <w:ind w:left="0"/>
              <w:rPr>
                <w:ins w:id="567" w:author="phuong vu" w:date="2018-11-22T16:01:00Z"/>
                <w:lang w:val="en-US"/>
              </w:rPr>
            </w:pPr>
          </w:p>
        </w:tc>
      </w:tr>
    </w:tbl>
    <w:p w14:paraId="3DD1A60B" w14:textId="77777777" w:rsidR="00694700" w:rsidRDefault="00694700" w:rsidP="00694700">
      <w:pPr>
        <w:pStyle w:val="Caption"/>
        <w:rPr>
          <w:ins w:id="568" w:author="phuong vu" w:date="2018-11-22T16:01:00Z"/>
        </w:rPr>
      </w:pPr>
      <w:bookmarkStart w:id="569" w:name="_Toc530678680"/>
      <w:ins w:id="570" w:author="phuong vu" w:date="2018-11-22T16:01:00Z">
        <w:r>
          <w:t xml:space="preserve">Bảng </w:t>
        </w:r>
        <w:r>
          <w:fldChar w:fldCharType="begin"/>
        </w:r>
        <w:r>
          <w:instrText xml:space="preserve"> STYLEREF 1 \s </w:instrText>
        </w:r>
        <w:r>
          <w:fldChar w:fldCharType="separate"/>
        </w:r>
        <w:r>
          <w:rPr>
            <w:noProof/>
          </w:rPr>
          <w:t>1</w:t>
        </w:r>
        <w:r>
          <w:fldChar w:fldCharType="end"/>
        </w:r>
        <w:r>
          <w:t>.</w:t>
        </w:r>
        <w:r>
          <w:fldChar w:fldCharType="begin"/>
        </w:r>
        <w:r>
          <w:instrText xml:space="preserve"> SEQ Bảng \* ARABIC \s 1 </w:instrText>
        </w:r>
        <w:r>
          <w:fldChar w:fldCharType="separate"/>
        </w:r>
        <w:r>
          <w:rPr>
            <w:noProof/>
          </w:rPr>
          <w:t>1</w:t>
        </w:r>
        <w:r>
          <w:fldChar w:fldCharType="end"/>
        </w:r>
        <w:r>
          <w:rPr>
            <w:lang w:val="en-US"/>
          </w:rPr>
          <w:t xml:space="preserve"> </w:t>
        </w:r>
        <w:r w:rsidRPr="00132422">
          <w:rPr>
            <w:lang w:val="en-US"/>
          </w:rPr>
          <w:t>Các chức năng hệ thống</w:t>
        </w:r>
        <w:bookmarkEnd w:id="569"/>
      </w:ins>
    </w:p>
    <w:p w14:paraId="3CF1CD1D" w14:textId="77777777" w:rsidR="00382451" w:rsidRDefault="00382451">
      <w:pPr>
        <w:pStyle w:val="Heading2"/>
        <w:rPr>
          <w:moveTo w:id="571" w:author="phuong vu" w:date="2018-11-22T13:49:00Z"/>
        </w:rPr>
        <w:pPrChange w:id="572" w:author="phuong vu" w:date="2018-11-22T13:49:00Z">
          <w:pPr>
            <w:pStyle w:val="Heading3"/>
          </w:pPr>
        </w:pPrChange>
      </w:pPr>
      <w:bookmarkStart w:id="573" w:name="_Toc530678727"/>
      <w:moveToRangeStart w:id="574" w:author="phuong vu" w:date="2018-11-22T13:49:00Z" w:name="move530657915"/>
      <w:moveTo w:id="575" w:author="phuong vu" w:date="2018-11-22T13:49:00Z">
        <w:r>
          <w:t>Môi trường vận hành</w:t>
        </w:r>
        <w:bookmarkEnd w:id="573"/>
      </w:moveTo>
    </w:p>
    <w:p w14:paraId="2356B438" w14:textId="3B9330F7" w:rsidR="00382451" w:rsidRPr="007C127C" w:rsidDel="00023703" w:rsidRDefault="00382451" w:rsidP="00023703">
      <w:pPr>
        <w:rPr>
          <w:del w:id="576" w:author="phuong vu" w:date="2018-11-22T19:24:00Z"/>
          <w:moveTo w:id="577" w:author="phuong vu" w:date="2018-11-22T13:49:00Z"/>
        </w:rPr>
        <w:pPrChange w:id="578" w:author="phuong vu" w:date="2018-11-22T19:24:00Z">
          <w:pPr/>
        </w:pPrChange>
      </w:pPr>
      <w:moveTo w:id="579" w:author="phuong vu" w:date="2018-11-22T13:49:00Z">
        <w:r>
          <w:rPr>
            <w:lang w:val="en-US"/>
          </w:rPr>
          <w:tab/>
        </w:r>
        <w:del w:id="580" w:author="phuong vu" w:date="2018-11-22T19:24:00Z">
          <w:r w:rsidDel="00023703">
            <w:rPr>
              <w:lang w:val="en-US"/>
            </w:rPr>
            <w:delText xml:space="preserve">Đối với ứng dụng đặt đơn hàng chỉ hỗ trợ trên nền tảng Android với phiên bản từ 5.0 trở lên, được sử dụng bởi người dùng là </w:delText>
          </w:r>
          <w:r w:rsidDel="00023703">
            <w:rPr>
              <w:i/>
              <w:lang w:val="en-US"/>
            </w:rPr>
            <w:delText>Khách hàng.</w:delText>
          </w:r>
        </w:del>
      </w:moveTo>
    </w:p>
    <w:p w14:paraId="504C8449" w14:textId="316DA681" w:rsidR="00382451" w:rsidRDefault="00382451" w:rsidP="00023703">
      <w:pPr>
        <w:rPr>
          <w:moveTo w:id="581" w:author="phuong vu" w:date="2018-11-22T13:49:00Z"/>
          <w:lang w:val="en-US"/>
        </w:rPr>
        <w:pPrChange w:id="582" w:author="phuong vu" w:date="2018-11-22T19:24:00Z">
          <w:pPr/>
        </w:pPrChange>
      </w:pPr>
      <w:moveTo w:id="583" w:author="phuong vu" w:date="2018-11-22T13:49:00Z">
        <w:del w:id="584" w:author="phuong vu" w:date="2018-11-22T19:24:00Z">
          <w:r w:rsidDel="00023703">
            <w:rPr>
              <w:lang w:val="en-US"/>
            </w:rPr>
            <w:tab/>
            <w:delText xml:space="preserve">Đối với trang web quản lí dành cho người dùng là </w:delText>
          </w:r>
          <w:r w:rsidDel="00023703">
            <w:rPr>
              <w:i/>
              <w:lang w:val="en-US"/>
            </w:rPr>
            <w:delText xml:space="preserve">Nhân viên </w:delText>
          </w:r>
        </w:del>
        <w:del w:id="585" w:author="phuong vu" w:date="2018-11-22T14:56:00Z">
          <w:r w:rsidDel="001526C3">
            <w:rPr>
              <w:i/>
              <w:lang w:val="en-US"/>
            </w:rPr>
            <w:delText>cửa hàng</w:delText>
          </w:r>
        </w:del>
        <w:del w:id="586" w:author="phuong vu" w:date="2018-11-22T19:24:00Z">
          <w:r w:rsidDel="00023703">
            <w:rPr>
              <w:i/>
              <w:lang w:val="en-US"/>
            </w:rPr>
            <w:delText xml:space="preserve"> </w:delText>
          </w:r>
          <w:r w:rsidDel="00023703">
            <w:rPr>
              <w:lang w:val="en-US"/>
            </w:rPr>
            <w:delTex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delText>
          </w:r>
        </w:del>
      </w:moveTo>
    </w:p>
    <w:p w14:paraId="227BCA59" w14:textId="745EA3ED" w:rsidR="00382451" w:rsidDel="00720DB1" w:rsidRDefault="00382451" w:rsidP="00382451">
      <w:pPr>
        <w:rPr>
          <w:del w:id="587" w:author="phuong vu" w:date="2018-11-22T16:09:00Z"/>
          <w:moveTo w:id="588" w:author="phuong vu" w:date="2018-11-22T13:49:00Z"/>
          <w:lang w:val="en-US"/>
        </w:rPr>
      </w:pPr>
      <w:moveTo w:id="589" w:author="phuong vu" w:date="2018-11-22T13:49:00Z">
        <w:r>
          <w:rPr>
            <w:lang w:val="en-US"/>
          </w:rPr>
          <w:tab/>
        </w:r>
        <w:del w:id="590" w:author="phuong vu" w:date="2018-11-22T19:24:00Z">
          <w:r w:rsidDel="00023703">
            <w:rPr>
              <w:lang w:val="en-US"/>
            </w:rPr>
            <w:delText>Server API được viết bằng ngôn ngữ NodeJS và cơ sở dữ liệu là Postgres nên dễ dàng triển khai trên nhiều nền tảng khác nhau. Hiện tại, server được chạy toàn bộ dưới máy tính cá nhân.</w:delText>
          </w:r>
        </w:del>
      </w:moveTo>
    </w:p>
    <w:p w14:paraId="020E8C68" w14:textId="77777777" w:rsidR="00382451" w:rsidRPr="007C127C" w:rsidRDefault="00382451" w:rsidP="00382451">
      <w:pPr>
        <w:rPr>
          <w:moveTo w:id="591" w:author="phuong vu" w:date="2018-11-22T13:49:00Z"/>
          <w:lang w:val="en-US"/>
        </w:rPr>
      </w:pPr>
    </w:p>
    <w:p w14:paraId="47C7C0FA" w14:textId="175E1A99" w:rsidR="00C774DC" w:rsidRDefault="00C774DC">
      <w:pPr>
        <w:pStyle w:val="Heading2"/>
        <w:rPr>
          <w:ins w:id="592" w:author="phuong vu" w:date="2018-11-22T13:51:00Z"/>
        </w:rPr>
        <w:pPrChange w:id="593" w:author="phuong vu" w:date="2018-11-22T13:56:00Z">
          <w:pPr>
            <w:pStyle w:val="Heading3"/>
          </w:pPr>
        </w:pPrChange>
      </w:pPr>
      <w:bookmarkStart w:id="594" w:name="_Toc530678728"/>
      <w:moveToRangeEnd w:id="574"/>
      <w:ins w:id="595" w:author="phuong vu" w:date="2018-11-22T13:51:00Z">
        <w:r>
          <w:t>Yêu cầu chức năng</w:t>
        </w:r>
        <w:bookmarkEnd w:id="594"/>
      </w:ins>
    </w:p>
    <w:p w14:paraId="554323B1" w14:textId="77777777" w:rsidR="00C774DC" w:rsidRDefault="00C774DC">
      <w:pPr>
        <w:pStyle w:val="Heading3"/>
        <w:rPr>
          <w:ins w:id="596" w:author="phuong vu" w:date="2018-11-22T13:51:00Z"/>
        </w:rPr>
        <w:pPrChange w:id="597" w:author="phuong vu" w:date="2018-11-22T14:56:00Z">
          <w:pPr>
            <w:pStyle w:val="Heading4"/>
          </w:pPr>
        </w:pPrChange>
      </w:pPr>
      <w:bookmarkStart w:id="598" w:name="_Toc530678729"/>
      <w:ins w:id="599" w:author="phuong vu" w:date="2018-11-22T13:51:00Z">
        <w:r>
          <w:t>Quản lí đơn hàng</w:t>
        </w:r>
        <w:bookmarkEnd w:id="598"/>
      </w:ins>
    </w:p>
    <w:tbl>
      <w:tblPr>
        <w:tblStyle w:val="TableGrid"/>
        <w:tblW w:w="0" w:type="auto"/>
        <w:tblLook w:val="04A0" w:firstRow="1" w:lastRow="0" w:firstColumn="1" w:lastColumn="0" w:noHBand="0" w:noVBand="1"/>
      </w:tblPr>
      <w:tblGrid>
        <w:gridCol w:w="2355"/>
        <w:gridCol w:w="6422"/>
      </w:tblGrid>
      <w:tr w:rsidR="00C774DC" w14:paraId="52832A67" w14:textId="77777777" w:rsidTr="00C774DC">
        <w:trPr>
          <w:ins w:id="600" w:author="phuong vu" w:date="2018-11-22T13:51:00Z"/>
        </w:trPr>
        <w:tc>
          <w:tcPr>
            <w:tcW w:w="2425" w:type="dxa"/>
          </w:tcPr>
          <w:p w14:paraId="0BBD1439" w14:textId="77777777" w:rsidR="00C774DC" w:rsidRPr="00B808BD" w:rsidRDefault="00C774DC" w:rsidP="00C774DC">
            <w:pPr>
              <w:spacing w:line="276" w:lineRule="auto"/>
              <w:rPr>
                <w:ins w:id="601" w:author="phuong vu" w:date="2018-11-22T13:51:00Z"/>
                <w:b/>
              </w:rPr>
            </w:pPr>
            <w:ins w:id="602" w:author="phuong vu" w:date="2018-11-22T13:51:00Z">
              <w:r w:rsidRPr="00B808BD">
                <w:rPr>
                  <w:b/>
                </w:rPr>
                <w:t>Mã yêu cầu</w:t>
              </w:r>
            </w:ins>
          </w:p>
        </w:tc>
        <w:tc>
          <w:tcPr>
            <w:tcW w:w="6686" w:type="dxa"/>
          </w:tcPr>
          <w:p w14:paraId="6FBD76CB" w14:textId="6DC3B5D4" w:rsidR="00C774DC" w:rsidRPr="007C127C" w:rsidRDefault="00C774DC" w:rsidP="00C774DC">
            <w:pPr>
              <w:spacing w:line="276" w:lineRule="auto"/>
              <w:rPr>
                <w:ins w:id="603" w:author="phuong vu" w:date="2018-11-22T13:51:00Z"/>
                <w:lang w:val="en-US"/>
              </w:rPr>
            </w:pPr>
          </w:p>
        </w:tc>
      </w:tr>
      <w:tr w:rsidR="00C774DC" w14:paraId="4BD973C3" w14:textId="77777777" w:rsidTr="00C774DC">
        <w:trPr>
          <w:ins w:id="604" w:author="phuong vu" w:date="2018-11-22T13:51:00Z"/>
        </w:trPr>
        <w:tc>
          <w:tcPr>
            <w:tcW w:w="2425" w:type="dxa"/>
          </w:tcPr>
          <w:p w14:paraId="0CFE978C" w14:textId="77777777" w:rsidR="00C774DC" w:rsidRPr="00B808BD" w:rsidRDefault="00C774DC" w:rsidP="00C774DC">
            <w:pPr>
              <w:spacing w:line="276" w:lineRule="auto"/>
              <w:rPr>
                <w:ins w:id="605" w:author="phuong vu" w:date="2018-11-22T13:51:00Z"/>
                <w:b/>
              </w:rPr>
            </w:pPr>
            <w:ins w:id="606" w:author="phuong vu" w:date="2018-11-22T13:51:00Z">
              <w:r w:rsidRPr="00B808BD">
                <w:rPr>
                  <w:b/>
                </w:rPr>
                <w:t>Tên chức năng</w:t>
              </w:r>
            </w:ins>
          </w:p>
        </w:tc>
        <w:tc>
          <w:tcPr>
            <w:tcW w:w="6686" w:type="dxa"/>
          </w:tcPr>
          <w:p w14:paraId="1E089F71" w14:textId="4D97E0F4" w:rsidR="00C774DC" w:rsidRDefault="00C774DC" w:rsidP="00C774DC">
            <w:pPr>
              <w:spacing w:line="276" w:lineRule="auto"/>
              <w:rPr>
                <w:ins w:id="607" w:author="phuong vu" w:date="2018-11-22T13:51:00Z"/>
              </w:rPr>
            </w:pPr>
          </w:p>
        </w:tc>
      </w:tr>
      <w:tr w:rsidR="00C774DC" w14:paraId="1DA635D7" w14:textId="77777777" w:rsidTr="00C774DC">
        <w:trPr>
          <w:ins w:id="608" w:author="phuong vu" w:date="2018-11-22T13:51:00Z"/>
        </w:trPr>
        <w:tc>
          <w:tcPr>
            <w:tcW w:w="2425" w:type="dxa"/>
          </w:tcPr>
          <w:p w14:paraId="703AE524" w14:textId="77777777" w:rsidR="00C774DC" w:rsidRPr="00B808BD" w:rsidRDefault="00C774DC" w:rsidP="00C774DC">
            <w:pPr>
              <w:spacing w:line="276" w:lineRule="auto"/>
              <w:rPr>
                <w:ins w:id="609" w:author="phuong vu" w:date="2018-11-22T13:51:00Z"/>
                <w:b/>
              </w:rPr>
            </w:pPr>
            <w:ins w:id="610" w:author="phuong vu" w:date="2018-11-22T13:51:00Z">
              <w:r w:rsidRPr="00B808BD">
                <w:rPr>
                  <w:b/>
                </w:rPr>
                <w:t>Đối tượng sử dụng</w:t>
              </w:r>
            </w:ins>
          </w:p>
        </w:tc>
        <w:tc>
          <w:tcPr>
            <w:tcW w:w="6686" w:type="dxa"/>
          </w:tcPr>
          <w:p w14:paraId="1E758619" w14:textId="7698F3E6" w:rsidR="00C774DC" w:rsidRPr="007C127C" w:rsidRDefault="00C774DC" w:rsidP="00C774DC">
            <w:pPr>
              <w:spacing w:line="276" w:lineRule="auto"/>
              <w:rPr>
                <w:ins w:id="611" w:author="phuong vu" w:date="2018-11-22T13:51:00Z"/>
                <w:lang w:val="en-US"/>
              </w:rPr>
            </w:pPr>
          </w:p>
        </w:tc>
      </w:tr>
      <w:tr w:rsidR="00C774DC" w14:paraId="66618FFA" w14:textId="77777777" w:rsidTr="00C774DC">
        <w:trPr>
          <w:ins w:id="612" w:author="phuong vu" w:date="2018-11-22T13:51:00Z"/>
        </w:trPr>
        <w:tc>
          <w:tcPr>
            <w:tcW w:w="2425" w:type="dxa"/>
          </w:tcPr>
          <w:p w14:paraId="0C6C3AE5" w14:textId="77777777" w:rsidR="00C774DC" w:rsidRPr="00B808BD" w:rsidRDefault="00C774DC" w:rsidP="00C774DC">
            <w:pPr>
              <w:spacing w:line="276" w:lineRule="auto"/>
              <w:rPr>
                <w:ins w:id="613" w:author="phuong vu" w:date="2018-11-22T13:51:00Z"/>
                <w:b/>
              </w:rPr>
            </w:pPr>
            <w:ins w:id="614" w:author="phuong vu" w:date="2018-11-22T13:51:00Z">
              <w:r w:rsidRPr="00B808BD">
                <w:rPr>
                  <w:b/>
                </w:rPr>
                <w:t>Tiền điều kiện</w:t>
              </w:r>
            </w:ins>
          </w:p>
        </w:tc>
        <w:tc>
          <w:tcPr>
            <w:tcW w:w="6686" w:type="dxa"/>
          </w:tcPr>
          <w:p w14:paraId="2F1C291A" w14:textId="7C6867F6" w:rsidR="00C774DC" w:rsidRPr="007C127C" w:rsidRDefault="00C774DC" w:rsidP="00C774DC">
            <w:pPr>
              <w:spacing w:line="276" w:lineRule="auto"/>
              <w:rPr>
                <w:ins w:id="615" w:author="phuong vu" w:date="2018-11-22T13:51:00Z"/>
                <w:lang w:val="en-US"/>
              </w:rPr>
            </w:pPr>
          </w:p>
        </w:tc>
      </w:tr>
      <w:tr w:rsidR="00C774DC" w14:paraId="68DA4F60" w14:textId="77777777" w:rsidTr="00C774DC">
        <w:trPr>
          <w:ins w:id="616" w:author="phuong vu" w:date="2018-11-22T13:51:00Z"/>
        </w:trPr>
        <w:tc>
          <w:tcPr>
            <w:tcW w:w="2425" w:type="dxa"/>
          </w:tcPr>
          <w:p w14:paraId="47DD593D" w14:textId="77777777" w:rsidR="00C774DC" w:rsidRPr="00B808BD" w:rsidRDefault="00C774DC" w:rsidP="00C774DC">
            <w:pPr>
              <w:spacing w:line="276" w:lineRule="auto"/>
              <w:rPr>
                <w:ins w:id="617" w:author="phuong vu" w:date="2018-11-22T13:51:00Z"/>
                <w:b/>
              </w:rPr>
            </w:pPr>
            <w:ins w:id="618" w:author="phuong vu" w:date="2018-11-22T13:51:00Z">
              <w:r w:rsidRPr="00B808BD">
                <w:rPr>
                  <w:b/>
                </w:rPr>
                <w:lastRenderedPageBreak/>
                <w:t>Cách xử lí</w:t>
              </w:r>
            </w:ins>
          </w:p>
        </w:tc>
        <w:tc>
          <w:tcPr>
            <w:tcW w:w="6686" w:type="dxa"/>
          </w:tcPr>
          <w:p w14:paraId="3D39AE23" w14:textId="15493F71" w:rsidR="00C774DC" w:rsidRPr="007C127C" w:rsidRDefault="00C774DC" w:rsidP="00C774DC">
            <w:pPr>
              <w:pStyle w:val="ListParagraph"/>
              <w:numPr>
                <w:ilvl w:val="0"/>
                <w:numId w:val="30"/>
              </w:numPr>
              <w:spacing w:line="276" w:lineRule="auto"/>
              <w:rPr>
                <w:ins w:id="619" w:author="phuong vu" w:date="2018-11-22T13:51:00Z"/>
                <w:lang w:val="en-US"/>
              </w:rPr>
            </w:pPr>
          </w:p>
        </w:tc>
      </w:tr>
      <w:tr w:rsidR="00C774DC" w14:paraId="41D2D3C3" w14:textId="77777777" w:rsidTr="00C774DC">
        <w:trPr>
          <w:ins w:id="620" w:author="phuong vu" w:date="2018-11-22T13:51:00Z"/>
        </w:trPr>
        <w:tc>
          <w:tcPr>
            <w:tcW w:w="2425" w:type="dxa"/>
          </w:tcPr>
          <w:p w14:paraId="1A240DD6" w14:textId="77777777" w:rsidR="00C774DC" w:rsidRPr="00B808BD" w:rsidRDefault="00C774DC" w:rsidP="00C774DC">
            <w:pPr>
              <w:spacing w:line="276" w:lineRule="auto"/>
              <w:rPr>
                <w:ins w:id="621" w:author="phuong vu" w:date="2018-11-22T13:51:00Z"/>
                <w:b/>
              </w:rPr>
            </w:pPr>
            <w:ins w:id="622" w:author="phuong vu" w:date="2018-11-22T13:51:00Z">
              <w:r w:rsidRPr="00B808BD">
                <w:rPr>
                  <w:b/>
                </w:rPr>
                <w:t>Kết quả</w:t>
              </w:r>
            </w:ins>
          </w:p>
        </w:tc>
        <w:tc>
          <w:tcPr>
            <w:tcW w:w="6686" w:type="dxa"/>
          </w:tcPr>
          <w:p w14:paraId="74339D29" w14:textId="77777777" w:rsidR="00C774DC" w:rsidRDefault="00C774DC" w:rsidP="00C774DC">
            <w:pPr>
              <w:spacing w:line="276" w:lineRule="auto"/>
              <w:jc w:val="left"/>
              <w:rPr>
                <w:ins w:id="623" w:author="phuong vu" w:date="2018-11-22T13:51:00Z"/>
                <w:lang w:val="en-US"/>
              </w:rPr>
            </w:pPr>
            <w:ins w:id="624" w:author="phuong vu" w:date="2018-11-22T13:51:00Z">
              <w:r>
                <w:rPr>
                  <w:lang w:val="en-US"/>
                </w:rPr>
                <w:t>Hiển thị thông tin tất cả đơn hàng dưới dạng bảng.</w:t>
              </w:r>
            </w:ins>
          </w:p>
          <w:p w14:paraId="7B21269A" w14:textId="77777777" w:rsidR="00C774DC" w:rsidRPr="007C127C" w:rsidRDefault="00C774DC" w:rsidP="00C774DC">
            <w:pPr>
              <w:spacing w:line="276" w:lineRule="auto"/>
              <w:jc w:val="left"/>
              <w:rPr>
                <w:ins w:id="625" w:author="phuong vu" w:date="2018-11-22T13:51:00Z"/>
                <w:lang w:val="en-US"/>
              </w:rPr>
            </w:pPr>
            <w:ins w:id="626" w:author="phuong vu" w:date="2018-11-22T13:51:00Z">
              <w:r>
                <w:rPr>
                  <w:lang w:val="en-US"/>
                </w:rPr>
                <w:t>Khi nhấn vào tên khách hàng hiển thị chi tiết đơn hàng.</w:t>
              </w:r>
            </w:ins>
          </w:p>
        </w:tc>
      </w:tr>
      <w:tr w:rsidR="00C774DC" w14:paraId="0255994E" w14:textId="77777777" w:rsidTr="00C774DC">
        <w:trPr>
          <w:ins w:id="627" w:author="phuong vu" w:date="2018-11-22T13:51:00Z"/>
        </w:trPr>
        <w:tc>
          <w:tcPr>
            <w:tcW w:w="2425" w:type="dxa"/>
          </w:tcPr>
          <w:p w14:paraId="5012B662" w14:textId="77777777" w:rsidR="00C774DC" w:rsidRPr="00B808BD" w:rsidRDefault="00C774DC" w:rsidP="00C774DC">
            <w:pPr>
              <w:spacing w:line="276" w:lineRule="auto"/>
              <w:rPr>
                <w:ins w:id="628" w:author="phuong vu" w:date="2018-11-22T13:51:00Z"/>
                <w:b/>
              </w:rPr>
            </w:pPr>
            <w:ins w:id="629" w:author="phuong vu" w:date="2018-11-22T13:51:00Z">
              <w:r w:rsidRPr="00B808BD">
                <w:rPr>
                  <w:b/>
                </w:rPr>
                <w:t>Ghi chú</w:t>
              </w:r>
            </w:ins>
          </w:p>
        </w:tc>
        <w:tc>
          <w:tcPr>
            <w:tcW w:w="6686" w:type="dxa"/>
          </w:tcPr>
          <w:p w14:paraId="78EB9F92" w14:textId="77777777" w:rsidR="00C774DC" w:rsidRDefault="00C774DC" w:rsidP="00C774DC">
            <w:pPr>
              <w:keepNext/>
              <w:spacing w:line="276" w:lineRule="auto"/>
              <w:rPr>
                <w:ins w:id="630" w:author="phuong vu" w:date="2018-11-22T13:51:00Z"/>
              </w:rPr>
            </w:pPr>
          </w:p>
        </w:tc>
      </w:tr>
    </w:tbl>
    <w:p w14:paraId="28E70327" w14:textId="77777777" w:rsidR="00C774DC" w:rsidRPr="00A06DD8" w:rsidRDefault="00C774DC" w:rsidP="00C774DC">
      <w:pPr>
        <w:rPr>
          <w:ins w:id="631" w:author="phuong vu" w:date="2018-11-22T13:51:00Z"/>
        </w:rPr>
      </w:pPr>
    </w:p>
    <w:p w14:paraId="5C6AD431" w14:textId="77777777" w:rsidR="00C774DC" w:rsidRDefault="00C774DC">
      <w:pPr>
        <w:pStyle w:val="Heading2"/>
        <w:rPr>
          <w:ins w:id="632" w:author="phuong vu" w:date="2018-11-22T13:51:00Z"/>
        </w:rPr>
        <w:pPrChange w:id="633" w:author="phuong vu" w:date="2018-11-22T13:56:00Z">
          <w:pPr>
            <w:pStyle w:val="Heading3"/>
          </w:pPr>
        </w:pPrChange>
      </w:pPr>
      <w:bookmarkStart w:id="634" w:name="_Toc530678730"/>
      <w:ins w:id="635" w:author="phuong vu" w:date="2018-11-22T13:51:00Z">
        <w:r>
          <w:t>Yêu cầu phi chức năng</w:t>
        </w:r>
        <w:bookmarkEnd w:id="634"/>
      </w:ins>
    </w:p>
    <w:p w14:paraId="095B4D05" w14:textId="77777777" w:rsidR="00C774DC" w:rsidRDefault="00C774DC">
      <w:pPr>
        <w:pStyle w:val="Heading2"/>
        <w:rPr>
          <w:ins w:id="636" w:author="phuong vu" w:date="2018-11-22T13:51:00Z"/>
        </w:rPr>
        <w:pPrChange w:id="637" w:author="phuong vu" w:date="2018-11-22T13:56:00Z">
          <w:pPr>
            <w:pStyle w:val="Heading3"/>
          </w:pPr>
        </w:pPrChange>
      </w:pPr>
      <w:bookmarkStart w:id="638" w:name="_Toc530678731"/>
      <w:ins w:id="639" w:author="phuong vu" w:date="2018-11-22T13:51:00Z">
        <w:r>
          <w:t>Yêu cầu thực thi</w:t>
        </w:r>
        <w:bookmarkEnd w:id="638"/>
      </w:ins>
    </w:p>
    <w:p w14:paraId="5519AF9C" w14:textId="6C39C79B" w:rsidR="000D1228" w:rsidRDefault="00C774DC" w:rsidP="00023703">
      <w:pPr>
        <w:rPr>
          <w:ins w:id="640" w:author="phuong vu" w:date="2018-11-22T14:57:00Z"/>
          <w:lang w:val="en-US"/>
        </w:rPr>
        <w:pPrChange w:id="641" w:author="phuong vu" w:date="2018-11-22T19:26:00Z">
          <w:pPr>
            <w:ind w:firstLine="720"/>
          </w:pPr>
        </w:pPrChange>
      </w:pPr>
      <w:ins w:id="642" w:author="phuong vu" w:date="2018-11-22T13:51:00Z">
        <w:r>
          <w:rPr>
            <w:lang w:val="en-US"/>
          </w:rPr>
          <w:tab/>
        </w:r>
      </w:ins>
    </w:p>
    <w:p w14:paraId="393B8932" w14:textId="77777777" w:rsidR="000D1228" w:rsidRDefault="000D1228">
      <w:pPr>
        <w:jc w:val="left"/>
        <w:rPr>
          <w:ins w:id="643" w:author="phuong vu" w:date="2018-11-22T14:57:00Z"/>
          <w:lang w:val="en-US"/>
        </w:rPr>
      </w:pPr>
      <w:ins w:id="644" w:author="phuong vu" w:date="2018-11-22T14:57:00Z">
        <w:r>
          <w:rPr>
            <w:lang w:val="en-US"/>
          </w:rPr>
          <w:br w:type="page"/>
        </w:r>
      </w:ins>
    </w:p>
    <w:p w14:paraId="0C2167C5" w14:textId="302D1FC2" w:rsidR="00676357" w:rsidRPr="00B04AB8" w:rsidRDefault="00C774DC">
      <w:pPr>
        <w:pStyle w:val="Heading1"/>
        <w:ind w:left="450"/>
        <w:pPrChange w:id="645" w:author="phuong vu" w:date="2018-11-22T13:54:00Z">
          <w:pPr>
            <w:pStyle w:val="Heading1"/>
          </w:pPr>
        </w:pPrChange>
      </w:pPr>
      <w:ins w:id="646" w:author="phuong vu" w:date="2018-11-22T13:51:00Z">
        <w:r w:rsidRPr="00B04AB8">
          <w:rPr>
            <w:rStyle w:val="Heading2Char"/>
            <w:b/>
          </w:rPr>
          <w:lastRenderedPageBreak/>
          <w:t xml:space="preserve"> </w:t>
        </w:r>
      </w:ins>
      <w:bookmarkStart w:id="647" w:name="_Toc530678732"/>
      <w:r w:rsidR="00C557CE" w:rsidRPr="00B04AB8">
        <w:rPr>
          <w:rStyle w:val="Heading2Char"/>
          <w:b/>
        </w:rPr>
        <w:t>CƠ SỞ LÝ THUYẾT</w:t>
      </w:r>
      <w:bookmarkEnd w:id="507"/>
      <w:bookmarkEnd w:id="647"/>
    </w:p>
    <w:p w14:paraId="789698BA" w14:textId="2C9ED9CC" w:rsidR="00997C30" w:rsidRPr="00530384" w:rsidRDefault="00997C30" w:rsidP="007C127C">
      <w:pPr>
        <w:pStyle w:val="Heading2"/>
        <w:rPr>
          <w:vertAlign w:val="superscript"/>
        </w:rPr>
      </w:pPr>
      <w:bookmarkStart w:id="648" w:name="_Toc484566611"/>
      <w:bookmarkStart w:id="649" w:name="_Toc530678733"/>
      <w:r w:rsidRPr="00B04AB8">
        <w:t xml:space="preserve">Tìm hiểu về </w:t>
      </w:r>
      <w:del w:id="650" w:author="phuong vu" w:date="2018-11-22T19:26:00Z">
        <w:r w:rsidRPr="00B04AB8" w:rsidDel="00023703">
          <w:delText>nền tảng Android</w:delText>
        </w:r>
        <w:bookmarkEnd w:id="648"/>
        <w:r w:rsidR="00530384" w:rsidDel="00023703">
          <w:rPr>
            <w:vertAlign w:val="superscript"/>
          </w:rPr>
          <w:delText>[1]</w:delText>
        </w:r>
      </w:del>
      <w:ins w:id="651" w:author="phuong vu" w:date="2018-11-22T19:26:00Z">
        <w:r w:rsidR="00023703">
          <w:rPr>
            <w:lang w:val="en-US"/>
          </w:rPr>
          <w:t>Python</w:t>
        </w:r>
      </w:ins>
      <w:bookmarkEnd w:id="649"/>
    </w:p>
    <w:p w14:paraId="446DFF32" w14:textId="77777777" w:rsidR="004863AF" w:rsidRPr="00B04AB8" w:rsidRDefault="004863AF" w:rsidP="00DA561E">
      <w:pPr>
        <w:spacing w:line="360" w:lineRule="auto"/>
        <w:ind w:firstLine="720"/>
        <w:rPr>
          <w:b/>
        </w:rPr>
      </w:pPr>
      <w:r w:rsidRPr="00B04AB8">
        <w:rPr>
          <w:b/>
        </w:rPr>
        <w:t xml:space="preserve">Giới thiệu: </w:t>
      </w:r>
    </w:p>
    <w:p w14:paraId="4AE40318" w14:textId="0AD7D896" w:rsidR="004863AF" w:rsidRPr="00F60EFE" w:rsidDel="00F60EFE" w:rsidRDefault="004863AF" w:rsidP="00DA561E">
      <w:pPr>
        <w:spacing w:line="360" w:lineRule="auto"/>
        <w:ind w:firstLine="720"/>
        <w:rPr>
          <w:del w:id="652" w:author="phuong vu" w:date="2018-11-22T13:15:00Z"/>
          <w:lang w:val="en-US"/>
          <w:rPrChange w:id="653" w:author="phuong vu" w:date="2018-11-22T13:15:00Z">
            <w:rPr>
              <w:del w:id="654" w:author="phuong vu" w:date="2018-11-22T13:15:00Z"/>
            </w:rPr>
          </w:rPrChange>
        </w:rPr>
      </w:pPr>
      <w:del w:id="655" w:author="phuong vu" w:date="2018-11-22T19:26:00Z">
        <w:r w:rsidRPr="00B04AB8" w:rsidDel="00023703">
          <w:delText xml:space="preserve">Android là một hệ điều hành được thiết kế dành cho các thiết bị di động có màn hình cảm ứng như điện thoại thông minh và máy tính bảng, phát triển bởi Google dựa trên nền tảng Linux. </w:delText>
        </w:r>
      </w:del>
      <w:del w:id="656" w:author="phuong vu" w:date="2018-11-22T13:14:00Z">
        <w:r w:rsidRPr="00B04AB8" w:rsidDel="00F60EFE">
          <w:delText xml:space="preserve">Trước đây, Android được phát triển bởi công ty liên hợp Android ( sau đó được Google mua lại vào năm 2005). Android ra mắt vào ngày 5 tháng 11 năm 2007 cùng với tuyên bố thành lập Liên minh thiết bị cầm tay mở (Open Handset Alliance) bao gồm 78 công ty phần cứng, phần mềm và viễn thông với mục tiêu đẩy mạnh các tiêu chuẩn mở cho các thiết bị di động. Chiếc điện thoại đầu tiên chạy Android được bán vào tháng 10 năm 2008. </w:delText>
        </w:r>
      </w:del>
      <w:del w:id="657" w:author="phuong vu" w:date="2018-11-22T19:26:00Z">
        <w:r w:rsidRPr="00B04AB8" w:rsidDel="00023703">
          <w:delText>Các nhà phát triển viết ứng dụng cho Android dựa trên ngôn ngữ Java.</w:delText>
        </w:r>
      </w:del>
      <w:bookmarkStart w:id="658" w:name="_Toc530678734"/>
      <w:bookmarkEnd w:id="658"/>
    </w:p>
    <w:p w14:paraId="28579912" w14:textId="5F0E7E28" w:rsidR="004863AF" w:rsidRPr="00B04AB8" w:rsidDel="00023703" w:rsidRDefault="004863AF" w:rsidP="003166DB">
      <w:pPr>
        <w:spacing w:line="360" w:lineRule="auto"/>
        <w:ind w:firstLine="720"/>
        <w:rPr>
          <w:del w:id="659" w:author="phuong vu" w:date="2018-11-22T19:26:00Z"/>
        </w:rPr>
      </w:pPr>
      <w:del w:id="660" w:author="phuong vu" w:date="2018-11-22T19:26:00Z">
        <w:r w:rsidRPr="00B04AB8" w:rsidDel="00023703">
          <w:delText xml:space="preserve">Được xây dựng trên nền tảng mở, thư viện đa năng, mạnh mẽ, Android đã nhanh chóng được cộng đồng lập trình viên hưởng ứng mạnh mẽ. Do đó, Android có cộng đồng lập trình viên đông đảo chuyên viết các ứng dụng để mở rộng chức năng của thiết bị. </w:delText>
        </w:r>
      </w:del>
      <w:del w:id="661" w:author="phuong vu" w:date="2018-11-22T13:15:00Z">
        <w:r w:rsidRPr="00B04AB8" w:rsidDel="00F60EFE">
          <w:delText>Vào tháng 10 năm 2012, có khoảng 700.000 ứng dụng trên Android, và số lượt tải ứng dụng từ Google Play, cửa hàng ứng dụng chính của Android, ước tính khoảng 25 tỷ lượt. Android chiếm 75% thị phần điện thoại thông minh trên toàn thế giới (quý 3 năm 2012),với tổng cộng 500 triệu thiết bị đã được kích hoạt và 1,3 triệu lượt kích hoạt mỗi ngày.</w:delText>
        </w:r>
      </w:del>
      <w:bookmarkStart w:id="662" w:name="_Toc530678735"/>
      <w:bookmarkEnd w:id="662"/>
    </w:p>
    <w:p w14:paraId="2C4C2129" w14:textId="6EA7FFA4" w:rsidR="00B243D7" w:rsidDel="00023703" w:rsidRDefault="004863AF" w:rsidP="007C127C">
      <w:pPr>
        <w:keepNext/>
        <w:spacing w:line="360" w:lineRule="auto"/>
        <w:ind w:firstLine="720"/>
        <w:jc w:val="center"/>
        <w:rPr>
          <w:del w:id="663" w:author="phuong vu" w:date="2018-11-22T19:26:00Z"/>
        </w:rPr>
      </w:pPr>
      <w:del w:id="664" w:author="phuong vu" w:date="2018-11-22T19:26:00Z">
        <w:r w:rsidRPr="00B04AB8" w:rsidDel="00023703">
          <w:rPr>
            <w:noProof/>
            <w:lang w:eastAsia="vi-VN"/>
          </w:rPr>
          <w:drawing>
            <wp:inline distT="0" distB="0" distL="0" distR="0" wp14:anchorId="6ED4CA09" wp14:editId="7457BEB1">
              <wp:extent cx="1905000"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_7.0-en.png"/>
                      <pic:cNvPicPr/>
                    </pic:nvPicPr>
                    <pic:blipFill>
                      <a:blip r:embed="rId8">
                        <a:extLst>
                          <a:ext uri="{28A0092B-C50C-407E-A947-70E740481C1C}">
                            <a14:useLocalDpi xmlns:a14="http://schemas.microsoft.com/office/drawing/2010/main" val="0"/>
                          </a:ext>
                        </a:extLst>
                      </a:blip>
                      <a:stretch>
                        <a:fillRect/>
                      </a:stretch>
                    </pic:blipFill>
                    <pic:spPr>
                      <a:xfrm>
                        <a:off x="0" y="0"/>
                        <a:ext cx="1905000" cy="3390900"/>
                      </a:xfrm>
                      <a:prstGeom prst="rect">
                        <a:avLst/>
                      </a:prstGeom>
                    </pic:spPr>
                  </pic:pic>
                </a:graphicData>
              </a:graphic>
            </wp:inline>
          </w:drawing>
        </w:r>
        <w:bookmarkStart w:id="665" w:name="_Toc530678736"/>
        <w:bookmarkEnd w:id="665"/>
      </w:del>
    </w:p>
    <w:p w14:paraId="439809DA" w14:textId="4F1CA7BD" w:rsidR="004863AF" w:rsidRPr="007C127C" w:rsidDel="00023703" w:rsidRDefault="00B243D7" w:rsidP="007C127C">
      <w:pPr>
        <w:pStyle w:val="Caption"/>
        <w:rPr>
          <w:del w:id="666" w:author="phuong vu" w:date="2018-11-22T19:26:00Z"/>
          <w:szCs w:val="26"/>
          <w:lang w:val="en-US"/>
        </w:rPr>
      </w:pPr>
      <w:del w:id="667" w:author="phuong vu" w:date="2018-11-22T19:26:00Z">
        <w:r w:rsidRPr="007C127C" w:rsidDel="00023703">
          <w:rPr>
            <w:szCs w:val="26"/>
          </w:rPr>
          <w:delText xml:space="preserve">Hình </w:delText>
        </w:r>
      </w:del>
      <w:del w:id="668"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w:delText>
        </w:r>
        <w:r w:rsidR="006C103E" w:rsidDel="00EC5005">
          <w:rPr>
            <w:szCs w:val="26"/>
          </w:rPr>
          <w:fldChar w:fldCharType="end"/>
        </w:r>
      </w:del>
      <w:del w:id="669" w:author="phuong vu" w:date="2018-11-22T19:26:00Z">
        <w:r w:rsidRPr="007C127C" w:rsidDel="00023703">
          <w:rPr>
            <w:szCs w:val="26"/>
            <w:lang w:val="en-US"/>
          </w:rPr>
          <w:delText xml:space="preserve"> </w:delText>
        </w:r>
        <w:r w:rsidRPr="007C127C" w:rsidDel="00023703">
          <w:rPr>
            <w:szCs w:val="26"/>
          </w:rPr>
          <w:delText>Giao diện Android 7.0 Nougat</w:delText>
        </w:r>
        <w:bookmarkStart w:id="670" w:name="_Toc530678737"/>
        <w:bookmarkEnd w:id="670"/>
      </w:del>
    </w:p>
    <w:p w14:paraId="7FFDBF81" w14:textId="68397C2E" w:rsidR="00997C30" w:rsidRPr="00530384" w:rsidRDefault="00997C30" w:rsidP="007C127C">
      <w:pPr>
        <w:pStyle w:val="Heading2"/>
        <w:rPr>
          <w:vertAlign w:val="superscript"/>
        </w:rPr>
      </w:pPr>
      <w:bookmarkStart w:id="671" w:name="_Toc529231505"/>
      <w:bookmarkStart w:id="672" w:name="_Toc484566612"/>
      <w:bookmarkStart w:id="673" w:name="_Toc530678738"/>
      <w:bookmarkEnd w:id="671"/>
      <w:r w:rsidRPr="00B04AB8">
        <w:t xml:space="preserve">Tìm hiểu về </w:t>
      </w:r>
      <w:bookmarkEnd w:id="672"/>
      <w:ins w:id="674" w:author="phuong vu" w:date="2018-11-22T19:26:00Z">
        <w:r w:rsidR="00023703">
          <w:rPr>
            <w:lang w:val="en-US"/>
          </w:rPr>
          <w:t>TF T</w:t>
        </w:r>
      </w:ins>
      <w:ins w:id="675" w:author="phuong vu" w:date="2018-11-22T19:27:00Z">
        <w:r w:rsidR="00023703">
          <w:rPr>
            <w:lang w:val="en-US"/>
          </w:rPr>
          <w:t>IF</w:t>
        </w:r>
      </w:ins>
      <w:bookmarkEnd w:id="673"/>
      <w:del w:id="676" w:author="phuong vu" w:date="2018-11-22T19:26:00Z">
        <w:r w:rsidR="001D00CB" w:rsidDel="00023703">
          <w:delText>GraphQL</w:delText>
        </w:r>
        <w:r w:rsidR="00653696" w:rsidDel="00023703">
          <w:delText xml:space="preserve"> </w:delText>
        </w:r>
        <w:r w:rsidR="00530384" w:rsidDel="00023703">
          <w:rPr>
            <w:vertAlign w:val="superscript"/>
          </w:rPr>
          <w:delText>[2]</w:delText>
        </w:r>
      </w:del>
    </w:p>
    <w:p w14:paraId="44A8BDE9" w14:textId="390718EA" w:rsidR="006B44B5" w:rsidRDefault="006B44B5" w:rsidP="00DA561E">
      <w:pPr>
        <w:spacing w:line="360" w:lineRule="auto"/>
        <w:ind w:firstLine="720"/>
        <w:rPr>
          <w:b/>
          <w:lang w:val="en-US"/>
        </w:rPr>
      </w:pPr>
      <w:r w:rsidRPr="00B04AB8">
        <w:rPr>
          <w:b/>
          <w:lang w:val="en-US"/>
        </w:rPr>
        <w:t>Giới thiệu:</w:t>
      </w:r>
    </w:p>
    <w:p w14:paraId="6ECFF5A3" w14:textId="7EFC9023" w:rsidR="006B44B5" w:rsidRPr="00B04AB8" w:rsidDel="00023703" w:rsidRDefault="001D00CB" w:rsidP="001D00CB">
      <w:pPr>
        <w:ind w:firstLine="720"/>
        <w:rPr>
          <w:del w:id="677" w:author="phuong vu" w:date="2018-11-22T19:27:00Z"/>
          <w:lang w:val="en-US"/>
        </w:rPr>
      </w:pPr>
      <w:del w:id="678" w:author="phuong vu" w:date="2018-11-22T19:27:00Z">
        <w:r w:rsidRPr="001D00CB" w:rsidDel="00023703">
          <w:rPr>
            <w:lang w:val="en-US"/>
          </w:rPr>
          <w:delText>GraphQL là một Graph Query Language được dành cho API. Nó được phát triển bởi Facebook và hiện tại nó được duy trì bởi rất nhiều công ty lớn, và mọi cá nhân trên khắp thế giới. GraphQL từ khi ra đời đã gần như thay thế hoàn toàn REST bởi sự hiệu quả, mạnh mẽ và linh hoạt hơn rất nhiều.</w:delText>
        </w:r>
      </w:del>
    </w:p>
    <w:p w14:paraId="571212F7" w14:textId="7D3A6DE0" w:rsidR="006B44B5" w:rsidRDefault="006B44B5" w:rsidP="00DA561E">
      <w:pPr>
        <w:spacing w:line="360" w:lineRule="auto"/>
        <w:ind w:firstLine="720"/>
        <w:rPr>
          <w:b/>
          <w:lang w:val="da-DK"/>
        </w:rPr>
      </w:pPr>
      <w:r w:rsidRPr="00B04AB8">
        <w:rPr>
          <w:b/>
          <w:lang w:val="da-DK"/>
        </w:rPr>
        <w:t>Đặc điểm:</w:t>
      </w:r>
    </w:p>
    <w:p w14:paraId="45961B97" w14:textId="0F7C3B00" w:rsidR="001D00CB" w:rsidDel="00023703" w:rsidRDefault="001D00CB" w:rsidP="001D00CB">
      <w:pPr>
        <w:ind w:firstLine="720"/>
        <w:rPr>
          <w:del w:id="679" w:author="phuong vu" w:date="2018-11-22T19:27:00Z"/>
          <w:lang w:val="da-DK"/>
        </w:rPr>
      </w:pPr>
      <w:del w:id="680" w:author="phuong vu" w:date="2018-11-22T19:27:00Z">
        <w:r w:rsidRPr="001D00CB" w:rsidDel="00023703">
          <w:rPr>
            <w:lang w:val="da-DK"/>
          </w:rPr>
          <w:delText>-</w:delText>
        </w:r>
        <w:r w:rsidDel="00023703">
          <w:rPr>
            <w:lang w:val="da-DK"/>
          </w:rPr>
          <w:delText xml:space="preserve"> </w:delText>
        </w:r>
        <w:r w:rsidRPr="001D00CB" w:rsidDel="00023703">
          <w:rPr>
            <w:i/>
            <w:lang w:val="da-DK"/>
          </w:rPr>
          <w:delText>Thay thế cho REST:</w:delText>
        </w:r>
        <w:r w:rsidRPr="001D00CB" w:rsidDel="00023703">
          <w:rPr>
            <w:lang w:val="da-DK"/>
          </w:rPr>
          <w:delText xml:space="preserve"> Vấn đề mà REST đang gặp phải là nó việc phản hồi dữ liệu của REST trả về quá nhiều hoặc là quá ít. Trong cả 2 trường hợp thì hiệu suất của ứng dụng đều bị ảnh hưởng khá nhiều. Giải pháp mà GraphQL đưa ra là cho phép khai báo dữ liệu nơi mà một client có thể xác định chính xác dữ liệu mà mình cần từ một API. Đảm bảo dữ liệu đủ dùng mà không dư thừa, tăng tốc xử lí.</w:delText>
        </w:r>
        <w:bookmarkStart w:id="681" w:name="_Toc530678739"/>
        <w:bookmarkEnd w:id="681"/>
      </w:del>
    </w:p>
    <w:p w14:paraId="68E13872" w14:textId="3379BD71" w:rsidR="001D00CB" w:rsidRPr="001D00CB" w:rsidDel="00023703" w:rsidRDefault="001D00CB" w:rsidP="001D00CB">
      <w:pPr>
        <w:ind w:firstLine="720"/>
        <w:rPr>
          <w:del w:id="682" w:author="phuong vu" w:date="2018-11-22T19:27:00Z"/>
          <w:lang w:val="da-DK"/>
        </w:rPr>
      </w:pPr>
      <w:del w:id="683" w:author="phuong vu" w:date="2018-11-22T19:27:00Z">
        <w:r w:rsidDel="00023703">
          <w:rPr>
            <w:lang w:val="da-DK"/>
          </w:rPr>
          <w:delText xml:space="preserve">- </w:delText>
        </w:r>
        <w:r w:rsidR="007643F4" w:rsidDel="00023703">
          <w:rPr>
            <w:i/>
            <w:lang w:val="da-DK"/>
          </w:rPr>
          <w:delText>Định nghĩa cơ sở dữ liệu và kiểu dữ liệu</w:delText>
        </w:r>
        <w:r w:rsidRPr="001D00CB" w:rsidDel="00023703">
          <w:rPr>
            <w:i/>
            <w:lang w:val="da-DK"/>
          </w:rPr>
          <w:delText>:</w:delText>
        </w:r>
        <w:bookmarkStart w:id="684" w:name="_Toc530678740"/>
        <w:bookmarkEnd w:id="684"/>
      </w:del>
    </w:p>
    <w:p w14:paraId="4F88E42B" w14:textId="7FE545A1" w:rsidR="001D00CB" w:rsidRPr="001D00CB" w:rsidDel="00023703" w:rsidRDefault="001D00CB" w:rsidP="001D00CB">
      <w:pPr>
        <w:ind w:left="720" w:firstLine="720"/>
        <w:rPr>
          <w:del w:id="685" w:author="phuong vu" w:date="2018-11-22T19:27:00Z"/>
          <w:lang w:val="da-DK"/>
        </w:rPr>
      </w:pPr>
      <w:del w:id="686" w:author="phuong vu" w:date="2018-11-22T19:27:00Z">
        <w:r w:rsidDel="00023703">
          <w:rPr>
            <w:lang w:val="da-DK"/>
          </w:rPr>
          <w:delText xml:space="preserve">+ </w:delText>
        </w:r>
        <w:r w:rsidRPr="001D00CB" w:rsidDel="00023703">
          <w:rPr>
            <w:lang w:val="da-DK"/>
          </w:rPr>
          <w:delText>GraphQL có 1 hệ thống riêng dành cho nó được sử dụng để xác định schema của một api. Tất cả type được liệt kê trong một API thì được viết trong schema thì sử dụng GraphQL Schema Definition Language (SDL).</w:delText>
        </w:r>
        <w:bookmarkStart w:id="687" w:name="_Toc530678741"/>
        <w:bookmarkEnd w:id="687"/>
      </w:del>
    </w:p>
    <w:p w14:paraId="7CDBE8C1" w14:textId="309C221F" w:rsidR="001D00CB" w:rsidDel="00023703" w:rsidRDefault="001D00CB" w:rsidP="001D00CB">
      <w:pPr>
        <w:ind w:left="720" w:firstLine="720"/>
        <w:rPr>
          <w:del w:id="688" w:author="phuong vu" w:date="2018-11-22T19:27:00Z"/>
          <w:lang w:val="da-DK"/>
        </w:rPr>
      </w:pPr>
      <w:del w:id="689" w:author="phuong vu" w:date="2018-11-22T19:27:00Z">
        <w:r w:rsidDel="00023703">
          <w:rPr>
            <w:lang w:val="da-DK"/>
          </w:rPr>
          <w:delText xml:space="preserve">+ </w:delText>
        </w:r>
        <w:r w:rsidRPr="001D00CB" w:rsidDel="00023703">
          <w:rPr>
            <w:lang w:val="da-DK"/>
          </w:rPr>
          <w:delText>Schema này được dùng như là một bản giao dịch giữa client và server để xác định client có thể truy cập dữ liệu như thế nào.</w:delText>
        </w:r>
        <w:bookmarkStart w:id="690" w:name="_Toc530678742"/>
        <w:bookmarkEnd w:id="690"/>
      </w:del>
    </w:p>
    <w:p w14:paraId="4AB994C4" w14:textId="6C3C3EEA" w:rsidR="007643F4" w:rsidDel="00023703" w:rsidRDefault="001D00CB" w:rsidP="001D00CB">
      <w:pPr>
        <w:rPr>
          <w:del w:id="691" w:author="phuong vu" w:date="2018-11-22T19:27:00Z"/>
          <w:lang w:val="da-DK"/>
        </w:rPr>
      </w:pPr>
      <w:del w:id="692" w:author="phuong vu" w:date="2018-11-22T19:27:00Z">
        <w:r w:rsidDel="00023703">
          <w:rPr>
            <w:lang w:val="da-DK"/>
          </w:rPr>
          <w:tab/>
        </w:r>
        <w:r w:rsidR="007643F4" w:rsidDel="00023703">
          <w:rPr>
            <w:i/>
            <w:lang w:val="da-DK"/>
          </w:rPr>
          <w:delText xml:space="preserve">- Truy vấn dữ liệu (Query): </w:delText>
        </w:r>
        <w:r w:rsidR="007643F4" w:rsidRPr="007643F4" w:rsidDel="00023703">
          <w:rPr>
            <w:lang w:val="da-DK"/>
          </w:rPr>
          <w:delText>GraphQL sử dụng việc nạp dữ liệu khác với REST. Nó chí có duy nhất 1 single endpont và hoàn toàn phụ thuộc vào client để xác định những dữ liệu cần thiết. Vì thế client phải chỉ ra các trường cần thiết</w:delText>
        </w:r>
        <w:r w:rsidR="007643F4" w:rsidDel="00023703">
          <w:rPr>
            <w:lang w:val="da-DK"/>
          </w:rPr>
          <w:delText>.</w:delText>
        </w:r>
        <w:bookmarkStart w:id="693" w:name="_Toc530678743"/>
        <w:bookmarkEnd w:id="693"/>
      </w:del>
    </w:p>
    <w:p w14:paraId="5D0F35EC" w14:textId="3E445FD0" w:rsidR="00B243D7" w:rsidDel="00023703" w:rsidRDefault="007643F4" w:rsidP="007C127C">
      <w:pPr>
        <w:keepNext/>
        <w:rPr>
          <w:del w:id="694" w:author="phuong vu" w:date="2018-11-22T19:27:00Z"/>
        </w:rPr>
      </w:pPr>
      <w:del w:id="695" w:author="phuong vu" w:date="2018-11-22T19:27:00Z">
        <w:r w:rsidDel="00023703">
          <w:rPr>
            <w:noProof/>
          </w:rPr>
          <w:drawing>
            <wp:inline distT="0" distB="0" distL="0" distR="0" wp14:anchorId="7DAB4CC2" wp14:editId="73F46B32">
              <wp:extent cx="5579745" cy="9798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9745" cy="979805"/>
                      </a:xfrm>
                      <a:prstGeom prst="rect">
                        <a:avLst/>
                      </a:prstGeom>
                    </pic:spPr>
                  </pic:pic>
                </a:graphicData>
              </a:graphic>
            </wp:inline>
          </w:drawing>
        </w:r>
        <w:bookmarkStart w:id="696" w:name="_Toc530678744"/>
        <w:bookmarkEnd w:id="696"/>
      </w:del>
    </w:p>
    <w:p w14:paraId="42CBB7B4" w14:textId="59D90F90" w:rsidR="007643F4" w:rsidRPr="007C127C" w:rsidDel="00023703" w:rsidRDefault="00B243D7" w:rsidP="007C127C">
      <w:pPr>
        <w:pStyle w:val="Caption"/>
        <w:rPr>
          <w:del w:id="697" w:author="phuong vu" w:date="2018-11-22T19:27:00Z"/>
          <w:szCs w:val="26"/>
        </w:rPr>
      </w:pPr>
      <w:del w:id="698" w:author="phuong vu" w:date="2018-11-22T19:27:00Z">
        <w:r w:rsidRPr="007C127C" w:rsidDel="00023703">
          <w:rPr>
            <w:szCs w:val="26"/>
          </w:rPr>
          <w:delText xml:space="preserve">Hình </w:delText>
        </w:r>
      </w:del>
      <w:del w:id="699"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del>
      <w:del w:id="700" w:author="phuong vu" w:date="2018-11-22T19:27:00Z">
        <w:r w:rsidRPr="007C127C" w:rsidDel="00023703">
          <w:rPr>
            <w:szCs w:val="26"/>
            <w:lang w:val="en-US"/>
          </w:rPr>
          <w:delText xml:space="preserve"> Ví dụ về truy vấn dữ liệu</w:delText>
        </w:r>
        <w:bookmarkStart w:id="701" w:name="_Toc530678745"/>
        <w:bookmarkEnd w:id="701"/>
      </w:del>
    </w:p>
    <w:p w14:paraId="57659471" w14:textId="7736EABD" w:rsidR="007643F4" w:rsidRPr="007643F4" w:rsidDel="00023703" w:rsidRDefault="007643F4" w:rsidP="007643F4">
      <w:pPr>
        <w:jc w:val="center"/>
        <w:rPr>
          <w:del w:id="702" w:author="phuong vu" w:date="2018-11-22T19:27:00Z"/>
          <w:i/>
          <w:lang w:val="da-DK"/>
        </w:rPr>
      </w:pPr>
      <w:bookmarkStart w:id="703" w:name="_Toc530678746"/>
      <w:bookmarkEnd w:id="703"/>
    </w:p>
    <w:p w14:paraId="70E44A36" w14:textId="303E6C33" w:rsidR="007643F4" w:rsidDel="00023703" w:rsidRDefault="007643F4" w:rsidP="001D00CB">
      <w:pPr>
        <w:rPr>
          <w:del w:id="704" w:author="phuong vu" w:date="2018-11-22T19:27:00Z"/>
          <w:lang w:val="da-DK"/>
        </w:rPr>
      </w:pPr>
      <w:del w:id="705" w:author="phuong vu" w:date="2018-11-22T19:27:00Z">
        <w:r w:rsidDel="00023703">
          <w:rPr>
            <w:lang w:val="da-DK"/>
          </w:rPr>
          <w:tab/>
          <w:delText xml:space="preserve">- </w:delText>
        </w:r>
        <w:r w:rsidDel="00023703">
          <w:rPr>
            <w:i/>
            <w:lang w:val="da-DK"/>
          </w:rPr>
          <w:delText xml:space="preserve">Thay đổi dữ liệu (Mutations): </w:delText>
        </w:r>
        <w:r w:rsidRPr="007643F4" w:rsidDel="00023703">
          <w:rPr>
            <w:lang w:val="da-DK"/>
          </w:rPr>
          <w:delText xml:space="preserve">Trong GraphQL viêc gửi các queries được gọi là mutations. Các mutation này có 3 loại là CREATE, UPDATE và DELETE. Mutation cũng có cú pháp giống như </w:delText>
        </w:r>
        <w:r w:rsidDel="00023703">
          <w:rPr>
            <w:lang w:val="da-DK"/>
          </w:rPr>
          <w:delText xml:space="preserve">try vấn dữ liệu </w:delText>
        </w:r>
        <w:r w:rsidRPr="007643F4" w:rsidDel="00023703">
          <w:rPr>
            <w:lang w:val="da-DK"/>
          </w:rPr>
          <w:delText>(Query).</w:delText>
        </w:r>
        <w:bookmarkStart w:id="706" w:name="_Toc530678747"/>
        <w:bookmarkEnd w:id="706"/>
      </w:del>
    </w:p>
    <w:p w14:paraId="674C1C62" w14:textId="31DDD490" w:rsidR="00B243D7" w:rsidDel="00023703" w:rsidRDefault="007643F4" w:rsidP="007C127C">
      <w:pPr>
        <w:keepNext/>
        <w:rPr>
          <w:del w:id="707" w:author="phuong vu" w:date="2018-11-22T19:27:00Z"/>
        </w:rPr>
      </w:pPr>
      <w:del w:id="708" w:author="phuong vu" w:date="2018-11-22T19:27:00Z">
        <w:r w:rsidDel="00023703">
          <w:rPr>
            <w:noProof/>
          </w:rPr>
          <w:drawing>
            <wp:inline distT="0" distB="0" distL="0" distR="0" wp14:anchorId="03193D42" wp14:editId="2BECE4AA">
              <wp:extent cx="5579745" cy="264668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745" cy="2646680"/>
                      </a:xfrm>
                      <a:prstGeom prst="rect">
                        <a:avLst/>
                      </a:prstGeom>
                    </pic:spPr>
                  </pic:pic>
                </a:graphicData>
              </a:graphic>
            </wp:inline>
          </w:drawing>
        </w:r>
        <w:bookmarkStart w:id="709" w:name="_Toc530678748"/>
        <w:bookmarkEnd w:id="709"/>
      </w:del>
    </w:p>
    <w:p w14:paraId="33B7A50E" w14:textId="5579304B" w:rsidR="007643F4" w:rsidRPr="007C127C" w:rsidDel="00023703" w:rsidRDefault="00B243D7" w:rsidP="007C127C">
      <w:pPr>
        <w:pStyle w:val="Caption"/>
        <w:rPr>
          <w:del w:id="710" w:author="phuong vu" w:date="2018-11-22T19:27:00Z"/>
          <w:szCs w:val="26"/>
        </w:rPr>
      </w:pPr>
      <w:del w:id="711" w:author="phuong vu" w:date="2018-11-22T19:27:00Z">
        <w:r w:rsidRPr="007C127C" w:rsidDel="00023703">
          <w:rPr>
            <w:szCs w:val="26"/>
          </w:rPr>
          <w:delText xml:space="preserve">Hình </w:delText>
        </w:r>
      </w:del>
      <w:del w:id="712"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del>
      <w:del w:id="713" w:author="phuong vu" w:date="2018-11-22T19:27:00Z">
        <w:r w:rsidRPr="007C127C" w:rsidDel="00023703">
          <w:rPr>
            <w:szCs w:val="26"/>
            <w:lang w:val="en-US"/>
          </w:rPr>
          <w:delText xml:space="preserve"> Ví dụ về gọi một mutation</w:delText>
        </w:r>
        <w:bookmarkStart w:id="714" w:name="_Toc530678749"/>
        <w:bookmarkEnd w:id="714"/>
      </w:del>
    </w:p>
    <w:p w14:paraId="0E4406B2" w14:textId="253E94D6" w:rsidR="007643F4" w:rsidDel="00023703" w:rsidRDefault="007643F4" w:rsidP="001D00CB">
      <w:pPr>
        <w:rPr>
          <w:del w:id="715" w:author="phuong vu" w:date="2018-11-22T19:27:00Z"/>
          <w:i/>
          <w:lang w:val="da-DK"/>
        </w:rPr>
      </w:pPr>
      <w:bookmarkStart w:id="716" w:name="_Toc530678750"/>
      <w:bookmarkEnd w:id="716"/>
    </w:p>
    <w:p w14:paraId="62E7CFC3" w14:textId="20FA7160" w:rsidR="0036271B" w:rsidDel="003166DB" w:rsidRDefault="0036271B" w:rsidP="0036271B">
      <w:pPr>
        <w:ind w:firstLine="720"/>
        <w:rPr>
          <w:del w:id="717" w:author="phuong vu" w:date="2018-11-22T13:25:00Z"/>
          <w:lang w:val="da-DK"/>
        </w:rPr>
      </w:pPr>
      <w:del w:id="718" w:author="phuong vu" w:date="2018-11-22T19:27:00Z">
        <w:r w:rsidDel="00023703">
          <w:rPr>
            <w:i/>
            <w:lang w:val="da-DK"/>
          </w:rPr>
          <w:delText xml:space="preserve">- </w:delText>
        </w:r>
        <w:r w:rsidRPr="0036271B" w:rsidDel="00023703">
          <w:rPr>
            <w:i/>
            <w:lang w:val="da-DK"/>
          </w:rPr>
          <w:delText>Subscription and Realtime Updates</w:delText>
        </w:r>
        <w:r w:rsidDel="00023703">
          <w:rPr>
            <w:i/>
            <w:lang w:val="da-DK"/>
          </w:rPr>
          <w:delText xml:space="preserve">: </w:delText>
        </w:r>
        <w:r w:rsidRPr="0036271B" w:rsidDel="00023703">
          <w:rPr>
            <w:lang w:val="da-DK"/>
          </w:rPr>
          <w:delText xml:space="preserve">Một yêu cầu quan trọng khác đối với nhiều ứng dụng đó chính là realtime, để có thể kết nối đến máy chủ để có được thông tin về các event ngay lập tức. Trong trường hợp này, GraphQL cung cấp các khái niệm gọi là subscriptions. Khi 1 client subscriptions một event, nó cũng bắt đầu và giữ các kết nối đến server. Bất cứ khi nào sự kiện đó xảy ra, server sẽ đẩy dữ liệu tương ứng đến client. </w:delText>
        </w:r>
      </w:del>
      <w:del w:id="719" w:author="phuong vu" w:date="2018-11-22T13:25:00Z">
        <w:r w:rsidRPr="0036271B" w:rsidDel="003166DB">
          <w:rPr>
            <w:lang w:val="da-DK"/>
          </w:rPr>
          <w:delText>Không giống như Query và Mutation, nó đi theo kiểu như “request-response-cycle”, nó sẽ subscriptions đại diện của luồng dữ liệu được gửi đến client. Subscriptions được viết bằng cách sử dụng cú pháp như Query và Mutation.</w:delText>
        </w:r>
        <w:bookmarkStart w:id="720" w:name="_Toc530678751"/>
        <w:bookmarkEnd w:id="720"/>
      </w:del>
    </w:p>
    <w:p w14:paraId="4F976B99" w14:textId="42DC3C74" w:rsidR="0036271B" w:rsidRPr="0036271B" w:rsidDel="00023703" w:rsidRDefault="0036271B" w:rsidP="003166DB">
      <w:pPr>
        <w:ind w:firstLine="720"/>
        <w:rPr>
          <w:del w:id="721" w:author="phuong vu" w:date="2018-11-22T19:27:00Z"/>
          <w:lang w:val="da-DK"/>
        </w:rPr>
      </w:pPr>
      <w:bookmarkStart w:id="722" w:name="_Toc530678752"/>
      <w:bookmarkEnd w:id="722"/>
    </w:p>
    <w:p w14:paraId="6AA92B70" w14:textId="4FFB38EA" w:rsidR="00997C30" w:rsidRDefault="00997C30" w:rsidP="007C127C">
      <w:pPr>
        <w:pStyle w:val="Heading2"/>
        <w:rPr>
          <w:vertAlign w:val="superscript"/>
          <w:lang w:val="da-DK"/>
        </w:rPr>
      </w:pPr>
      <w:bookmarkStart w:id="723" w:name="_Toc484566613"/>
      <w:bookmarkStart w:id="724" w:name="_Toc530678753"/>
      <w:r w:rsidRPr="00B04AB8">
        <w:rPr>
          <w:lang w:val="da-DK"/>
        </w:rPr>
        <w:t xml:space="preserve">Tìm hiểu về </w:t>
      </w:r>
      <w:bookmarkEnd w:id="723"/>
      <w:del w:id="725" w:author="phuong vu" w:date="2018-11-22T19:27:00Z">
        <w:r w:rsidR="0036271B" w:rsidDel="00023703">
          <w:rPr>
            <w:lang w:val="da-DK"/>
          </w:rPr>
          <w:delText>Postgraphile</w:delText>
        </w:r>
        <w:r w:rsidR="00653696" w:rsidDel="00023703">
          <w:rPr>
            <w:lang w:val="da-DK"/>
          </w:rPr>
          <w:delText xml:space="preserve"> </w:delText>
        </w:r>
        <w:r w:rsidR="0036271B" w:rsidDel="00023703">
          <w:rPr>
            <w:vertAlign w:val="superscript"/>
            <w:lang w:val="da-DK"/>
          </w:rPr>
          <w:delText>[</w:delText>
        </w:r>
        <w:r w:rsidR="00530384" w:rsidDel="00023703">
          <w:rPr>
            <w:vertAlign w:val="superscript"/>
            <w:lang w:val="da-DK"/>
          </w:rPr>
          <w:delText>3</w:delText>
        </w:r>
        <w:r w:rsidR="0036271B" w:rsidDel="00023703">
          <w:rPr>
            <w:vertAlign w:val="superscript"/>
            <w:lang w:val="da-DK"/>
          </w:rPr>
          <w:delText>]</w:delText>
        </w:r>
        <w:r w:rsidR="00653696" w:rsidDel="00023703">
          <w:rPr>
            <w:vertAlign w:val="superscript"/>
            <w:lang w:val="da-DK"/>
          </w:rPr>
          <w:delText>[4]</w:delText>
        </w:r>
      </w:del>
      <w:ins w:id="726" w:author="phuong vu" w:date="2018-11-22T19:27:00Z">
        <w:r w:rsidR="00023703">
          <w:rPr>
            <w:lang w:val="da-DK"/>
          </w:rPr>
          <w:t>Bag Of Word</w:t>
        </w:r>
      </w:ins>
      <w:bookmarkEnd w:id="724"/>
    </w:p>
    <w:p w14:paraId="31833E15" w14:textId="5EB45191" w:rsidR="00DE5517" w:rsidRPr="00DE5517" w:rsidRDefault="00DE5517" w:rsidP="00DE5517">
      <w:pPr>
        <w:spacing w:line="360" w:lineRule="auto"/>
        <w:ind w:firstLine="720"/>
        <w:rPr>
          <w:b/>
          <w:lang w:val="en-US"/>
        </w:rPr>
      </w:pPr>
      <w:r w:rsidRPr="00B04AB8">
        <w:rPr>
          <w:b/>
          <w:lang w:val="en-US"/>
        </w:rPr>
        <w:t>Giới thiệu:</w:t>
      </w:r>
    </w:p>
    <w:p w14:paraId="122184EB" w14:textId="1D07817E" w:rsidR="0036271B" w:rsidRDefault="00530384" w:rsidP="0036271B">
      <w:pPr>
        <w:rPr>
          <w:lang w:val="da-DK"/>
        </w:rPr>
      </w:pPr>
      <w:del w:id="727" w:author="phuong vu" w:date="2018-11-22T19:27:00Z">
        <w:r w:rsidDel="00023703">
          <w:rPr>
            <w:lang w:val="da-DK"/>
          </w:rPr>
          <w:tab/>
          <w:delText xml:space="preserve">Postgraphile được xem như thành phần để kết nối giữa GraphQL và </w:delText>
        </w:r>
        <w:r w:rsidR="00653696" w:rsidDel="00023703">
          <w:rPr>
            <w:lang w:val="da-DK"/>
          </w:rPr>
          <w:delText>PostgreSQL</w:delText>
        </w:r>
        <w:r w:rsidDel="00023703">
          <w:rPr>
            <w:lang w:val="da-DK"/>
          </w:rPr>
          <w:delText xml:space="preserve"> lại với nhau. Postgraphile phân tích và trả chó GraphQL những thông tin về cơ sở dữ liệu. Trong quá trinh phát triển, Postgraphile hỗ trợ kiểm tra cở sở dữ liệu thay đổi và cập nhật như thế nào sau mỗi lần gọi API bằng GraphQL.</w:delText>
        </w:r>
      </w:del>
    </w:p>
    <w:p w14:paraId="2E756C1F" w14:textId="69C1B6C1" w:rsidR="00DE5517" w:rsidRDefault="00DE5517" w:rsidP="00DE5517">
      <w:pPr>
        <w:spacing w:line="360" w:lineRule="auto"/>
        <w:ind w:firstLine="720"/>
        <w:rPr>
          <w:b/>
          <w:lang w:val="da-DK"/>
        </w:rPr>
      </w:pPr>
      <w:r w:rsidRPr="00B04AB8">
        <w:rPr>
          <w:b/>
          <w:lang w:val="da-DK"/>
        </w:rPr>
        <w:t>Đặc điểm:</w:t>
      </w:r>
    </w:p>
    <w:p w14:paraId="7EB52DAD" w14:textId="07D9704F" w:rsidR="00B76C47" w:rsidDel="00023703" w:rsidRDefault="00DE5517" w:rsidP="00023703">
      <w:pPr>
        <w:rPr>
          <w:del w:id="728" w:author="phuong vu" w:date="2018-11-22T19:28:00Z"/>
          <w:lang w:val="en-US"/>
        </w:rPr>
        <w:pPrChange w:id="729" w:author="phuong vu" w:date="2018-11-22T19:28:00Z">
          <w:pPr/>
        </w:pPrChange>
      </w:pPr>
      <w:r>
        <w:rPr>
          <w:lang w:val="da-DK"/>
        </w:rPr>
        <w:tab/>
      </w:r>
      <w:del w:id="730" w:author="phuong vu" w:date="2018-11-22T19:28:00Z">
        <w:r w:rsidDel="00023703">
          <w:rPr>
            <w:lang w:val="da-DK"/>
          </w:rPr>
          <w:delText xml:space="preserve">- </w:delText>
        </w:r>
        <w:r w:rsidRPr="00DE5517" w:rsidDel="00023703">
          <w:rPr>
            <w:i/>
            <w:lang w:val="da-DK"/>
          </w:rPr>
          <w:delText>User and Session Management</w:delText>
        </w:r>
        <w:r w:rsidDel="00023703">
          <w:rPr>
            <w:i/>
            <w:lang w:val="da-DK"/>
          </w:rPr>
          <w:delText xml:space="preserve">: </w:delText>
        </w:r>
        <w:r w:rsidR="00982AE8" w:rsidDel="00023703">
          <w:rPr>
            <w:lang w:val="en-US"/>
          </w:rPr>
          <w:delText xml:space="preserve">Postgrahile cung cấp một phương pháp quản lí Session một cách linh hoạt là JWT (JSON Web Tokens). Postgraphile chỉ cần một Sercet Key (mã bí mật) và một kiểu dữ liệu trả về, Postgrahile sẽ mã hóa nội dụng như một JWT token và đánh dấu nó. </w:delText>
        </w:r>
      </w:del>
    </w:p>
    <w:p w14:paraId="3301E596" w14:textId="0E5D512A" w:rsidR="00DE28CF" w:rsidDel="00023703" w:rsidRDefault="00DE28CF" w:rsidP="00023703">
      <w:pPr>
        <w:rPr>
          <w:del w:id="731" w:author="phuong vu" w:date="2018-11-22T19:28:00Z"/>
          <w:lang w:val="en-US"/>
        </w:rPr>
        <w:pPrChange w:id="732" w:author="phuong vu" w:date="2018-11-22T19:28:00Z">
          <w:pPr/>
        </w:pPrChange>
      </w:pPr>
      <w:del w:id="733" w:author="phuong vu" w:date="2018-11-22T19:28:00Z">
        <w:r w:rsidDel="00023703">
          <w:rPr>
            <w:lang w:val="en-US"/>
          </w:rPr>
          <w:tab/>
          <w:delText>-</w:delText>
        </w:r>
        <w:r w:rsidR="000A2D29" w:rsidDel="00023703">
          <w:rPr>
            <w:lang w:val="en-US"/>
          </w:rPr>
          <w:delText xml:space="preserve"> </w:delText>
        </w:r>
        <w:r w:rsidR="000A2D29" w:rsidDel="00023703">
          <w:rPr>
            <w:i/>
            <w:lang w:val="en-US"/>
          </w:rPr>
          <w:delText xml:space="preserve">Hiệu năng, kết nối hiệu quả: </w:delText>
        </w:r>
        <w:r w:rsidR="000A2D29" w:rsidDel="00023703">
          <w:rPr>
            <w:lang w:val="en-US"/>
          </w:rPr>
          <w:delText xml:space="preserve">Postgraphile cung cấp một hiệu năng truy xuất nhanh chóng, không gặp tình trạng N+1 query. Bên cạnh đó, nó còn hỗ trợ người sử dụng </w:delText>
        </w:r>
      </w:del>
    </w:p>
    <w:p w14:paraId="3CF8A093" w14:textId="43665635" w:rsidR="000A2D29" w:rsidRDefault="000A2D29" w:rsidP="00023703">
      <w:pPr>
        <w:rPr>
          <w:lang w:val="en-US"/>
        </w:rPr>
        <w:pPrChange w:id="734" w:author="phuong vu" w:date="2018-11-22T19:28:00Z">
          <w:pPr/>
        </w:pPrChange>
      </w:pPr>
      <w:del w:id="735" w:author="phuong vu" w:date="2018-11-22T19:28:00Z">
        <w:r w:rsidDel="00023703">
          <w:rPr>
            <w:lang w:val="en-US"/>
          </w:rPr>
          <w:tab/>
          <w:delText xml:space="preserve">- </w:delText>
        </w:r>
        <w:r w:rsidDel="00023703">
          <w:rPr>
            <w:i/>
            <w:lang w:val="en-US"/>
          </w:rPr>
          <w:delText xml:space="preserve">Tự động tìm và tạo các quan hệ dựa trên cơ sở dữ liệu: </w:delText>
        </w:r>
        <w:r w:rsidR="003C5421" w:rsidDel="00023703">
          <w:rPr>
            <w:lang w:val="en-US"/>
          </w:rPr>
          <w:delText>Postgraphile dựa trên các khóa ngoại tồn tại trong cở sở dữ liệu để sinh các liên kết khi truy xuất dữ liệu.</w:delText>
        </w:r>
      </w:del>
    </w:p>
    <w:p w14:paraId="13C2D958" w14:textId="6FAB0C2E" w:rsidR="003C5421" w:rsidRPr="003C5421" w:rsidRDefault="003C5421" w:rsidP="0036271B">
      <w:pPr>
        <w:rPr>
          <w:lang w:val="en-US"/>
        </w:rPr>
      </w:pPr>
      <w:r>
        <w:rPr>
          <w:i/>
          <w:lang w:val="en-US"/>
        </w:rPr>
        <w:tab/>
      </w:r>
      <w:del w:id="736" w:author="phuong vu" w:date="2018-11-22T19:28:00Z">
        <w:r w:rsidDel="00023703">
          <w:rPr>
            <w:i/>
            <w:lang w:val="en-US"/>
          </w:rPr>
          <w:delText>- Tạo các tùy biến Query và Mutations:</w:delText>
        </w:r>
        <w:r w:rsidDel="00023703">
          <w:rPr>
            <w:lang w:val="en-US"/>
          </w:rPr>
          <w:delText xml:space="preserve"> Ta có dễ dàng tạo các query cũng như mutation thông qua việc tạo các function hay procedure trong cơ sở dữ liệu</w:delText>
        </w:r>
        <w:r w:rsidR="00653696" w:rsidDel="00023703">
          <w:rPr>
            <w:lang w:val="en-US"/>
          </w:rPr>
          <w:delText>.</w:delText>
        </w:r>
      </w:del>
    </w:p>
    <w:p w14:paraId="00E80F02" w14:textId="79F5B559" w:rsidR="00997C30" w:rsidRPr="00653696" w:rsidRDefault="00653696" w:rsidP="007C127C">
      <w:pPr>
        <w:pStyle w:val="Heading2"/>
        <w:rPr>
          <w:vertAlign w:val="superscript"/>
        </w:rPr>
      </w:pPr>
      <w:bookmarkStart w:id="737" w:name="_Toc530678754"/>
      <w:r>
        <w:t xml:space="preserve">Tìm hiểu về </w:t>
      </w:r>
      <w:del w:id="738" w:author="phuong vu" w:date="2018-11-22T19:34:00Z">
        <w:r w:rsidDel="00D37715">
          <w:delText xml:space="preserve">PostgreSQL </w:delText>
        </w:r>
        <w:r w:rsidDel="00D37715">
          <w:rPr>
            <w:vertAlign w:val="superscript"/>
          </w:rPr>
          <w:delText>[5]</w:delText>
        </w:r>
      </w:del>
      <w:ins w:id="739" w:author="phuong vu" w:date="2018-11-22T19:34:00Z">
        <w:r w:rsidR="00D37715">
          <w:rPr>
            <w:lang w:val="en-US"/>
          </w:rPr>
          <w:t>MongoDB</w:t>
        </w:r>
      </w:ins>
      <w:bookmarkEnd w:id="737"/>
    </w:p>
    <w:p w14:paraId="701FFFC7" w14:textId="428C0DE8" w:rsidR="00653696" w:rsidRDefault="00653696" w:rsidP="00653696">
      <w:pPr>
        <w:spacing w:line="360" w:lineRule="auto"/>
        <w:ind w:firstLine="720"/>
        <w:rPr>
          <w:b/>
          <w:lang w:val="en-US"/>
        </w:rPr>
      </w:pPr>
      <w:bookmarkStart w:id="740" w:name="_Toc484566616"/>
      <w:r w:rsidRPr="00B04AB8">
        <w:rPr>
          <w:b/>
          <w:lang w:val="en-US"/>
        </w:rPr>
        <w:t>Giới thiệu:</w:t>
      </w:r>
    </w:p>
    <w:p w14:paraId="3775149B" w14:textId="34E86301" w:rsidR="00653696" w:rsidRPr="00653696" w:rsidRDefault="00653696" w:rsidP="00653696">
      <w:pPr>
        <w:ind w:firstLine="720"/>
        <w:rPr>
          <w:shd w:val="clear" w:color="auto" w:fill="FFFFFF"/>
        </w:rPr>
      </w:pPr>
      <w:del w:id="741" w:author="phuong vu" w:date="2018-11-22T19:28:00Z">
        <w:r w:rsidDel="00023703">
          <w:delText>PostgreS</w:delText>
        </w:r>
        <w:r w:rsidRPr="00653696" w:rsidDel="00023703">
          <w:delText>QL</w:delText>
        </w:r>
        <w:r w:rsidDel="00023703">
          <w:rPr>
            <w:shd w:val="clear" w:color="auto" w:fill="FFFFFF"/>
          </w:rPr>
          <w:delText> là một hệ thống quản trị cơ sở dữ liệu quan hệ-đối tượng (object-relational database management system) có mục đích chung, hệ thống cơ sở dữ liệu mã nguồn mở tiên tiến nhất hiện nay.</w:delText>
        </w:r>
        <w:r w:rsidRPr="00653696" w:rsidDel="00023703">
          <w:delText xml:space="preserve"> </w:delText>
        </w:r>
        <w:r w:rsidRPr="00653696" w:rsidDel="00023703">
          <w:rPr>
            <w:shd w:val="clear" w:color="auto" w:fill="FFFFFF"/>
          </w:rPr>
          <w:delText>PostgreSQL là một phần mềm mã nguồn mở miễn phí. Mã nguồn của phần mềm khả dụng theo license của PostgreSQL, một license nguồn mở tự do.</w:delText>
        </w:r>
      </w:del>
    </w:p>
    <w:p w14:paraId="2B9CE3BE" w14:textId="73C89D6E" w:rsidR="00653696" w:rsidRDefault="00653696" w:rsidP="00653696">
      <w:pPr>
        <w:spacing w:line="360" w:lineRule="auto"/>
        <w:ind w:firstLine="720"/>
        <w:rPr>
          <w:b/>
          <w:lang w:val="da-DK"/>
        </w:rPr>
      </w:pPr>
      <w:r w:rsidRPr="00B04AB8">
        <w:rPr>
          <w:b/>
          <w:lang w:val="da-DK"/>
        </w:rPr>
        <w:t>Đặc điểm:</w:t>
      </w:r>
    </w:p>
    <w:p w14:paraId="724C762D" w14:textId="78B4B1A4" w:rsidR="00A5343B" w:rsidDel="00023703" w:rsidRDefault="00A5343B" w:rsidP="00A5343B">
      <w:pPr>
        <w:ind w:left="720"/>
        <w:rPr>
          <w:del w:id="742" w:author="phuong vu" w:date="2018-11-22T19:28:00Z"/>
          <w:lang w:val="da-DK"/>
        </w:rPr>
      </w:pPr>
      <w:del w:id="743" w:author="phuong vu" w:date="2018-11-22T19:28:00Z">
        <w:r w:rsidRPr="00A5343B" w:rsidDel="00023703">
          <w:rPr>
            <w:lang w:val="da-DK"/>
          </w:rPr>
          <w:delText>-</w:delText>
        </w:r>
        <w:r w:rsidDel="00023703">
          <w:rPr>
            <w:lang w:val="da-DK"/>
          </w:rPr>
          <w:delText xml:space="preserve"> </w:delText>
        </w:r>
        <w:r w:rsidDel="00023703">
          <w:rPr>
            <w:i/>
            <w:lang w:val="da-DK"/>
          </w:rPr>
          <w:delText xml:space="preserve">Cung cấp đầy đủ các tính năng cần có và hỗ trợ mở rộng dễ dàng: </w:delText>
        </w:r>
        <w:r w:rsidRPr="00A5343B" w:rsidDel="00023703">
          <w:rPr>
            <w:lang w:val="da-DK"/>
          </w:rPr>
          <w:delText xml:space="preserve">PostgreSQL sở hữu các bộ tính năng mạnh mẽ bao gồm kiểm soát truy cập đồng thời nhiều phiên bản (MVCC), phục hồi điểm thời gian, điều khiển truy cập hạt, không gian bảng, sao chép không đồng bộ, các giao dịch lồng nhau, sao lưu trực tuyến / nóng, một kế hoạch truy vấn / tối ưu hóa. </w:delText>
        </w:r>
      </w:del>
      <w:del w:id="744" w:author="phuong vu" w:date="2018-11-22T13:26:00Z">
        <w:r w:rsidRPr="00A5343B" w:rsidDel="003166DB">
          <w:rPr>
            <w:lang w:val="da-DK"/>
          </w:rPr>
          <w:delText>Nó hỗ trợ bộ ký tự quốc tế, mã hóa nhiều byte, Unicode, và nó dễ dàng nhận dạng địa phương trong việc sắp xếp tìm kiếm. PostgreSQL có khả năng mở rộng cao cả về số lượng dữ liệu mà nó có thể quản lý và số lượng người dùng đồng thời có thể đáp ứng.</w:delText>
        </w:r>
      </w:del>
    </w:p>
    <w:p w14:paraId="2CB29D85" w14:textId="11B4A474" w:rsidR="00A5343B" w:rsidDel="00023703" w:rsidRDefault="00A5343B" w:rsidP="00536771">
      <w:pPr>
        <w:ind w:left="720"/>
        <w:rPr>
          <w:del w:id="745" w:author="phuong vu" w:date="2018-11-22T19:28:00Z"/>
          <w:lang w:val="en-US"/>
        </w:rPr>
      </w:pPr>
      <w:del w:id="746" w:author="phuong vu" w:date="2018-11-22T19:28:00Z">
        <w:r w:rsidDel="00023703">
          <w:rPr>
            <w:lang w:val="en-US"/>
          </w:rPr>
          <w:delText xml:space="preserve">- </w:delText>
        </w:r>
        <w:r w:rsidDel="00023703">
          <w:rPr>
            <w:i/>
            <w:lang w:val="en-US"/>
          </w:rPr>
          <w:delText xml:space="preserve">Có độ tin cậy cao </w:delText>
        </w:r>
        <w:r w:rsidR="00536771" w:rsidDel="00023703">
          <w:rPr>
            <w:i/>
            <w:lang w:val="en-US"/>
          </w:rPr>
          <w:delText>và tuân thủ đủ tiêu chuẩn</w:delText>
        </w:r>
        <w:r w:rsidR="00536771" w:rsidRPr="00536771" w:rsidDel="00023703">
          <w:delText xml:space="preserve">: </w:delText>
        </w:r>
        <w:r w:rsidR="00536771" w:rsidRPr="00536771" w:rsidDel="00023703">
          <w:rPr>
            <w:lang w:val="en-US"/>
          </w:rPr>
          <w:delText>PostgreSQL là một cơ sở dữ liệu với khả năng chịu lỗi cao. Cơ sở đóng góp mã nguồn mở của nó cho phép nó xây dựng mạng hỗ trợ cộng đồng. PostgreSQL tuân thủ ACID và hỗ trợ đầy đủ các khoá ngoại, tham gia, chế độ xem, trình kích hoạt và thủ tục lưu trữ bằng nhiều ngôn ngữ khác nhau</w:delText>
        </w:r>
        <w:r w:rsidR="00536771" w:rsidDel="00023703">
          <w:rPr>
            <w:lang w:val="en-US"/>
          </w:rPr>
          <w:delText>.</w:delText>
        </w:r>
      </w:del>
    </w:p>
    <w:p w14:paraId="71DB085F" w14:textId="48E9ADE2" w:rsidR="00536771" w:rsidRDefault="00536771" w:rsidP="00536771">
      <w:pPr>
        <w:ind w:left="720"/>
        <w:rPr>
          <w:lang w:val="en-US"/>
        </w:rPr>
      </w:pPr>
      <w:del w:id="747" w:author="phuong vu" w:date="2018-11-22T19:28:00Z">
        <w:r w:rsidDel="00023703">
          <w:rPr>
            <w:lang w:val="en-US"/>
          </w:rPr>
          <w:delText xml:space="preserve">- </w:delText>
        </w:r>
        <w:r w:rsidRPr="00536771" w:rsidDel="00023703">
          <w:rPr>
            <w:i/>
            <w:lang w:val="en-US"/>
          </w:rPr>
          <w:delText>Mã nguồn mở:</w:delText>
        </w:r>
        <w:r w:rsidDel="00023703">
          <w:rPr>
            <w:lang w:val="en-US"/>
          </w:rPr>
          <w:delText xml:space="preserve"> </w:delText>
        </w:r>
        <w:r w:rsidRPr="00536771" w:rsidDel="00023703">
          <w:rPr>
            <w:lang w:val="en-US"/>
          </w:rPr>
          <w:delText xml:space="preserve">Mã nguồn PostgreSQL có sẵn dưới giấy phép mã nguồn mở, cho phép bạn tự do sử dụng, sửa đổi và thực hiện nó như bạn thấy phù hợp, miễn phí. PostgreSQL không có chi phí bản quyền, giúp loại bỏ rủi ro cho việc triển khai quá mức. </w:delText>
        </w:r>
      </w:del>
    </w:p>
    <w:p w14:paraId="7D7F41E7" w14:textId="65FFF7B5" w:rsidR="00536771" w:rsidRPr="006F12F5" w:rsidRDefault="00536771" w:rsidP="007C127C">
      <w:pPr>
        <w:pStyle w:val="Heading2"/>
        <w:rPr>
          <w:vertAlign w:val="superscript"/>
        </w:rPr>
      </w:pPr>
      <w:bookmarkStart w:id="748" w:name="_Toc530678755"/>
      <w:r>
        <w:t xml:space="preserve">Tìm hiểu về </w:t>
      </w:r>
      <w:del w:id="749" w:author="phuong vu" w:date="2018-11-22T19:30:00Z">
        <w:r w:rsidDel="00023703">
          <w:delText>JSON Web Token</w:delText>
        </w:r>
        <w:r w:rsidR="006F12F5" w:rsidDel="00023703">
          <w:delText xml:space="preserve"> </w:delText>
        </w:r>
        <w:r w:rsidR="006F12F5" w:rsidDel="00023703">
          <w:rPr>
            <w:vertAlign w:val="superscript"/>
          </w:rPr>
          <w:delText>[6]</w:delText>
        </w:r>
      </w:del>
      <w:ins w:id="750" w:author="phuong vu" w:date="2018-11-22T19:30:00Z">
        <w:r w:rsidR="00023703">
          <w:rPr>
            <w:lang w:val="en-US"/>
          </w:rPr>
          <w:t>Web Python</w:t>
        </w:r>
      </w:ins>
      <w:bookmarkEnd w:id="748"/>
    </w:p>
    <w:p w14:paraId="3F856DDD" w14:textId="4ADE7E01" w:rsidR="00536771" w:rsidRDefault="00536771" w:rsidP="00536771">
      <w:pPr>
        <w:spacing w:line="360" w:lineRule="auto"/>
        <w:ind w:firstLine="720"/>
        <w:rPr>
          <w:b/>
          <w:lang w:val="en-US"/>
        </w:rPr>
      </w:pPr>
      <w:r w:rsidRPr="00B04AB8">
        <w:rPr>
          <w:b/>
          <w:lang w:val="en-US"/>
        </w:rPr>
        <w:t>Giới thiệu:</w:t>
      </w:r>
    </w:p>
    <w:p w14:paraId="5494BC63" w14:textId="59EFA47F" w:rsidR="006F12F5" w:rsidRDefault="006F12F5" w:rsidP="006F12F5">
      <w:pPr>
        <w:ind w:firstLine="720"/>
        <w:rPr>
          <w:lang w:val="en-US"/>
        </w:rPr>
      </w:pPr>
      <w:del w:id="751" w:author="phuong vu" w:date="2018-11-22T19:31:00Z">
        <w:r w:rsidRPr="006F12F5" w:rsidDel="00023703">
          <w:rPr>
            <w:lang w:val="en-US"/>
          </w:rPr>
          <w:delText>JWT là một phương tiện đại diện cho các yêu cầu chuyển giao giữa hai bên Client – Server, các thông tin trong chuỗi JWT được định dạng bằng JSON</w:delText>
        </w:r>
        <w:r w:rsidDel="00023703">
          <w:rPr>
            <w:lang w:val="en-US"/>
          </w:rPr>
          <w:delText>.</w:delText>
        </w:r>
        <w:r w:rsidRPr="006F12F5" w:rsidDel="00023703">
          <w:rPr>
            <w:lang w:val="en-US"/>
          </w:rPr>
          <w:delText xml:space="preserve"> Trong đó chuỗi Token phải có 3 phần là header, phần payload và phần signature được ngăn bằng dấu “.”</w:delText>
        </w:r>
        <w:r w:rsidR="00275AF6" w:rsidDel="00023703">
          <w:rPr>
            <w:lang w:val="en-US"/>
          </w:rPr>
          <w:delText>.</w:delText>
        </w:r>
      </w:del>
    </w:p>
    <w:p w14:paraId="3380F75A" w14:textId="6BFFCEE0" w:rsidR="006F12F5" w:rsidRDefault="006F12F5" w:rsidP="006F12F5">
      <w:pPr>
        <w:spacing w:line="360" w:lineRule="auto"/>
        <w:ind w:firstLine="720"/>
        <w:rPr>
          <w:b/>
          <w:lang w:val="da-DK"/>
        </w:rPr>
      </w:pPr>
      <w:r w:rsidRPr="00B04AB8">
        <w:rPr>
          <w:b/>
          <w:lang w:val="da-DK"/>
        </w:rPr>
        <w:t>Đặc điểm:</w:t>
      </w:r>
    </w:p>
    <w:p w14:paraId="4FB057EB" w14:textId="67E48702" w:rsidR="00A77377" w:rsidDel="00023703" w:rsidRDefault="00A77377" w:rsidP="00A77377">
      <w:pPr>
        <w:ind w:firstLine="720"/>
        <w:rPr>
          <w:del w:id="752" w:author="phuong vu" w:date="2018-11-22T19:31:00Z"/>
          <w:lang w:val="da-DK"/>
        </w:rPr>
      </w:pPr>
      <w:del w:id="753" w:author="phuong vu" w:date="2018-11-22T19:31:00Z">
        <w:r w:rsidRPr="00A77377" w:rsidDel="00023703">
          <w:rPr>
            <w:lang w:val="da-DK"/>
          </w:rPr>
          <w:delText>JWT có ưu điểm là mã hóa được nhiều thông tin. JWT gửi cho client mà không cần lưu phía server, nên không như một số giải pháp cũ là lưu session phía server và dùng 1 key gửi client, sau đó nhận key và kiểm tra session để xác thực và quyền.</w:delText>
        </w:r>
      </w:del>
    </w:p>
    <w:p w14:paraId="2863B326" w14:textId="3A28422B" w:rsidR="006F12F5" w:rsidDel="00023703" w:rsidRDefault="00A77377" w:rsidP="00A77377">
      <w:pPr>
        <w:ind w:firstLine="720"/>
        <w:rPr>
          <w:del w:id="754" w:author="phuong vu" w:date="2018-11-22T19:31:00Z"/>
          <w:lang w:val="da-DK"/>
        </w:rPr>
      </w:pPr>
      <w:del w:id="755" w:author="phuong vu" w:date="2018-11-22T19:31:00Z">
        <w:r w:rsidDel="00023703">
          <w:rPr>
            <w:lang w:val="da-DK"/>
          </w:rPr>
          <w:delText>Kịch khi sử dụng JWT thường diễn ra theo các trường hợp:</w:delText>
        </w:r>
      </w:del>
    </w:p>
    <w:p w14:paraId="7B233092" w14:textId="201B703C" w:rsidR="00A77377" w:rsidRPr="00A77377" w:rsidDel="00023703" w:rsidRDefault="00A77377" w:rsidP="00A77377">
      <w:pPr>
        <w:ind w:left="360"/>
        <w:rPr>
          <w:del w:id="756" w:author="phuong vu" w:date="2018-11-22T19:31:00Z"/>
          <w:lang w:val="da-DK"/>
        </w:rPr>
      </w:pPr>
      <w:del w:id="757" w:author="phuong vu" w:date="2018-11-22T19:31:00Z">
        <w:r w:rsidRPr="00A77377" w:rsidDel="00023703">
          <w:rPr>
            <w:lang w:val="da-DK"/>
          </w:rPr>
          <w:tab/>
        </w:r>
        <w:r w:rsidDel="00023703">
          <w:rPr>
            <w:lang w:val="da-DK"/>
          </w:rPr>
          <w:delText xml:space="preserve">- </w:delText>
        </w:r>
        <w:r w:rsidRPr="00A77377" w:rsidDel="00023703">
          <w:rPr>
            <w:lang w:val="da-DK"/>
          </w:rPr>
          <w:delText>Truy cập không xác thực sẽ báo lỗi</w:delText>
        </w:r>
        <w:r w:rsidDel="00023703">
          <w:rPr>
            <w:lang w:val="da-DK"/>
          </w:rPr>
          <w:delText xml:space="preserve">. </w:delText>
        </w:r>
        <w:r w:rsidRPr="00A77377" w:rsidDel="00023703">
          <w:rPr>
            <w:lang w:val="da-DK"/>
          </w:rPr>
          <w:delText>Yêu cầu xác thực server sẽ xác thực và mã hóa thông tin cần thiết cho lần giải mã sau, rồi trả về token (ở đây là JSON Web Token)</w:delText>
        </w:r>
        <w:r w:rsidDel="00023703">
          <w:rPr>
            <w:lang w:val="da-DK"/>
          </w:rPr>
          <w:delText>.</w:delText>
        </w:r>
      </w:del>
    </w:p>
    <w:p w14:paraId="6E378FE4" w14:textId="2AB3F5A4" w:rsidR="00C72A3D" w:rsidRDefault="00A77377" w:rsidP="00C72A3D">
      <w:pPr>
        <w:ind w:left="360" w:firstLine="360"/>
        <w:rPr>
          <w:lang w:val="da-DK"/>
        </w:rPr>
      </w:pPr>
      <w:del w:id="758" w:author="phuong vu" w:date="2018-11-22T19:31:00Z">
        <w:r w:rsidDel="00023703">
          <w:rPr>
            <w:lang w:val="da-DK"/>
          </w:rPr>
          <w:delText xml:space="preserve">- </w:delText>
        </w:r>
        <w:r w:rsidRPr="00A77377" w:rsidDel="00023703">
          <w:rPr>
            <w:lang w:val="da-DK"/>
          </w:rPr>
          <w:delText>Truy cập xác thực sẽ luôn kèm token trong header, hoặc phương thức POST, hoặc trên URL. Phía server sẽ giải mã JWT token nhận được và kiểm tra những yêu cầu như user, role, permission (tùy trường hợp) có trong payload của JWT.</w:delText>
        </w:r>
      </w:del>
    </w:p>
    <w:p w14:paraId="6530A3BA" w14:textId="5DC45577" w:rsidR="00C72A3D" w:rsidRPr="00C72A3D" w:rsidDel="00D37715" w:rsidRDefault="00C72A3D" w:rsidP="007C127C">
      <w:pPr>
        <w:pStyle w:val="Heading2"/>
        <w:rPr>
          <w:del w:id="759" w:author="phuong vu" w:date="2018-11-22T19:32:00Z"/>
          <w:vertAlign w:val="superscript"/>
        </w:rPr>
      </w:pPr>
      <w:del w:id="760" w:author="phuong vu" w:date="2018-11-22T19:32:00Z">
        <w:r w:rsidDel="00D37715">
          <w:delText xml:space="preserve">Tìm hiểu về ReactJS </w:delText>
        </w:r>
        <w:r w:rsidDel="00D37715">
          <w:rPr>
            <w:vertAlign w:val="superscript"/>
          </w:rPr>
          <w:delText>[7]</w:delText>
        </w:r>
        <w:bookmarkStart w:id="761" w:name="_Toc530678756"/>
        <w:bookmarkEnd w:id="761"/>
      </w:del>
    </w:p>
    <w:p w14:paraId="2CDC40DD" w14:textId="46C406B1" w:rsidR="00C72A3D" w:rsidDel="00D37715" w:rsidRDefault="00C72A3D" w:rsidP="00C72A3D">
      <w:pPr>
        <w:spacing w:line="360" w:lineRule="auto"/>
        <w:ind w:firstLine="720"/>
        <w:rPr>
          <w:del w:id="762" w:author="phuong vu" w:date="2018-11-22T19:32:00Z"/>
          <w:b/>
          <w:lang w:val="en-US"/>
        </w:rPr>
      </w:pPr>
      <w:del w:id="763" w:author="phuong vu" w:date="2018-11-22T19:32:00Z">
        <w:r w:rsidRPr="00B04AB8" w:rsidDel="00D37715">
          <w:rPr>
            <w:b/>
            <w:lang w:val="en-US"/>
          </w:rPr>
          <w:delText>Giới thiệu:</w:delText>
        </w:r>
        <w:bookmarkStart w:id="764" w:name="_Toc530678757"/>
        <w:bookmarkEnd w:id="764"/>
      </w:del>
    </w:p>
    <w:p w14:paraId="69FB969D" w14:textId="69417DA7" w:rsidR="00A77377" w:rsidDel="00D37715" w:rsidRDefault="00C72A3D" w:rsidP="00C72A3D">
      <w:pPr>
        <w:ind w:firstLine="720"/>
        <w:rPr>
          <w:del w:id="765" w:author="phuong vu" w:date="2018-11-22T19:32:00Z"/>
          <w:lang w:val="da-DK"/>
        </w:rPr>
      </w:pPr>
      <w:del w:id="766" w:author="phuong vu" w:date="2018-11-22T19:31:00Z">
        <w:r w:rsidRPr="00C72A3D" w:rsidDel="00023703">
          <w:rPr>
            <w:lang w:val="da-DK"/>
          </w:rPr>
          <w:delText xml:space="preserve">React là một thư viện UI phát triển tại Facebook để hỗ trợ việc xây dựng những thành phần (components) UI có tính tương tác cao, có trạng thái và có thể sử dụng lại được. </w:delText>
        </w:r>
        <w:r w:rsidR="00AB661F" w:rsidRPr="00AB661F" w:rsidDel="00023703">
          <w:rPr>
            <w:lang w:val="da-DK"/>
          </w:rPr>
          <w:delTex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delText>
        </w:r>
      </w:del>
      <w:bookmarkStart w:id="767" w:name="_Toc530678758"/>
      <w:bookmarkEnd w:id="767"/>
    </w:p>
    <w:p w14:paraId="64ADF050" w14:textId="799607ED" w:rsidR="00CD33E1" w:rsidDel="00D37715" w:rsidRDefault="00CD33E1" w:rsidP="00CD33E1">
      <w:pPr>
        <w:spacing w:line="360" w:lineRule="auto"/>
        <w:ind w:firstLine="720"/>
        <w:rPr>
          <w:del w:id="768" w:author="phuong vu" w:date="2018-11-22T19:32:00Z"/>
          <w:b/>
          <w:lang w:val="da-DK"/>
        </w:rPr>
      </w:pPr>
      <w:del w:id="769" w:author="phuong vu" w:date="2018-11-22T19:32:00Z">
        <w:r w:rsidRPr="00B04AB8" w:rsidDel="00D37715">
          <w:rPr>
            <w:b/>
            <w:lang w:val="da-DK"/>
          </w:rPr>
          <w:delText>Đặc điểm:</w:delText>
        </w:r>
        <w:bookmarkStart w:id="770" w:name="_Toc530678759"/>
        <w:bookmarkEnd w:id="770"/>
      </w:del>
    </w:p>
    <w:p w14:paraId="3F11F795" w14:textId="75495675" w:rsidR="00753680" w:rsidDel="00D37715" w:rsidRDefault="00753680" w:rsidP="00753680">
      <w:pPr>
        <w:ind w:firstLine="720"/>
        <w:rPr>
          <w:del w:id="771" w:author="phuong vu" w:date="2018-11-22T19:31:00Z"/>
          <w:lang w:val="da-DK"/>
        </w:rPr>
      </w:pPr>
      <w:del w:id="772" w:author="phuong vu" w:date="2018-11-22T19:31:00Z">
        <w:r w:rsidRPr="00753680" w:rsidDel="00D37715">
          <w:rPr>
            <w:lang w:val="da-DK"/>
          </w:rPr>
          <w:delText>-</w:delText>
        </w:r>
        <w:r w:rsidDel="00D37715">
          <w:rPr>
            <w:lang w:val="da-DK"/>
          </w:rPr>
          <w:delText xml:space="preserve"> </w:delText>
        </w:r>
        <w:r w:rsidDel="00D37715">
          <w:rPr>
            <w:i/>
            <w:lang w:val="da-DK"/>
          </w:rPr>
          <w:delText>ReactJS</w:delText>
        </w:r>
        <w:r w:rsidRPr="00753680" w:rsidDel="00D37715">
          <w:rPr>
            <w:i/>
            <w:lang w:val="da-DK"/>
          </w:rPr>
          <w:delText xml:space="preserve"> cực kì hiệu quả</w:delText>
        </w:r>
        <w:r w:rsidRPr="00753680" w:rsidDel="00D37715">
          <w:rPr>
            <w:lang w:val="da-DK"/>
          </w:rPr>
          <w:delText xml:space="preserve">: </w:delText>
        </w:r>
        <w:r w:rsidDel="00D37715">
          <w:rPr>
            <w:lang w:val="da-DK"/>
          </w:rPr>
          <w:delText>ReactJS</w:delText>
        </w:r>
        <w:r w:rsidRPr="00753680" w:rsidDel="00D37715">
          <w:rPr>
            <w:lang w:val="da-DK"/>
          </w:rPr>
          <w:delText xml:space="preserve"> tạo ra cho chính nó DOM ảo – nơi mà các component thực sự tồn tại trên đó. Điều này sẽ giúp cải thiện hiệu suất rất nhiều. </w:delText>
        </w:r>
        <w:r w:rsidDel="00D37715">
          <w:rPr>
            <w:lang w:val="da-DK"/>
          </w:rPr>
          <w:delText>ReactJS</w:delText>
        </w:r>
        <w:r w:rsidRPr="00753680" w:rsidDel="00D37715">
          <w:rPr>
            <w:lang w:val="da-DK"/>
          </w:rPr>
          <w:delText xml:space="preserve"> cũng tính toán những thay đổi nào cần cập nhật len DOM và chỉ thực hiện chúng. Điều này giúp </w:delText>
        </w:r>
        <w:r w:rsidDel="00D37715">
          <w:rPr>
            <w:lang w:val="da-DK"/>
          </w:rPr>
          <w:delText>ReactJS</w:delText>
        </w:r>
        <w:r w:rsidRPr="00753680" w:rsidDel="00D37715">
          <w:rPr>
            <w:lang w:val="da-DK"/>
          </w:rPr>
          <w:delText xml:space="preserve"> tránh những thao tác cần trên DOM mà nhiều chi phí.</w:delText>
        </w:r>
        <w:bookmarkStart w:id="773" w:name="_Toc530678760"/>
        <w:bookmarkEnd w:id="773"/>
      </w:del>
    </w:p>
    <w:p w14:paraId="16BB31E7" w14:textId="11A32AB5" w:rsidR="00753680" w:rsidDel="00D37715" w:rsidRDefault="00753680" w:rsidP="00753680">
      <w:pPr>
        <w:ind w:firstLine="720"/>
        <w:rPr>
          <w:del w:id="774" w:author="phuong vu" w:date="2018-11-22T19:31:00Z"/>
          <w:lang w:val="da-DK"/>
        </w:rPr>
      </w:pPr>
      <w:del w:id="775" w:author="phuong vu" w:date="2018-11-22T19:31:00Z">
        <w:r w:rsidRPr="00753680" w:rsidDel="00D37715">
          <w:rPr>
            <w:i/>
            <w:lang w:val="da-DK"/>
          </w:rPr>
          <w:delText xml:space="preserve">- </w:delText>
        </w:r>
        <w:r w:rsidR="00823126" w:rsidDel="00D37715">
          <w:rPr>
            <w:i/>
            <w:lang w:val="da-DK"/>
          </w:rPr>
          <w:delText>ReactJS</w:delText>
        </w:r>
        <w:r w:rsidRPr="00753680" w:rsidDel="00D37715">
          <w:rPr>
            <w:i/>
            <w:lang w:val="da-DK"/>
          </w:rPr>
          <w:delText xml:space="preserve"> giúp việc viết các đoạn code JS dễ dàng hơn: </w:delText>
        </w:r>
        <w:r w:rsidRPr="00753680" w:rsidDel="00D37715">
          <w:rPr>
            <w:lang w:val="da-DK"/>
          </w:rPr>
          <w:delText>Nó d</w:delText>
        </w:r>
        <w:r w:rsidDel="00D37715">
          <w:rPr>
            <w:lang w:val="da-DK"/>
          </w:rPr>
          <w:delText>ù</w:delText>
        </w:r>
        <w:r w:rsidRPr="00753680" w:rsidDel="00D37715">
          <w:rPr>
            <w:lang w:val="da-DK"/>
          </w:rPr>
          <w:delText xml:space="preserve">ng cú pháp đặc biệt là JSX (Javascript mở rộng) cho phép ta trộn giữa code HTML và Javascript. Ta có thể </w:delText>
        </w:r>
        <w:r w:rsidDel="00D37715">
          <w:rPr>
            <w:lang w:val="da-DK"/>
          </w:rPr>
          <w:delText>thêm</w:delText>
        </w:r>
        <w:r w:rsidRPr="00753680" w:rsidDel="00D37715">
          <w:rPr>
            <w:lang w:val="da-DK"/>
          </w:rPr>
          <w:delText xml:space="preserve"> vào các đoạn HTML vào trong hàm render mà không cần phải nối chuỗi. Đây là đặc tính thú vị của </w:delText>
        </w:r>
        <w:r w:rsidR="00823126" w:rsidDel="00D37715">
          <w:rPr>
            <w:lang w:val="da-DK"/>
          </w:rPr>
          <w:delText>ReactJS</w:delText>
        </w:r>
        <w:r w:rsidRPr="00753680" w:rsidDel="00D37715">
          <w:rPr>
            <w:lang w:val="da-DK"/>
          </w:rPr>
          <w:delText>. Nó sẽ chuyển đổi các đoạn HTML thành các hàm khởi tạo đối tượng HTML bằng bộ biến đổi JSX.</w:delText>
        </w:r>
        <w:bookmarkStart w:id="776" w:name="_Toc530678761"/>
        <w:bookmarkEnd w:id="776"/>
      </w:del>
    </w:p>
    <w:p w14:paraId="4F555215" w14:textId="40C2EE94" w:rsidR="00753680" w:rsidDel="00D37715" w:rsidRDefault="00753680" w:rsidP="00753680">
      <w:pPr>
        <w:ind w:firstLine="720"/>
        <w:rPr>
          <w:del w:id="777" w:author="phuong vu" w:date="2018-11-22T19:31:00Z"/>
          <w:lang w:val="da-DK"/>
        </w:rPr>
      </w:pPr>
      <w:del w:id="778" w:author="phuong vu" w:date="2018-11-22T19:31:00Z">
        <w:r w:rsidDel="00D37715">
          <w:rPr>
            <w:lang w:val="da-DK"/>
          </w:rPr>
          <w:delText xml:space="preserve">- </w:delText>
        </w:r>
        <w:r w:rsidRPr="00753680" w:rsidDel="00D37715">
          <w:rPr>
            <w:i/>
            <w:lang w:val="da-DK"/>
          </w:rPr>
          <w:delText>Nó có nhiều công cụ phát triển:</w:delText>
        </w:r>
        <w:r w:rsidRPr="00753680" w:rsidDel="00D37715">
          <w:rPr>
            <w:lang w:val="da-DK"/>
          </w:rPr>
          <w:delText xml:space="preserve"> Khi bắt đầu </w:delText>
        </w:r>
        <w:r w:rsidR="00823126" w:rsidDel="00D37715">
          <w:rPr>
            <w:lang w:val="da-DK"/>
          </w:rPr>
          <w:delText>sử dụng ReactJS</w:delText>
        </w:r>
        <w:r w:rsidRPr="00753680" w:rsidDel="00D37715">
          <w:rPr>
            <w:lang w:val="da-DK"/>
          </w:rPr>
          <w:delText xml:space="preserve">, đừng quên cài đặt ứng dụng mở rộng của Chrome dành cho </w:delText>
        </w:r>
        <w:r w:rsidR="00823126" w:rsidDel="00D37715">
          <w:rPr>
            <w:lang w:val="da-DK"/>
          </w:rPr>
          <w:delText>ReactJS</w:delText>
        </w:r>
        <w:r w:rsidRPr="00753680" w:rsidDel="00D37715">
          <w:rPr>
            <w:lang w:val="da-DK"/>
          </w:rPr>
          <w:delText xml:space="preserve">. Nó giúp </w:delText>
        </w:r>
        <w:r w:rsidR="00823126" w:rsidDel="00D37715">
          <w:rPr>
            <w:lang w:val="da-DK"/>
          </w:rPr>
          <w:delText>ta</w:delText>
        </w:r>
        <w:r w:rsidRPr="00753680" w:rsidDel="00D37715">
          <w:rPr>
            <w:lang w:val="da-DK"/>
          </w:rPr>
          <w:delText xml:space="preserve"> </w:delText>
        </w:r>
        <w:r w:rsidR="00823126" w:rsidDel="00D37715">
          <w:rPr>
            <w:lang w:val="da-DK"/>
          </w:rPr>
          <w:delText>bắt lỗi</w:delText>
        </w:r>
        <w:r w:rsidRPr="00753680" w:rsidDel="00D37715">
          <w:rPr>
            <w:lang w:val="da-DK"/>
          </w:rPr>
          <w:delText xml:space="preserve"> code dễ dàng hơn. Sau khi </w:delText>
        </w:r>
        <w:r w:rsidR="00823126" w:rsidDel="00D37715">
          <w:rPr>
            <w:lang w:val="da-DK"/>
          </w:rPr>
          <w:delText>ta</w:delText>
        </w:r>
        <w:r w:rsidRPr="00753680" w:rsidDel="00D37715">
          <w:rPr>
            <w:lang w:val="da-DK"/>
          </w:rPr>
          <w:delText xml:space="preserve"> cài đặt ứng dụng này, </w:delText>
        </w:r>
        <w:r w:rsidR="00823126" w:rsidDel="00D37715">
          <w:rPr>
            <w:lang w:val="da-DK"/>
          </w:rPr>
          <w:delText>ta</w:delText>
        </w:r>
        <w:r w:rsidRPr="00753680" w:rsidDel="00D37715">
          <w:rPr>
            <w:lang w:val="da-DK"/>
          </w:rPr>
          <w:delText xml:space="preserve"> sẽ có cái nhìn trực tiếp vào virtual DOM như thể </w:delText>
        </w:r>
        <w:r w:rsidR="00823126" w:rsidDel="00D37715">
          <w:rPr>
            <w:lang w:val="da-DK"/>
          </w:rPr>
          <w:delText>ta</w:delText>
        </w:r>
        <w:r w:rsidRPr="00753680" w:rsidDel="00D37715">
          <w:rPr>
            <w:lang w:val="da-DK"/>
          </w:rPr>
          <w:delText xml:space="preserve"> đang xem cây DOM thông thường.</w:delText>
        </w:r>
        <w:bookmarkStart w:id="779" w:name="_Toc530678762"/>
        <w:bookmarkEnd w:id="779"/>
      </w:del>
    </w:p>
    <w:p w14:paraId="195404DB" w14:textId="558F8279" w:rsidR="00823126" w:rsidDel="00D37715" w:rsidRDefault="00823126" w:rsidP="00753680">
      <w:pPr>
        <w:ind w:firstLine="720"/>
        <w:rPr>
          <w:del w:id="780" w:author="phuong vu" w:date="2018-11-22T19:31:00Z"/>
          <w:lang w:val="da-DK"/>
        </w:rPr>
      </w:pPr>
      <w:del w:id="781" w:author="phuong vu" w:date="2018-11-22T19:31:00Z">
        <w:r w:rsidDel="00D37715">
          <w:rPr>
            <w:lang w:val="da-DK"/>
          </w:rPr>
          <w:delText xml:space="preserve">- </w:delText>
        </w:r>
        <w:r w:rsidRPr="00823126" w:rsidDel="00D37715">
          <w:rPr>
            <w:i/>
            <w:lang w:val="da-DK"/>
          </w:rPr>
          <w:delText>Render tầng server:</w:delText>
        </w:r>
        <w:r w:rsidRPr="00823126" w:rsidDel="00D37715">
          <w:rPr>
            <w:lang w:val="da-DK"/>
          </w:rPr>
          <w:delText xml:space="preserve"> Một trong những vấn đề với các ứng dụng đơn trang là tối ưu SEO và thời gian tải trang. Nếu tất cả việc xây dựng và hiển thị trang đều thực hiện ở client, thì người d</w:delText>
        </w:r>
        <w:r w:rsidDel="00D37715">
          <w:rPr>
            <w:lang w:val="da-DK"/>
          </w:rPr>
          <w:delText>ù</w:delText>
        </w:r>
        <w:r w:rsidRPr="00823126" w:rsidDel="00D37715">
          <w:rPr>
            <w:lang w:val="da-DK"/>
          </w:rPr>
          <w:delText xml:space="preserve">ng sẽ phải chờ cho trang được khởi tạo và hiển thị lên. Điều này thực tế là chậm. Hoặc nếu giả sử người </w:delText>
        </w:r>
        <w:r w:rsidDel="00D37715">
          <w:rPr>
            <w:lang w:val="da-DK"/>
          </w:rPr>
          <w:delText>dùng</w:delText>
        </w:r>
        <w:r w:rsidRPr="00823126" w:rsidDel="00D37715">
          <w:rPr>
            <w:lang w:val="da-DK"/>
          </w:rPr>
          <w:delText xml:space="preserve"> vô hiệu hóa Javascript thì sao? Reactjs là một thư viện component, nó có thể vừa render ở ngoài trình duyệt sử dụng DOM và cũng có thể render bằng các chuỗi HTML mà server trả về</w:delText>
        </w:r>
        <w:r w:rsidDel="00D37715">
          <w:rPr>
            <w:lang w:val="da-DK"/>
          </w:rPr>
          <w:delText>.</w:delText>
        </w:r>
        <w:bookmarkStart w:id="782" w:name="_Toc530678763"/>
        <w:bookmarkEnd w:id="782"/>
      </w:del>
    </w:p>
    <w:p w14:paraId="2B35D189" w14:textId="0BBB1719" w:rsidR="00823126" w:rsidRPr="00753680" w:rsidDel="00D37715" w:rsidRDefault="00823126" w:rsidP="003B05E0">
      <w:pPr>
        <w:ind w:firstLine="720"/>
        <w:rPr>
          <w:del w:id="783" w:author="phuong vu" w:date="2018-11-22T19:32:00Z"/>
          <w:lang w:val="da-DK"/>
        </w:rPr>
      </w:pPr>
      <w:del w:id="784" w:author="phuong vu" w:date="2018-11-22T19:31:00Z">
        <w:r w:rsidDel="00D37715">
          <w:rPr>
            <w:i/>
            <w:lang w:val="da-DK"/>
          </w:rPr>
          <w:delText xml:space="preserve">- </w:delText>
        </w:r>
        <w:r w:rsidRPr="00823126" w:rsidDel="00D37715">
          <w:rPr>
            <w:i/>
            <w:lang w:val="da-DK"/>
          </w:rPr>
          <w:delText>Làm việc với vấn đề test giao diện</w:delText>
        </w:r>
        <w:r w:rsidRPr="00823126" w:rsidDel="00D37715">
          <w:rPr>
            <w:lang w:val="da-DK"/>
          </w:rPr>
          <w:delText>: Nó cực kì dễ để viết các test case giao diện vì virtual DOM được cài đặt hoàn toàn bằng JS.</w:delText>
        </w:r>
        <w:r w:rsidDel="00D37715">
          <w:rPr>
            <w:lang w:val="da-DK"/>
          </w:rPr>
          <w:delText xml:space="preserve"> </w:delText>
        </w:r>
        <w:r w:rsidRPr="00823126" w:rsidDel="00D37715">
          <w:rPr>
            <w:lang w:val="da-DK"/>
          </w:rPr>
          <w:delText>Hiệu năng cao đối với các ứng dụng có dữ liệu thay đổi liên tục, dễ dàng cho bảo trì và sửa lỗi.</w:delText>
        </w:r>
      </w:del>
      <w:bookmarkStart w:id="785" w:name="_Toc530678764"/>
      <w:bookmarkEnd w:id="785"/>
    </w:p>
    <w:p w14:paraId="671A6556" w14:textId="2371C146" w:rsidR="00536771" w:rsidDel="00D37715" w:rsidRDefault="00536771" w:rsidP="00536771">
      <w:pPr>
        <w:rPr>
          <w:del w:id="786" w:author="phuong vu" w:date="2018-11-22T19:32:00Z"/>
          <w:lang w:val="da-DK"/>
        </w:rPr>
      </w:pPr>
      <w:bookmarkStart w:id="787" w:name="_Toc530678765"/>
      <w:bookmarkEnd w:id="787"/>
    </w:p>
    <w:p w14:paraId="4F7C33CF" w14:textId="2E99DA14" w:rsidR="001B2876" w:rsidRPr="007A626B" w:rsidRDefault="001B2876" w:rsidP="007C127C">
      <w:pPr>
        <w:pStyle w:val="Heading2"/>
        <w:rPr>
          <w:vertAlign w:val="superscript"/>
        </w:rPr>
      </w:pPr>
      <w:bookmarkStart w:id="788" w:name="_Toc530678766"/>
      <w:r>
        <w:t xml:space="preserve">Tìm hiểu về </w:t>
      </w:r>
      <w:del w:id="789" w:author="phuong vu" w:date="2018-11-22T19:31:00Z">
        <w:r w:rsidDel="00D37715">
          <w:delText>Apollo Client</w:delText>
        </w:r>
        <w:r w:rsidR="007A626B" w:rsidDel="00D37715">
          <w:delText xml:space="preserve"> </w:delText>
        </w:r>
        <w:r w:rsidR="007A626B" w:rsidDel="00D37715">
          <w:rPr>
            <w:vertAlign w:val="superscript"/>
          </w:rPr>
          <w:delText>[8]</w:delText>
        </w:r>
      </w:del>
      <w:ins w:id="790" w:author="phuong vu" w:date="2018-11-22T19:31:00Z">
        <w:r w:rsidR="00D37715">
          <w:rPr>
            <w:lang w:val="en-US"/>
          </w:rPr>
          <w:t>x</w:t>
        </w:r>
      </w:ins>
      <w:ins w:id="791" w:author="phuong vu" w:date="2018-11-22T19:32:00Z">
        <w:r w:rsidR="00D37715">
          <w:rPr>
            <w:lang w:val="en-US"/>
          </w:rPr>
          <w:t>ây dựng từ điển</w:t>
        </w:r>
      </w:ins>
      <w:bookmarkEnd w:id="788"/>
    </w:p>
    <w:p w14:paraId="71413191" w14:textId="77777777" w:rsidR="007A626B" w:rsidRDefault="007A626B" w:rsidP="007A626B">
      <w:pPr>
        <w:spacing w:line="360" w:lineRule="auto"/>
        <w:ind w:firstLine="720"/>
        <w:rPr>
          <w:b/>
          <w:lang w:val="en-US"/>
        </w:rPr>
      </w:pPr>
      <w:r w:rsidRPr="00B04AB8">
        <w:rPr>
          <w:b/>
          <w:lang w:val="en-US"/>
        </w:rPr>
        <w:t>Giới thiệu:</w:t>
      </w:r>
    </w:p>
    <w:p w14:paraId="4A7FA2FC" w14:textId="4DEBDA68" w:rsidR="001B2876" w:rsidRDefault="007A626B" w:rsidP="001B2876">
      <w:pPr>
        <w:rPr>
          <w:lang w:val="en-US"/>
        </w:rPr>
      </w:pPr>
      <w:r>
        <w:rPr>
          <w:lang w:val="en-US"/>
        </w:rPr>
        <w:tab/>
      </w:r>
      <w:del w:id="792" w:author="phuong vu" w:date="2018-11-22T19:32:00Z">
        <w:r w:rsidDel="00D37715">
          <w:rPr>
            <w:lang w:val="en-US"/>
          </w:rPr>
          <w:delText>Apollo Client là một cách thức nhanh chóng khi muốn sử dụng GraphQL để tạo nên một ứng dụng người dùng. Nó giúp ta định nghĩa được những dữ liệu cần thiết và đủ để dựng nên một giao diện cho người dùng nhanh nhất có thể. Apollo Client hỗ trợ cho rất nhiều frontend platform như React, Vue.js, Angular, Android, Swift,</w:delText>
        </w:r>
        <w:r w:rsidR="00D27251" w:rsidDel="00D37715">
          <w:rPr>
            <w:lang w:val="en-US"/>
          </w:rPr>
          <w:delText xml:space="preserve"> </w:delText>
        </w:r>
        <w:r w:rsidDel="00D37715">
          <w:rPr>
            <w:lang w:val="en-US"/>
          </w:rPr>
          <w:delText>….</w:delText>
        </w:r>
      </w:del>
    </w:p>
    <w:p w14:paraId="62BB7B77" w14:textId="77777777" w:rsidR="00D27251" w:rsidRDefault="00D27251" w:rsidP="00D27251">
      <w:pPr>
        <w:spacing w:line="360" w:lineRule="auto"/>
        <w:ind w:firstLine="720"/>
        <w:rPr>
          <w:b/>
          <w:lang w:val="da-DK"/>
        </w:rPr>
      </w:pPr>
      <w:r w:rsidRPr="00B04AB8">
        <w:rPr>
          <w:b/>
          <w:lang w:val="da-DK"/>
        </w:rPr>
        <w:t>Đặc điểm:</w:t>
      </w:r>
    </w:p>
    <w:p w14:paraId="24D418C0" w14:textId="4C342338" w:rsidR="00D27251" w:rsidDel="00D37715" w:rsidRDefault="00D27251" w:rsidP="00D37715">
      <w:pPr>
        <w:rPr>
          <w:del w:id="793" w:author="phuong vu" w:date="2018-11-22T19:32:00Z"/>
          <w:lang w:val="en-US"/>
        </w:rPr>
        <w:pPrChange w:id="794" w:author="phuong vu" w:date="2018-11-22T19:32:00Z">
          <w:pPr/>
        </w:pPrChange>
      </w:pPr>
      <w:r>
        <w:rPr>
          <w:lang w:val="en-US"/>
        </w:rPr>
        <w:tab/>
      </w:r>
      <w:del w:id="795" w:author="phuong vu" w:date="2018-11-22T19:32:00Z">
        <w:r w:rsidDel="00D37715">
          <w:rPr>
            <w:lang w:val="en-US"/>
          </w:rPr>
          <w:delText xml:space="preserve">- </w:delText>
        </w:r>
        <w:r w:rsidDel="00D37715">
          <w:rPr>
            <w:i/>
            <w:lang w:val="en-US"/>
          </w:rPr>
          <w:delText xml:space="preserve">Dễ dàng tích hợp với các frontend platform: </w:delText>
        </w:r>
        <w:r w:rsidDel="00D37715">
          <w:rPr>
            <w:lang w:val="en-US"/>
          </w:rPr>
          <w:delText>Nhờ việc hỗ trợ nhiều loại platform phổ biến hiện nay nên việc áp dụng Apollo Client vào việc hỗ trợ ứng dụng truy xuất dữ liệu từ API một cách dễ dàng. Ta không cần tốn quá nhiều thời gian để tìm hiểu, tích hợp, sử dụng</w:delText>
        </w:r>
        <w:r w:rsidR="002A795B" w:rsidDel="00D37715">
          <w:rPr>
            <w:lang w:val="en-US"/>
          </w:rPr>
          <w:delText>.</w:delText>
        </w:r>
      </w:del>
    </w:p>
    <w:p w14:paraId="5431789B" w14:textId="32748625" w:rsidR="00997C30" w:rsidRDefault="002A795B" w:rsidP="00D37715">
      <w:pPr>
        <w:rPr>
          <w:ins w:id="796" w:author="phuong vu" w:date="2018-11-20T21:29:00Z"/>
          <w:lang w:val="en-US"/>
        </w:rPr>
        <w:pPrChange w:id="797" w:author="phuong vu" w:date="2018-11-22T19:32:00Z">
          <w:pPr/>
        </w:pPrChange>
      </w:pPr>
      <w:del w:id="798" w:author="phuong vu" w:date="2018-11-22T19:32:00Z">
        <w:r w:rsidDel="00D37715">
          <w:rPr>
            <w:lang w:val="en-US"/>
          </w:rPr>
          <w:tab/>
          <w:delText xml:space="preserve">- </w:delText>
        </w:r>
        <w:r w:rsidDel="00D37715">
          <w:rPr>
            <w:i/>
            <w:lang w:val="en-US"/>
          </w:rPr>
          <w:delText xml:space="preserve">Giúp kiểm soát và hiểu được cách ứng dụng hoạt động: </w:delText>
        </w:r>
        <w:r w:rsidDel="00D37715">
          <w:rPr>
            <w:lang w:val="en-US"/>
          </w:rPr>
          <w:delText>Bằng cách sử dụng cú pháp truy vấn của GraphQL nên việc sử dụng đơn giản. Nhờ đó, ta nắm bắt được lượng dữ liệu cần thiết cho mỗi bước hoạt động của ứng dụng và hiểu chính xác mỗi bước nó cần những gì tránh việc bị dư thừa dữ liệu không cần thiết. Bên cạnh đó Apollo Client được xây dựng nên bởi cộng đồng nên phù hợp đa dạng các trường hợp mà ta cần sử dụng.</w:delText>
        </w:r>
      </w:del>
      <w:bookmarkEnd w:id="740"/>
    </w:p>
    <w:p w14:paraId="24C1EDC1" w14:textId="3C446D69" w:rsidR="0073559F" w:rsidDel="00D37715" w:rsidRDefault="0073559F">
      <w:pPr>
        <w:pStyle w:val="Heading2"/>
        <w:rPr>
          <w:del w:id="799" w:author="phuong vu" w:date="2018-11-22T19:32:00Z"/>
          <w:lang w:val="en-US"/>
        </w:rPr>
        <w:pPrChange w:id="800" w:author="phuong vu" w:date="2018-11-20T21:29:00Z">
          <w:pPr/>
        </w:pPrChange>
      </w:pPr>
      <w:bookmarkStart w:id="801" w:name="_Toc530678767"/>
      <w:bookmarkEnd w:id="801"/>
    </w:p>
    <w:p w14:paraId="72D74FE5" w14:textId="527D2E9B" w:rsidR="00C557CE" w:rsidRPr="005D7B98" w:rsidDel="00D37715" w:rsidRDefault="00C557CE">
      <w:pPr>
        <w:ind w:left="1080"/>
        <w:jc w:val="left"/>
        <w:rPr>
          <w:del w:id="802" w:author="phuong vu" w:date="2018-11-22T19:32:00Z"/>
          <w:lang w:val="en-US"/>
        </w:rPr>
        <w:pPrChange w:id="803" w:author="phuong vu" w:date="2018-11-20T23:31:00Z">
          <w:pPr>
            <w:jc w:val="left"/>
          </w:pPr>
        </w:pPrChange>
      </w:pPr>
      <w:del w:id="804" w:author="phuong vu" w:date="2018-11-22T19:32:00Z">
        <w:r w:rsidRPr="005D7B98" w:rsidDel="00D37715">
          <w:rPr>
            <w:lang w:val="en-US"/>
          </w:rPr>
          <w:br w:type="page"/>
        </w:r>
      </w:del>
    </w:p>
    <w:p w14:paraId="12452D5B" w14:textId="7A78D345" w:rsidR="00C557CE" w:rsidRPr="00CD6A10" w:rsidDel="00C774DC" w:rsidRDefault="00C557CE">
      <w:pPr>
        <w:pStyle w:val="Heading1"/>
        <w:rPr>
          <w:del w:id="805" w:author="phuong vu" w:date="2018-11-22T13:51:00Z"/>
        </w:rPr>
        <w:pPrChange w:id="806" w:author="phuong vu" w:date="2018-11-20T23:31:00Z">
          <w:pPr>
            <w:pStyle w:val="Heading1"/>
            <w:jc w:val="both"/>
          </w:pPr>
        </w:pPrChange>
      </w:pPr>
      <w:del w:id="807" w:author="phuong vu" w:date="2018-11-22T13:51:00Z">
        <w:r w:rsidDel="00C774DC">
          <w:delText>NỘI DUNG NGHIÊN CỨU</w:delText>
        </w:r>
        <w:bookmarkStart w:id="808" w:name="_Toc530658318"/>
        <w:bookmarkStart w:id="809" w:name="_Toc530662042"/>
        <w:bookmarkStart w:id="810" w:name="_Toc530662509"/>
        <w:bookmarkStart w:id="811" w:name="_Toc530678768"/>
        <w:bookmarkEnd w:id="808"/>
        <w:bookmarkEnd w:id="809"/>
        <w:bookmarkEnd w:id="810"/>
        <w:bookmarkEnd w:id="811"/>
      </w:del>
    </w:p>
    <w:p w14:paraId="2C7F4CB1" w14:textId="6D1F0ED3" w:rsidR="00FB646D" w:rsidDel="00C774DC" w:rsidRDefault="00C557CE" w:rsidP="00C557CE">
      <w:pPr>
        <w:pStyle w:val="Heading2"/>
        <w:rPr>
          <w:del w:id="812" w:author="phuong vu" w:date="2018-11-22T13:51:00Z"/>
          <w:lang w:val="en-US"/>
        </w:rPr>
      </w:pPr>
      <w:del w:id="813" w:author="phuong vu" w:date="2018-11-22T13:51:00Z">
        <w:r w:rsidDel="00C774DC">
          <w:rPr>
            <w:lang w:val="en-US"/>
          </w:rPr>
          <w:delText>Mô tả bài toán</w:delText>
        </w:r>
        <w:bookmarkStart w:id="814" w:name="_Toc530658319"/>
        <w:bookmarkStart w:id="815" w:name="_Toc530662043"/>
        <w:bookmarkStart w:id="816" w:name="_Toc530662510"/>
        <w:bookmarkStart w:id="817" w:name="_Toc530678769"/>
        <w:bookmarkEnd w:id="814"/>
        <w:bookmarkEnd w:id="815"/>
        <w:bookmarkEnd w:id="816"/>
        <w:bookmarkEnd w:id="817"/>
      </w:del>
    </w:p>
    <w:p w14:paraId="31BFAC6A" w14:textId="6E4BA17C" w:rsidR="00184C7F" w:rsidDel="00382451" w:rsidRDefault="00184C7F" w:rsidP="00184C7F">
      <w:pPr>
        <w:pStyle w:val="Heading3"/>
        <w:rPr>
          <w:del w:id="818" w:author="phuong vu" w:date="2018-11-22T13:49:00Z"/>
        </w:rPr>
      </w:pPr>
      <w:del w:id="819" w:author="phuong vu" w:date="2018-11-22T13:49:00Z">
        <w:r w:rsidDel="00382451">
          <w:delText>Bối cảnh hệ thống</w:delText>
        </w:r>
        <w:bookmarkStart w:id="820" w:name="_Toc530658320"/>
        <w:bookmarkStart w:id="821" w:name="_Toc530662044"/>
        <w:bookmarkStart w:id="822" w:name="_Toc530662511"/>
        <w:bookmarkStart w:id="823" w:name="_Toc530678770"/>
        <w:bookmarkEnd w:id="820"/>
        <w:bookmarkEnd w:id="821"/>
        <w:bookmarkEnd w:id="822"/>
        <w:bookmarkEnd w:id="823"/>
      </w:del>
    </w:p>
    <w:p w14:paraId="656DD567" w14:textId="75D099AC" w:rsidR="00532496" w:rsidDel="00382451" w:rsidRDefault="00532496" w:rsidP="00CA57A3">
      <w:pPr>
        <w:rPr>
          <w:del w:id="824" w:author="phuong vu" w:date="2018-11-22T13:49:00Z"/>
          <w:lang w:val="en-US"/>
        </w:rPr>
      </w:pPr>
      <w:del w:id="825" w:author="phuong vu" w:date="2018-11-22T13:49:00Z">
        <w:r w:rsidDel="00382451">
          <w:rPr>
            <w:lang w:val="en-US"/>
          </w:rPr>
          <w:tab/>
          <w:delText xml:space="preserve">Các hệ thống API được viết thông qua GraphQL ngày càng nhiều hơn so với RESTful API bởi sự tiện lợi. Cũng như, ta dễ dàng truy xuất thông tin mong muốn mà không phải cấu hình quá nhiều, tránh được vấn đề dư thừa dữ liệu không cần thiết khi truy xuất dữ liệu. </w:delText>
        </w:r>
        <w:bookmarkStart w:id="826" w:name="_Toc530658321"/>
        <w:bookmarkStart w:id="827" w:name="_Toc530662045"/>
        <w:bookmarkStart w:id="828" w:name="_Toc530662512"/>
        <w:bookmarkStart w:id="829" w:name="_Toc530678771"/>
        <w:bookmarkEnd w:id="826"/>
        <w:bookmarkEnd w:id="827"/>
        <w:bookmarkEnd w:id="828"/>
        <w:bookmarkEnd w:id="829"/>
      </w:del>
    </w:p>
    <w:p w14:paraId="199FEC6E" w14:textId="323327C7" w:rsidR="00532496" w:rsidDel="00382451" w:rsidRDefault="00532496" w:rsidP="00CA57A3">
      <w:pPr>
        <w:rPr>
          <w:del w:id="830" w:author="phuong vu" w:date="2018-11-22T13:49:00Z"/>
          <w:lang w:val="en-US"/>
        </w:rPr>
      </w:pPr>
      <w:del w:id="831" w:author="phuong vu" w:date="2018-11-22T13:49:00Z">
        <w:r w:rsidDel="00382451">
          <w:rPr>
            <w:lang w:val="en-US"/>
          </w:rPr>
          <w:tab/>
          <w:delText>Người dùng hiện nay sử dụng điện thoại thường trực và Android là hiện điều hành mà có lượng người dùng đông đảo vì giá cả cũng như dễ dàng tạo và phát triển ứng dụng. Những điều đó hỗ trợ cho việc triển khai ứng dụng cho mọi người dễ dàng hơn.</w:delText>
        </w:r>
        <w:bookmarkStart w:id="832" w:name="_Toc530658322"/>
        <w:bookmarkStart w:id="833" w:name="_Toc530662046"/>
        <w:bookmarkStart w:id="834" w:name="_Toc530662513"/>
        <w:bookmarkStart w:id="835" w:name="_Toc530678772"/>
        <w:bookmarkEnd w:id="832"/>
        <w:bookmarkEnd w:id="833"/>
        <w:bookmarkEnd w:id="834"/>
        <w:bookmarkEnd w:id="835"/>
      </w:del>
    </w:p>
    <w:p w14:paraId="2DB10661" w14:textId="2CBF68DD" w:rsidR="00CA57A3" w:rsidRPr="007C127C" w:rsidDel="00382451" w:rsidRDefault="00532496" w:rsidP="007C127C">
      <w:pPr>
        <w:rPr>
          <w:del w:id="836" w:author="phuong vu" w:date="2018-11-22T13:49:00Z"/>
          <w:lang w:val="en-US"/>
        </w:rPr>
      </w:pPr>
      <w:del w:id="837" w:author="phuong vu" w:date="2018-11-22T13:49:00Z">
        <w:r w:rsidDel="00382451">
          <w:rPr>
            <w:lang w:val="en-US"/>
          </w:rPr>
          <w:tab/>
          <w:delText xml:space="preserve">ReactJS là một thư viện được Facebook hỗ trợ mạnh mẽ. Đó là một điểm mạnh giúp ta xây dựng một trang web nhanh chóng hơn, sử dụng ngay không cần quá hiểu rõ </w:delText>
        </w:r>
        <w:r w:rsidR="00E44686" w:rsidDel="00382451">
          <w:rPr>
            <w:lang w:val="en-US"/>
          </w:rPr>
          <w:delText xml:space="preserve">việc xây dựng một trang web theo nhưng Framework chuẩn. </w:delText>
        </w:r>
        <w:bookmarkStart w:id="838" w:name="_Toc530658323"/>
        <w:bookmarkStart w:id="839" w:name="_Toc530662047"/>
        <w:bookmarkStart w:id="840" w:name="_Toc530662514"/>
        <w:bookmarkStart w:id="841" w:name="_Toc530678773"/>
        <w:bookmarkEnd w:id="838"/>
        <w:bookmarkEnd w:id="839"/>
        <w:bookmarkEnd w:id="840"/>
        <w:bookmarkEnd w:id="841"/>
      </w:del>
    </w:p>
    <w:p w14:paraId="1E97AFDF" w14:textId="68B1A153" w:rsidR="00184C7F" w:rsidDel="00382451" w:rsidRDefault="00184C7F" w:rsidP="00184C7F">
      <w:pPr>
        <w:pStyle w:val="Heading3"/>
        <w:rPr>
          <w:del w:id="842" w:author="phuong vu" w:date="2018-11-22T13:49:00Z"/>
        </w:rPr>
      </w:pPr>
      <w:del w:id="843" w:author="phuong vu" w:date="2018-11-22T13:49:00Z">
        <w:r w:rsidDel="00382451">
          <w:delText>Các chức năng hệ thống</w:delText>
        </w:r>
        <w:bookmarkStart w:id="844" w:name="_Toc530658324"/>
        <w:bookmarkStart w:id="845" w:name="_Toc530662048"/>
        <w:bookmarkStart w:id="846" w:name="_Toc530662515"/>
        <w:bookmarkStart w:id="847" w:name="_Toc530678774"/>
        <w:bookmarkEnd w:id="844"/>
        <w:bookmarkEnd w:id="845"/>
        <w:bookmarkEnd w:id="846"/>
        <w:bookmarkEnd w:id="847"/>
      </w:del>
    </w:p>
    <w:p w14:paraId="10AA89AC" w14:textId="145113AF" w:rsidR="00E44686" w:rsidDel="003166DB" w:rsidRDefault="007705D0" w:rsidP="00E44686">
      <w:pPr>
        <w:rPr>
          <w:del w:id="848" w:author="phuong vu" w:date="2018-11-22T13:29:00Z"/>
          <w:lang w:val="en-US"/>
        </w:rPr>
      </w:pPr>
      <w:del w:id="849" w:author="phuong vu" w:date="2018-11-22T13:49:00Z">
        <w:r w:rsidDel="00382451">
          <w:rPr>
            <w:lang w:val="en-US"/>
          </w:rPr>
          <w:tab/>
          <w:delText>Các chức năng hệ thống cần đạt được trong đề tài đặt ra bao gồm:</w:delText>
        </w:r>
      </w:del>
      <w:bookmarkStart w:id="850" w:name="_Toc530658325"/>
      <w:bookmarkStart w:id="851" w:name="_Toc530662049"/>
      <w:bookmarkStart w:id="852" w:name="_Toc530662516"/>
      <w:bookmarkStart w:id="853" w:name="_Toc530678775"/>
      <w:bookmarkEnd w:id="850"/>
      <w:bookmarkEnd w:id="851"/>
      <w:bookmarkEnd w:id="852"/>
      <w:bookmarkEnd w:id="853"/>
    </w:p>
    <w:p w14:paraId="6F4C8420" w14:textId="7DC8155E" w:rsidR="007705D0" w:rsidDel="00933422" w:rsidRDefault="007705D0" w:rsidP="00E44686">
      <w:pPr>
        <w:rPr>
          <w:del w:id="854" w:author="phuong vu" w:date="2018-11-22T12:59:00Z"/>
          <w:lang w:val="en-US"/>
        </w:rPr>
      </w:pPr>
      <w:del w:id="855" w:author="phuong vu" w:date="2018-11-22T13:29:00Z">
        <w:r w:rsidDel="003166DB">
          <w:rPr>
            <w:lang w:val="en-US"/>
          </w:rPr>
          <w:tab/>
        </w:r>
        <w:r w:rsidDel="003166DB">
          <w:rPr>
            <w:lang w:val="en-US"/>
          </w:rPr>
          <w:tab/>
        </w:r>
      </w:del>
      <w:del w:id="856" w:author="phuong vu" w:date="2018-11-22T12:59:00Z">
        <w:r w:rsidDel="00933422">
          <w:rPr>
            <w:lang w:val="en-US"/>
          </w:rPr>
          <w:delText xml:space="preserve">- </w:delText>
        </w:r>
        <w:r w:rsidR="00D43E01" w:rsidDel="00933422">
          <w:rPr>
            <w:lang w:val="en-US"/>
          </w:rPr>
          <w:delText>Quản lí đơn hàng</w:delText>
        </w:r>
        <w:r w:rsidDel="00933422">
          <w:rPr>
            <w:lang w:val="en-US"/>
          </w:rPr>
          <w:delText>.</w:delText>
        </w:r>
        <w:bookmarkStart w:id="857" w:name="_Toc530658326"/>
        <w:bookmarkStart w:id="858" w:name="_Toc530662050"/>
        <w:bookmarkStart w:id="859" w:name="_Toc530662517"/>
        <w:bookmarkStart w:id="860" w:name="_Toc530678776"/>
        <w:bookmarkEnd w:id="857"/>
        <w:bookmarkEnd w:id="858"/>
        <w:bookmarkEnd w:id="859"/>
        <w:bookmarkEnd w:id="860"/>
      </w:del>
    </w:p>
    <w:p w14:paraId="3D92F9FE" w14:textId="21E4D84C" w:rsidR="007705D0" w:rsidDel="00933422" w:rsidRDefault="007705D0" w:rsidP="00E44686">
      <w:pPr>
        <w:rPr>
          <w:del w:id="861" w:author="phuong vu" w:date="2018-11-22T12:59:00Z"/>
          <w:lang w:val="en-US"/>
        </w:rPr>
      </w:pPr>
      <w:del w:id="862" w:author="phuong vu" w:date="2018-11-22T12:59:00Z">
        <w:r w:rsidDel="00933422">
          <w:rPr>
            <w:lang w:val="en-US"/>
          </w:rPr>
          <w:tab/>
        </w:r>
        <w:r w:rsidDel="00933422">
          <w:rPr>
            <w:lang w:val="en-US"/>
          </w:rPr>
          <w:tab/>
          <w:delText xml:space="preserve">- </w:delText>
        </w:r>
        <w:r w:rsidR="00FC2466" w:rsidDel="00933422">
          <w:rPr>
            <w:lang w:val="en-US"/>
          </w:rPr>
          <w:delText>Quản lí biên nhận</w:delText>
        </w:r>
        <w:r w:rsidDel="00933422">
          <w:rPr>
            <w:lang w:val="en-US"/>
          </w:rPr>
          <w:delText>.</w:delText>
        </w:r>
        <w:bookmarkStart w:id="863" w:name="_Toc530658327"/>
        <w:bookmarkStart w:id="864" w:name="_Toc530662051"/>
        <w:bookmarkStart w:id="865" w:name="_Toc530662518"/>
        <w:bookmarkStart w:id="866" w:name="_Toc530678777"/>
        <w:bookmarkEnd w:id="863"/>
        <w:bookmarkEnd w:id="864"/>
        <w:bookmarkEnd w:id="865"/>
        <w:bookmarkEnd w:id="866"/>
      </w:del>
    </w:p>
    <w:p w14:paraId="345BF2EB" w14:textId="6C627054" w:rsidR="007705D0" w:rsidDel="00933422" w:rsidRDefault="007705D0" w:rsidP="00E44686">
      <w:pPr>
        <w:rPr>
          <w:del w:id="867" w:author="phuong vu" w:date="2018-11-22T12:59:00Z"/>
          <w:lang w:val="en-US"/>
        </w:rPr>
      </w:pPr>
      <w:del w:id="868" w:author="phuong vu" w:date="2018-11-22T12:59:00Z">
        <w:r w:rsidDel="00933422">
          <w:rPr>
            <w:lang w:val="en-US"/>
          </w:rPr>
          <w:tab/>
        </w:r>
        <w:r w:rsidDel="00933422">
          <w:rPr>
            <w:lang w:val="en-US"/>
          </w:rPr>
          <w:tab/>
          <w:delText>- Quản lí phân công xử lí đơn hàng.</w:delText>
        </w:r>
        <w:bookmarkStart w:id="869" w:name="_Toc530658328"/>
        <w:bookmarkStart w:id="870" w:name="_Toc530662052"/>
        <w:bookmarkStart w:id="871" w:name="_Toc530662519"/>
        <w:bookmarkStart w:id="872" w:name="_Toc530678778"/>
        <w:bookmarkEnd w:id="869"/>
        <w:bookmarkEnd w:id="870"/>
        <w:bookmarkEnd w:id="871"/>
        <w:bookmarkEnd w:id="872"/>
      </w:del>
    </w:p>
    <w:p w14:paraId="580E5844" w14:textId="54BA8BBE" w:rsidR="007705D0" w:rsidDel="00080487" w:rsidRDefault="007705D0" w:rsidP="00E44686">
      <w:pPr>
        <w:rPr>
          <w:del w:id="873" w:author="phuong vu" w:date="2018-11-20T21:06:00Z"/>
          <w:lang w:val="en-US"/>
        </w:rPr>
      </w:pPr>
      <w:del w:id="874" w:author="phuong vu" w:date="2018-11-22T12:59:00Z">
        <w:r w:rsidDel="00933422">
          <w:rPr>
            <w:lang w:val="en-US"/>
          </w:rPr>
          <w:tab/>
        </w:r>
        <w:r w:rsidDel="00933422">
          <w:rPr>
            <w:lang w:val="en-US"/>
          </w:rPr>
          <w:tab/>
          <w:delText>- Tạo đơn hàng.</w:delText>
        </w:r>
      </w:del>
      <w:bookmarkStart w:id="875" w:name="_Toc530658329"/>
      <w:bookmarkStart w:id="876" w:name="_Toc530662053"/>
      <w:bookmarkStart w:id="877" w:name="_Toc530662520"/>
      <w:bookmarkStart w:id="878" w:name="_Toc530678779"/>
      <w:bookmarkEnd w:id="875"/>
      <w:bookmarkEnd w:id="876"/>
      <w:bookmarkEnd w:id="877"/>
      <w:bookmarkEnd w:id="878"/>
    </w:p>
    <w:p w14:paraId="4FD1F8E9" w14:textId="2668A013" w:rsidR="00F41082" w:rsidDel="00933422" w:rsidRDefault="00F41082" w:rsidP="00E44686">
      <w:pPr>
        <w:rPr>
          <w:del w:id="879" w:author="phuong vu" w:date="2018-11-22T12:59:00Z"/>
          <w:lang w:val="en-US"/>
        </w:rPr>
      </w:pPr>
      <w:del w:id="880" w:author="phuong vu" w:date="2018-11-20T21:06:00Z">
        <w:r w:rsidDel="00E7682C">
          <w:rPr>
            <w:lang w:val="en-US"/>
          </w:rPr>
          <w:tab/>
        </w:r>
        <w:r w:rsidDel="00E7682C">
          <w:rPr>
            <w:lang w:val="en-US"/>
          </w:rPr>
          <w:tab/>
          <w:delText>- Tìm kiếm chi nhánh gần nhất, có đủ các dịch vụ theo yêu cầu.</w:delText>
        </w:r>
      </w:del>
      <w:bookmarkStart w:id="881" w:name="_Toc530658330"/>
      <w:bookmarkStart w:id="882" w:name="_Toc530662054"/>
      <w:bookmarkStart w:id="883" w:name="_Toc530662521"/>
      <w:bookmarkStart w:id="884" w:name="_Toc530678780"/>
      <w:bookmarkEnd w:id="881"/>
      <w:bookmarkEnd w:id="882"/>
      <w:bookmarkEnd w:id="883"/>
      <w:bookmarkEnd w:id="884"/>
    </w:p>
    <w:p w14:paraId="35DF933B" w14:textId="294B26A8" w:rsidR="00F41082" w:rsidDel="00933422" w:rsidRDefault="00F41082" w:rsidP="00E44686">
      <w:pPr>
        <w:rPr>
          <w:del w:id="885" w:author="phuong vu" w:date="2018-11-22T12:59:00Z"/>
          <w:lang w:val="en-US"/>
        </w:rPr>
      </w:pPr>
      <w:del w:id="886" w:author="phuong vu" w:date="2018-11-22T12:59:00Z">
        <w:r w:rsidDel="00933422">
          <w:rPr>
            <w:lang w:val="en-US"/>
          </w:rPr>
          <w:tab/>
        </w:r>
        <w:r w:rsidDel="00933422">
          <w:rPr>
            <w:lang w:val="en-US"/>
          </w:rPr>
          <w:tab/>
          <w:delText>- Tìm kiếm và lọc quần áo theo loại có sẵn.</w:delText>
        </w:r>
        <w:bookmarkStart w:id="887" w:name="_Toc530658331"/>
        <w:bookmarkStart w:id="888" w:name="_Toc530662055"/>
        <w:bookmarkStart w:id="889" w:name="_Toc530662522"/>
        <w:bookmarkStart w:id="890" w:name="_Toc530678781"/>
        <w:bookmarkEnd w:id="887"/>
        <w:bookmarkEnd w:id="888"/>
        <w:bookmarkEnd w:id="889"/>
        <w:bookmarkEnd w:id="890"/>
      </w:del>
    </w:p>
    <w:p w14:paraId="6E5613BE" w14:textId="1D62D08C" w:rsidR="007705D0" w:rsidDel="00933422" w:rsidRDefault="007705D0" w:rsidP="00E44686">
      <w:pPr>
        <w:rPr>
          <w:del w:id="891" w:author="phuong vu" w:date="2018-11-22T12:59:00Z"/>
          <w:lang w:val="en-US"/>
        </w:rPr>
      </w:pPr>
      <w:del w:id="892" w:author="phuong vu" w:date="2018-11-22T12:59:00Z">
        <w:r w:rsidDel="00933422">
          <w:rPr>
            <w:lang w:val="en-US"/>
          </w:rPr>
          <w:tab/>
        </w:r>
        <w:r w:rsidDel="00933422">
          <w:rPr>
            <w:lang w:val="en-US"/>
          </w:rPr>
          <w:tab/>
          <w:delText>- Tìm kiếm đơn hàng.</w:delText>
        </w:r>
        <w:bookmarkStart w:id="893" w:name="_Toc530658332"/>
        <w:bookmarkStart w:id="894" w:name="_Toc530662056"/>
        <w:bookmarkStart w:id="895" w:name="_Toc530662523"/>
        <w:bookmarkStart w:id="896" w:name="_Toc530678782"/>
        <w:bookmarkEnd w:id="893"/>
        <w:bookmarkEnd w:id="894"/>
        <w:bookmarkEnd w:id="895"/>
        <w:bookmarkEnd w:id="896"/>
      </w:del>
    </w:p>
    <w:p w14:paraId="5C20DA25" w14:textId="5FD917BA" w:rsidR="007705D0" w:rsidDel="00933422" w:rsidRDefault="007705D0" w:rsidP="00E44686">
      <w:pPr>
        <w:rPr>
          <w:del w:id="897" w:author="phuong vu" w:date="2018-11-22T12:59:00Z"/>
          <w:lang w:val="en-US"/>
        </w:rPr>
      </w:pPr>
      <w:del w:id="898" w:author="phuong vu" w:date="2018-11-22T12:59:00Z">
        <w:r w:rsidDel="00933422">
          <w:rPr>
            <w:lang w:val="en-US"/>
          </w:rPr>
          <w:tab/>
        </w:r>
        <w:r w:rsidDel="00933422">
          <w:rPr>
            <w:lang w:val="en-US"/>
          </w:rPr>
          <w:tab/>
          <w:delText>- Đăng nhập, đăng xuất hệ thống.</w:delText>
        </w:r>
        <w:bookmarkStart w:id="899" w:name="_Toc530658333"/>
        <w:bookmarkStart w:id="900" w:name="_Toc530662057"/>
        <w:bookmarkStart w:id="901" w:name="_Toc530662524"/>
        <w:bookmarkStart w:id="902" w:name="_Toc530678783"/>
        <w:bookmarkEnd w:id="899"/>
        <w:bookmarkEnd w:id="900"/>
        <w:bookmarkEnd w:id="901"/>
        <w:bookmarkEnd w:id="902"/>
      </w:del>
    </w:p>
    <w:p w14:paraId="782AA692" w14:textId="056CD361" w:rsidR="008751C8" w:rsidDel="00382451" w:rsidRDefault="008751C8" w:rsidP="00E44686">
      <w:pPr>
        <w:rPr>
          <w:del w:id="903" w:author="phuong vu" w:date="2018-11-22T13:49:00Z"/>
          <w:lang w:val="en-US"/>
        </w:rPr>
      </w:pPr>
      <w:del w:id="904" w:author="phuong vu" w:date="2018-11-22T12:59:00Z">
        <w:r w:rsidDel="00933422">
          <w:rPr>
            <w:lang w:val="en-US"/>
          </w:rPr>
          <w:tab/>
        </w:r>
        <w:r w:rsidDel="00933422">
          <w:rPr>
            <w:lang w:val="en-US"/>
          </w:rPr>
          <w:tab/>
          <w:delText>- Đăng kí tài khoản khách hàng.</w:delText>
        </w:r>
      </w:del>
      <w:bookmarkStart w:id="905" w:name="_Toc530658334"/>
      <w:bookmarkStart w:id="906" w:name="_Toc530662058"/>
      <w:bookmarkStart w:id="907" w:name="_Toc530662525"/>
      <w:bookmarkStart w:id="908" w:name="_Toc530678784"/>
      <w:bookmarkEnd w:id="905"/>
      <w:bookmarkEnd w:id="906"/>
      <w:bookmarkEnd w:id="907"/>
      <w:bookmarkEnd w:id="908"/>
    </w:p>
    <w:tbl>
      <w:tblPr>
        <w:tblStyle w:val="TableGrid"/>
        <w:tblW w:w="0" w:type="auto"/>
        <w:tblInd w:w="85" w:type="dxa"/>
        <w:tblLook w:val="04A0" w:firstRow="1" w:lastRow="0" w:firstColumn="1" w:lastColumn="0" w:noHBand="0" w:noVBand="1"/>
      </w:tblPr>
      <w:tblGrid>
        <w:gridCol w:w="708"/>
        <w:gridCol w:w="1481"/>
        <w:gridCol w:w="6490"/>
      </w:tblGrid>
      <w:tr w:rsidR="00DF3BEE" w:rsidDel="00382451" w14:paraId="111143DF" w14:textId="69F1845F" w:rsidTr="000C3B2E">
        <w:trPr>
          <w:del w:id="909" w:author="phuong vu" w:date="2018-11-22T13:49:00Z"/>
        </w:trPr>
        <w:tc>
          <w:tcPr>
            <w:tcW w:w="708" w:type="dxa"/>
            <w:vAlign w:val="center"/>
          </w:tcPr>
          <w:p w14:paraId="02B4146C" w14:textId="070DEB12" w:rsidR="00DF3BEE" w:rsidRPr="007C127C" w:rsidDel="00382451" w:rsidRDefault="00DF3BEE" w:rsidP="00A65AD7">
            <w:pPr>
              <w:pStyle w:val="ListParagraph"/>
              <w:ind w:left="0"/>
              <w:jc w:val="center"/>
              <w:rPr>
                <w:del w:id="910" w:author="phuong vu" w:date="2018-11-22T13:49:00Z"/>
                <w:b/>
              </w:rPr>
            </w:pPr>
            <w:del w:id="911" w:author="phuong vu" w:date="2018-11-22T13:49:00Z">
              <w:r w:rsidRPr="007C127C" w:rsidDel="00382451">
                <w:rPr>
                  <w:b/>
                </w:rPr>
                <w:delText>STT</w:delText>
              </w:r>
              <w:bookmarkStart w:id="912" w:name="_Toc530658335"/>
              <w:bookmarkStart w:id="913" w:name="_Toc530662059"/>
              <w:bookmarkStart w:id="914" w:name="_Toc530662526"/>
              <w:bookmarkStart w:id="915" w:name="_Toc530678785"/>
              <w:bookmarkEnd w:id="912"/>
              <w:bookmarkEnd w:id="913"/>
              <w:bookmarkEnd w:id="914"/>
              <w:bookmarkEnd w:id="915"/>
            </w:del>
          </w:p>
        </w:tc>
        <w:tc>
          <w:tcPr>
            <w:tcW w:w="1481" w:type="dxa"/>
            <w:vAlign w:val="center"/>
          </w:tcPr>
          <w:p w14:paraId="518025F6" w14:textId="52C48C20" w:rsidR="00DF3BEE" w:rsidRPr="007C127C" w:rsidDel="00382451" w:rsidRDefault="00DF3BEE" w:rsidP="00A65AD7">
            <w:pPr>
              <w:pStyle w:val="ListParagraph"/>
              <w:ind w:left="0"/>
              <w:jc w:val="center"/>
              <w:rPr>
                <w:del w:id="916" w:author="phuong vu" w:date="2018-11-22T13:49:00Z"/>
                <w:b/>
              </w:rPr>
            </w:pPr>
            <w:del w:id="917" w:author="phuong vu" w:date="2018-11-22T13:49:00Z">
              <w:r w:rsidRPr="007C127C" w:rsidDel="00382451">
                <w:rPr>
                  <w:b/>
                </w:rPr>
                <w:delText>Mã chức năng</w:delText>
              </w:r>
              <w:bookmarkStart w:id="918" w:name="_Toc530658336"/>
              <w:bookmarkStart w:id="919" w:name="_Toc530662060"/>
              <w:bookmarkStart w:id="920" w:name="_Toc530662527"/>
              <w:bookmarkStart w:id="921" w:name="_Toc530678786"/>
              <w:bookmarkEnd w:id="918"/>
              <w:bookmarkEnd w:id="919"/>
              <w:bookmarkEnd w:id="920"/>
              <w:bookmarkEnd w:id="921"/>
            </w:del>
          </w:p>
        </w:tc>
        <w:tc>
          <w:tcPr>
            <w:tcW w:w="6490" w:type="dxa"/>
            <w:vAlign w:val="center"/>
          </w:tcPr>
          <w:p w14:paraId="3C3D2716" w14:textId="35787A1D" w:rsidR="00DF3BEE" w:rsidRPr="007C127C" w:rsidDel="00382451" w:rsidRDefault="00DF3BEE" w:rsidP="00A65AD7">
            <w:pPr>
              <w:pStyle w:val="ListParagraph"/>
              <w:ind w:left="0"/>
              <w:jc w:val="center"/>
              <w:rPr>
                <w:del w:id="922" w:author="phuong vu" w:date="2018-11-22T13:49:00Z"/>
                <w:b/>
              </w:rPr>
            </w:pPr>
            <w:del w:id="923" w:author="phuong vu" w:date="2018-11-22T13:49:00Z">
              <w:r w:rsidRPr="007C127C" w:rsidDel="00382451">
                <w:rPr>
                  <w:b/>
                </w:rPr>
                <w:delText>Tên chức năng</w:delText>
              </w:r>
              <w:bookmarkStart w:id="924" w:name="_Toc530658337"/>
              <w:bookmarkStart w:id="925" w:name="_Toc530662061"/>
              <w:bookmarkStart w:id="926" w:name="_Toc530662528"/>
              <w:bookmarkStart w:id="927" w:name="_Toc530678787"/>
              <w:bookmarkEnd w:id="924"/>
              <w:bookmarkEnd w:id="925"/>
              <w:bookmarkEnd w:id="926"/>
              <w:bookmarkEnd w:id="927"/>
            </w:del>
          </w:p>
        </w:tc>
        <w:bookmarkStart w:id="928" w:name="_Toc530658338"/>
        <w:bookmarkStart w:id="929" w:name="_Toc530662062"/>
        <w:bookmarkStart w:id="930" w:name="_Toc530662529"/>
        <w:bookmarkStart w:id="931" w:name="_Toc530678788"/>
        <w:bookmarkEnd w:id="928"/>
        <w:bookmarkEnd w:id="929"/>
        <w:bookmarkEnd w:id="930"/>
        <w:bookmarkEnd w:id="931"/>
      </w:tr>
      <w:tr w:rsidR="00DF3BEE" w:rsidDel="00382451" w14:paraId="096B74D6" w14:textId="6B45BA5A" w:rsidTr="000C3B2E">
        <w:trPr>
          <w:del w:id="932" w:author="phuong vu" w:date="2018-11-22T13:49:00Z"/>
        </w:trPr>
        <w:tc>
          <w:tcPr>
            <w:tcW w:w="708" w:type="dxa"/>
          </w:tcPr>
          <w:p w14:paraId="5E65836C" w14:textId="76D05C3F" w:rsidR="00DF3BEE" w:rsidDel="00382451" w:rsidRDefault="00DF3BEE" w:rsidP="007C127C">
            <w:pPr>
              <w:pStyle w:val="ListParagraph"/>
              <w:spacing w:line="360" w:lineRule="auto"/>
              <w:ind w:left="0"/>
              <w:jc w:val="center"/>
              <w:rPr>
                <w:del w:id="933" w:author="phuong vu" w:date="2018-11-22T13:49:00Z"/>
              </w:rPr>
            </w:pPr>
            <w:del w:id="934" w:author="phuong vu" w:date="2018-11-22T13:49:00Z">
              <w:r w:rsidDel="00382451">
                <w:delText>1</w:delText>
              </w:r>
              <w:bookmarkStart w:id="935" w:name="_Toc530658339"/>
              <w:bookmarkStart w:id="936" w:name="_Toc530662063"/>
              <w:bookmarkStart w:id="937" w:name="_Toc530662530"/>
              <w:bookmarkStart w:id="938" w:name="_Toc530678789"/>
              <w:bookmarkEnd w:id="935"/>
              <w:bookmarkEnd w:id="936"/>
              <w:bookmarkEnd w:id="937"/>
              <w:bookmarkEnd w:id="938"/>
            </w:del>
          </w:p>
        </w:tc>
        <w:tc>
          <w:tcPr>
            <w:tcW w:w="1481" w:type="dxa"/>
          </w:tcPr>
          <w:p w14:paraId="776FB606" w14:textId="06C6E106" w:rsidR="00DF3BEE" w:rsidRPr="007C127C" w:rsidDel="00382451" w:rsidRDefault="00DF3BEE" w:rsidP="007C127C">
            <w:pPr>
              <w:pStyle w:val="ListParagraph"/>
              <w:spacing w:line="360" w:lineRule="auto"/>
              <w:ind w:left="0"/>
              <w:rPr>
                <w:del w:id="939" w:author="phuong vu" w:date="2018-11-22T13:49:00Z"/>
                <w:lang w:val="en-US"/>
              </w:rPr>
            </w:pPr>
            <w:del w:id="940" w:author="phuong vu" w:date="2018-11-22T13:49:00Z">
              <w:r w:rsidDel="00382451">
                <w:rPr>
                  <w:lang w:val="en-US"/>
                </w:rPr>
                <w:delText>GU_01</w:delText>
              </w:r>
              <w:bookmarkStart w:id="941" w:name="_Toc530658340"/>
              <w:bookmarkStart w:id="942" w:name="_Toc530662064"/>
              <w:bookmarkStart w:id="943" w:name="_Toc530662531"/>
              <w:bookmarkStart w:id="944" w:name="_Toc530678790"/>
              <w:bookmarkEnd w:id="941"/>
              <w:bookmarkEnd w:id="942"/>
              <w:bookmarkEnd w:id="943"/>
              <w:bookmarkEnd w:id="944"/>
            </w:del>
          </w:p>
        </w:tc>
        <w:tc>
          <w:tcPr>
            <w:tcW w:w="6490" w:type="dxa"/>
          </w:tcPr>
          <w:p w14:paraId="13A704AF" w14:textId="4B071F39" w:rsidR="00DF3BEE" w:rsidRPr="007C127C" w:rsidDel="00382451" w:rsidRDefault="00D43E01" w:rsidP="007C127C">
            <w:pPr>
              <w:pStyle w:val="ListParagraph"/>
              <w:spacing w:line="360" w:lineRule="auto"/>
              <w:ind w:left="0"/>
              <w:rPr>
                <w:del w:id="945" w:author="phuong vu" w:date="2018-11-22T13:49:00Z"/>
                <w:lang w:val="en-US"/>
              </w:rPr>
            </w:pPr>
            <w:del w:id="946" w:author="phuong vu" w:date="2018-11-22T13:49:00Z">
              <w:r w:rsidDel="00382451">
                <w:rPr>
                  <w:lang w:val="en-US"/>
                </w:rPr>
                <w:delText>Quản lí đơn hàng</w:delText>
              </w:r>
              <w:bookmarkStart w:id="947" w:name="_Toc530658341"/>
              <w:bookmarkStart w:id="948" w:name="_Toc530662065"/>
              <w:bookmarkStart w:id="949" w:name="_Toc530662532"/>
              <w:bookmarkStart w:id="950" w:name="_Toc530678791"/>
              <w:bookmarkEnd w:id="947"/>
              <w:bookmarkEnd w:id="948"/>
              <w:bookmarkEnd w:id="949"/>
              <w:bookmarkEnd w:id="950"/>
            </w:del>
          </w:p>
        </w:tc>
        <w:bookmarkStart w:id="951" w:name="_Toc530658342"/>
        <w:bookmarkStart w:id="952" w:name="_Toc530662066"/>
        <w:bookmarkStart w:id="953" w:name="_Toc530662533"/>
        <w:bookmarkStart w:id="954" w:name="_Toc530678792"/>
        <w:bookmarkEnd w:id="951"/>
        <w:bookmarkEnd w:id="952"/>
        <w:bookmarkEnd w:id="953"/>
        <w:bookmarkEnd w:id="954"/>
      </w:tr>
      <w:tr w:rsidR="00DF3BEE" w:rsidDel="00382451" w14:paraId="3B0BBE99" w14:textId="18A9F8A7" w:rsidTr="000C3B2E">
        <w:trPr>
          <w:del w:id="955" w:author="phuong vu" w:date="2018-11-22T13:49:00Z"/>
        </w:trPr>
        <w:tc>
          <w:tcPr>
            <w:tcW w:w="708" w:type="dxa"/>
          </w:tcPr>
          <w:p w14:paraId="7A6DDF40" w14:textId="58B5486D" w:rsidR="00DF3BEE" w:rsidDel="00382451" w:rsidRDefault="00DF3BEE" w:rsidP="007C127C">
            <w:pPr>
              <w:pStyle w:val="ListParagraph"/>
              <w:spacing w:line="360" w:lineRule="auto"/>
              <w:ind w:left="0"/>
              <w:jc w:val="center"/>
              <w:rPr>
                <w:del w:id="956" w:author="phuong vu" w:date="2018-11-22T13:49:00Z"/>
              </w:rPr>
            </w:pPr>
            <w:del w:id="957" w:author="phuong vu" w:date="2018-11-22T13:49:00Z">
              <w:r w:rsidDel="00382451">
                <w:delText>2</w:delText>
              </w:r>
              <w:bookmarkStart w:id="958" w:name="_Toc530658343"/>
              <w:bookmarkStart w:id="959" w:name="_Toc530662067"/>
              <w:bookmarkStart w:id="960" w:name="_Toc530662534"/>
              <w:bookmarkStart w:id="961" w:name="_Toc530678793"/>
              <w:bookmarkEnd w:id="958"/>
              <w:bookmarkEnd w:id="959"/>
              <w:bookmarkEnd w:id="960"/>
              <w:bookmarkEnd w:id="961"/>
            </w:del>
          </w:p>
        </w:tc>
        <w:tc>
          <w:tcPr>
            <w:tcW w:w="1481" w:type="dxa"/>
          </w:tcPr>
          <w:p w14:paraId="641A8C37" w14:textId="0017DF61" w:rsidR="00DF3BEE" w:rsidRPr="007C127C" w:rsidDel="00382451" w:rsidRDefault="00DF3BEE" w:rsidP="007C127C">
            <w:pPr>
              <w:pStyle w:val="ListParagraph"/>
              <w:spacing w:line="360" w:lineRule="auto"/>
              <w:ind w:left="0"/>
              <w:rPr>
                <w:del w:id="962" w:author="phuong vu" w:date="2018-11-22T13:49:00Z"/>
                <w:lang w:val="en-US"/>
              </w:rPr>
            </w:pPr>
            <w:del w:id="963" w:author="phuong vu" w:date="2018-11-22T13:49:00Z">
              <w:r w:rsidDel="00382451">
                <w:rPr>
                  <w:lang w:val="en-US"/>
                </w:rPr>
                <w:delText>GU_02</w:delText>
              </w:r>
              <w:bookmarkStart w:id="964" w:name="_Toc530658344"/>
              <w:bookmarkStart w:id="965" w:name="_Toc530662068"/>
              <w:bookmarkStart w:id="966" w:name="_Toc530662535"/>
              <w:bookmarkStart w:id="967" w:name="_Toc530678794"/>
              <w:bookmarkEnd w:id="964"/>
              <w:bookmarkEnd w:id="965"/>
              <w:bookmarkEnd w:id="966"/>
              <w:bookmarkEnd w:id="967"/>
            </w:del>
          </w:p>
        </w:tc>
        <w:tc>
          <w:tcPr>
            <w:tcW w:w="6490" w:type="dxa"/>
          </w:tcPr>
          <w:p w14:paraId="6981FE75" w14:textId="3464C36D" w:rsidR="00DF3BEE" w:rsidDel="00382451" w:rsidRDefault="00FC2466" w:rsidP="007C127C">
            <w:pPr>
              <w:pStyle w:val="ListParagraph"/>
              <w:spacing w:line="360" w:lineRule="auto"/>
              <w:ind w:left="0"/>
              <w:rPr>
                <w:del w:id="968" w:author="phuong vu" w:date="2018-11-22T13:49:00Z"/>
              </w:rPr>
            </w:pPr>
            <w:del w:id="969" w:author="phuong vu" w:date="2018-11-22T13:49:00Z">
              <w:r w:rsidDel="00382451">
                <w:rPr>
                  <w:lang w:val="en-US"/>
                </w:rPr>
                <w:delText>Quản lí biên nhận</w:delText>
              </w:r>
              <w:bookmarkStart w:id="970" w:name="_Toc530658345"/>
              <w:bookmarkStart w:id="971" w:name="_Toc530662069"/>
              <w:bookmarkStart w:id="972" w:name="_Toc530662536"/>
              <w:bookmarkStart w:id="973" w:name="_Toc530678795"/>
              <w:bookmarkEnd w:id="970"/>
              <w:bookmarkEnd w:id="971"/>
              <w:bookmarkEnd w:id="972"/>
              <w:bookmarkEnd w:id="973"/>
            </w:del>
          </w:p>
        </w:tc>
        <w:bookmarkStart w:id="974" w:name="_Toc530658346"/>
        <w:bookmarkStart w:id="975" w:name="_Toc530662070"/>
        <w:bookmarkStart w:id="976" w:name="_Toc530662537"/>
        <w:bookmarkStart w:id="977" w:name="_Toc530678796"/>
        <w:bookmarkEnd w:id="974"/>
        <w:bookmarkEnd w:id="975"/>
        <w:bookmarkEnd w:id="976"/>
        <w:bookmarkEnd w:id="977"/>
      </w:tr>
      <w:tr w:rsidR="00DF3BEE" w:rsidDel="00382451" w14:paraId="2D2E0322" w14:textId="5DBA53FE" w:rsidTr="000C3B2E">
        <w:trPr>
          <w:del w:id="978" w:author="phuong vu" w:date="2018-11-22T13:49:00Z"/>
        </w:trPr>
        <w:tc>
          <w:tcPr>
            <w:tcW w:w="708" w:type="dxa"/>
          </w:tcPr>
          <w:p w14:paraId="4C9BC33B" w14:textId="75082EED" w:rsidR="00DF3BEE" w:rsidDel="00382451" w:rsidRDefault="00DF3BEE" w:rsidP="007C127C">
            <w:pPr>
              <w:pStyle w:val="ListParagraph"/>
              <w:spacing w:line="360" w:lineRule="auto"/>
              <w:ind w:left="0"/>
              <w:jc w:val="center"/>
              <w:rPr>
                <w:del w:id="979" w:author="phuong vu" w:date="2018-11-22T13:49:00Z"/>
              </w:rPr>
            </w:pPr>
            <w:del w:id="980" w:author="phuong vu" w:date="2018-11-22T13:49:00Z">
              <w:r w:rsidDel="00382451">
                <w:delText>3</w:delText>
              </w:r>
              <w:bookmarkStart w:id="981" w:name="_Toc530658347"/>
              <w:bookmarkStart w:id="982" w:name="_Toc530662071"/>
              <w:bookmarkStart w:id="983" w:name="_Toc530662538"/>
              <w:bookmarkStart w:id="984" w:name="_Toc530678797"/>
              <w:bookmarkEnd w:id="981"/>
              <w:bookmarkEnd w:id="982"/>
              <w:bookmarkEnd w:id="983"/>
              <w:bookmarkEnd w:id="984"/>
            </w:del>
          </w:p>
        </w:tc>
        <w:tc>
          <w:tcPr>
            <w:tcW w:w="1481" w:type="dxa"/>
          </w:tcPr>
          <w:p w14:paraId="0E9D8B7F" w14:textId="6E1FD43D" w:rsidR="00DF3BEE" w:rsidRPr="007C127C" w:rsidDel="00382451" w:rsidRDefault="00DF3BEE" w:rsidP="007C127C">
            <w:pPr>
              <w:pStyle w:val="ListParagraph"/>
              <w:spacing w:line="360" w:lineRule="auto"/>
              <w:ind w:left="0"/>
              <w:rPr>
                <w:del w:id="985" w:author="phuong vu" w:date="2018-11-22T13:49:00Z"/>
                <w:lang w:val="en-US"/>
              </w:rPr>
            </w:pPr>
            <w:del w:id="986" w:author="phuong vu" w:date="2018-11-22T13:49:00Z">
              <w:r w:rsidDel="00382451">
                <w:rPr>
                  <w:lang w:val="en-US"/>
                </w:rPr>
                <w:delText>GU_03</w:delText>
              </w:r>
              <w:bookmarkStart w:id="987" w:name="_Toc530658348"/>
              <w:bookmarkStart w:id="988" w:name="_Toc530662072"/>
              <w:bookmarkStart w:id="989" w:name="_Toc530662539"/>
              <w:bookmarkStart w:id="990" w:name="_Toc530678798"/>
              <w:bookmarkEnd w:id="987"/>
              <w:bookmarkEnd w:id="988"/>
              <w:bookmarkEnd w:id="989"/>
              <w:bookmarkEnd w:id="990"/>
            </w:del>
          </w:p>
        </w:tc>
        <w:tc>
          <w:tcPr>
            <w:tcW w:w="6490" w:type="dxa"/>
          </w:tcPr>
          <w:p w14:paraId="4CFD518A" w14:textId="36D32835" w:rsidR="00DF3BEE" w:rsidDel="00382451" w:rsidRDefault="0061684B" w:rsidP="007C127C">
            <w:pPr>
              <w:pStyle w:val="ListParagraph"/>
              <w:spacing w:line="360" w:lineRule="auto"/>
              <w:ind w:left="0"/>
              <w:rPr>
                <w:del w:id="991" w:author="phuong vu" w:date="2018-11-22T13:49:00Z"/>
              </w:rPr>
            </w:pPr>
            <w:del w:id="992" w:author="phuong vu" w:date="2018-11-22T13:49:00Z">
              <w:r w:rsidDel="00382451">
                <w:rPr>
                  <w:lang w:val="en-US"/>
                </w:rPr>
                <w:delText>Quản lí phân công xử lí đơn hàng</w:delText>
              </w:r>
              <w:bookmarkStart w:id="993" w:name="_Toc530658349"/>
              <w:bookmarkStart w:id="994" w:name="_Toc530662073"/>
              <w:bookmarkStart w:id="995" w:name="_Toc530662540"/>
              <w:bookmarkStart w:id="996" w:name="_Toc530678799"/>
              <w:bookmarkEnd w:id="993"/>
              <w:bookmarkEnd w:id="994"/>
              <w:bookmarkEnd w:id="995"/>
              <w:bookmarkEnd w:id="996"/>
            </w:del>
          </w:p>
        </w:tc>
        <w:bookmarkStart w:id="997" w:name="_Toc530658350"/>
        <w:bookmarkStart w:id="998" w:name="_Toc530662074"/>
        <w:bookmarkStart w:id="999" w:name="_Toc530662541"/>
        <w:bookmarkStart w:id="1000" w:name="_Toc530678800"/>
        <w:bookmarkEnd w:id="997"/>
        <w:bookmarkEnd w:id="998"/>
        <w:bookmarkEnd w:id="999"/>
        <w:bookmarkEnd w:id="1000"/>
      </w:tr>
      <w:tr w:rsidR="00DF3BEE" w:rsidDel="00382451" w14:paraId="58C87DB9" w14:textId="444C2C0B" w:rsidTr="000C3B2E">
        <w:trPr>
          <w:del w:id="1001" w:author="phuong vu" w:date="2018-11-22T13:49:00Z"/>
        </w:trPr>
        <w:tc>
          <w:tcPr>
            <w:tcW w:w="708" w:type="dxa"/>
          </w:tcPr>
          <w:p w14:paraId="593B0DAF" w14:textId="1EAD7968" w:rsidR="00DF3BEE" w:rsidDel="00382451" w:rsidRDefault="00DF3BEE" w:rsidP="007C127C">
            <w:pPr>
              <w:pStyle w:val="ListParagraph"/>
              <w:spacing w:line="360" w:lineRule="auto"/>
              <w:ind w:left="0"/>
              <w:jc w:val="center"/>
              <w:rPr>
                <w:del w:id="1002" w:author="phuong vu" w:date="2018-11-22T13:49:00Z"/>
              </w:rPr>
            </w:pPr>
            <w:del w:id="1003" w:author="phuong vu" w:date="2018-11-22T13:49:00Z">
              <w:r w:rsidDel="00382451">
                <w:delText>4</w:delText>
              </w:r>
              <w:bookmarkStart w:id="1004" w:name="_Toc530658351"/>
              <w:bookmarkStart w:id="1005" w:name="_Toc530662075"/>
              <w:bookmarkStart w:id="1006" w:name="_Toc530662542"/>
              <w:bookmarkStart w:id="1007" w:name="_Toc530678801"/>
              <w:bookmarkEnd w:id="1004"/>
              <w:bookmarkEnd w:id="1005"/>
              <w:bookmarkEnd w:id="1006"/>
              <w:bookmarkEnd w:id="1007"/>
            </w:del>
          </w:p>
        </w:tc>
        <w:tc>
          <w:tcPr>
            <w:tcW w:w="1481" w:type="dxa"/>
          </w:tcPr>
          <w:p w14:paraId="4988E6B6" w14:textId="1B6AE5B9" w:rsidR="00DF3BEE" w:rsidRPr="007C127C" w:rsidDel="00382451" w:rsidRDefault="00DF3BEE" w:rsidP="007C127C">
            <w:pPr>
              <w:pStyle w:val="ListParagraph"/>
              <w:spacing w:line="360" w:lineRule="auto"/>
              <w:ind w:left="0"/>
              <w:rPr>
                <w:del w:id="1008" w:author="phuong vu" w:date="2018-11-22T13:49:00Z"/>
                <w:lang w:val="en-US"/>
              </w:rPr>
            </w:pPr>
            <w:del w:id="1009" w:author="phuong vu" w:date="2018-11-22T13:49:00Z">
              <w:r w:rsidDel="00382451">
                <w:rPr>
                  <w:lang w:val="en-US"/>
                </w:rPr>
                <w:delText>GU_04</w:delText>
              </w:r>
              <w:bookmarkStart w:id="1010" w:name="_Toc530658352"/>
              <w:bookmarkStart w:id="1011" w:name="_Toc530662076"/>
              <w:bookmarkStart w:id="1012" w:name="_Toc530662543"/>
              <w:bookmarkStart w:id="1013" w:name="_Toc530678802"/>
              <w:bookmarkEnd w:id="1010"/>
              <w:bookmarkEnd w:id="1011"/>
              <w:bookmarkEnd w:id="1012"/>
              <w:bookmarkEnd w:id="1013"/>
            </w:del>
          </w:p>
        </w:tc>
        <w:tc>
          <w:tcPr>
            <w:tcW w:w="6490" w:type="dxa"/>
          </w:tcPr>
          <w:p w14:paraId="2407C2CA" w14:textId="6C1A3410" w:rsidR="00DF3BEE" w:rsidDel="00382451" w:rsidRDefault="0061684B" w:rsidP="007C127C">
            <w:pPr>
              <w:pStyle w:val="ListParagraph"/>
              <w:spacing w:line="360" w:lineRule="auto"/>
              <w:ind w:left="0"/>
              <w:rPr>
                <w:del w:id="1014" w:author="phuong vu" w:date="2018-11-22T13:49:00Z"/>
              </w:rPr>
            </w:pPr>
            <w:del w:id="1015" w:author="phuong vu" w:date="2018-11-22T13:49:00Z">
              <w:r w:rsidDel="00382451">
                <w:rPr>
                  <w:lang w:val="en-US"/>
                </w:rPr>
                <w:delText>Tạo đơn hàng</w:delText>
              </w:r>
              <w:bookmarkStart w:id="1016" w:name="_Toc530658353"/>
              <w:bookmarkStart w:id="1017" w:name="_Toc530662077"/>
              <w:bookmarkStart w:id="1018" w:name="_Toc530662544"/>
              <w:bookmarkStart w:id="1019" w:name="_Toc530678803"/>
              <w:bookmarkEnd w:id="1016"/>
              <w:bookmarkEnd w:id="1017"/>
              <w:bookmarkEnd w:id="1018"/>
              <w:bookmarkEnd w:id="1019"/>
            </w:del>
          </w:p>
        </w:tc>
        <w:bookmarkStart w:id="1020" w:name="_Toc530658354"/>
        <w:bookmarkStart w:id="1021" w:name="_Toc530662078"/>
        <w:bookmarkStart w:id="1022" w:name="_Toc530662545"/>
        <w:bookmarkStart w:id="1023" w:name="_Toc530678804"/>
        <w:bookmarkEnd w:id="1020"/>
        <w:bookmarkEnd w:id="1021"/>
        <w:bookmarkEnd w:id="1022"/>
        <w:bookmarkEnd w:id="1023"/>
      </w:tr>
      <w:tr w:rsidR="00DF3BEE" w:rsidDel="00382451" w14:paraId="4ABFA0D6" w14:textId="17581E93" w:rsidTr="000C3B2E">
        <w:trPr>
          <w:del w:id="1024" w:author="phuong vu" w:date="2018-11-22T13:49:00Z"/>
        </w:trPr>
        <w:tc>
          <w:tcPr>
            <w:tcW w:w="708" w:type="dxa"/>
          </w:tcPr>
          <w:p w14:paraId="32BE9FFB" w14:textId="62742C4E" w:rsidR="00DF3BEE" w:rsidDel="00382451" w:rsidRDefault="00DF3BEE" w:rsidP="007C127C">
            <w:pPr>
              <w:pStyle w:val="ListParagraph"/>
              <w:spacing w:line="360" w:lineRule="auto"/>
              <w:ind w:left="0"/>
              <w:jc w:val="center"/>
              <w:rPr>
                <w:del w:id="1025" w:author="phuong vu" w:date="2018-11-22T13:49:00Z"/>
              </w:rPr>
            </w:pPr>
            <w:del w:id="1026" w:author="phuong vu" w:date="2018-11-22T13:49:00Z">
              <w:r w:rsidDel="00382451">
                <w:delText>6</w:delText>
              </w:r>
              <w:bookmarkStart w:id="1027" w:name="_Toc530658355"/>
              <w:bookmarkStart w:id="1028" w:name="_Toc530662079"/>
              <w:bookmarkStart w:id="1029" w:name="_Toc530662546"/>
              <w:bookmarkStart w:id="1030" w:name="_Toc530678805"/>
              <w:bookmarkEnd w:id="1027"/>
              <w:bookmarkEnd w:id="1028"/>
              <w:bookmarkEnd w:id="1029"/>
              <w:bookmarkEnd w:id="1030"/>
            </w:del>
          </w:p>
        </w:tc>
        <w:tc>
          <w:tcPr>
            <w:tcW w:w="1481" w:type="dxa"/>
          </w:tcPr>
          <w:p w14:paraId="560C4004" w14:textId="7E0F53CD" w:rsidR="00DF3BEE" w:rsidRPr="007C127C" w:rsidDel="00382451" w:rsidRDefault="00DF3BEE" w:rsidP="007C127C">
            <w:pPr>
              <w:pStyle w:val="ListParagraph"/>
              <w:spacing w:line="360" w:lineRule="auto"/>
              <w:ind w:left="0"/>
              <w:rPr>
                <w:del w:id="1031" w:author="phuong vu" w:date="2018-11-22T13:49:00Z"/>
                <w:lang w:val="en-US"/>
              </w:rPr>
            </w:pPr>
            <w:del w:id="1032" w:author="phuong vu" w:date="2018-11-22T13:49:00Z">
              <w:r w:rsidDel="00382451">
                <w:rPr>
                  <w:lang w:val="en-US"/>
                </w:rPr>
                <w:delText>GU_06</w:delText>
              </w:r>
              <w:bookmarkStart w:id="1033" w:name="_Toc530658356"/>
              <w:bookmarkStart w:id="1034" w:name="_Toc530662080"/>
              <w:bookmarkStart w:id="1035" w:name="_Toc530662547"/>
              <w:bookmarkStart w:id="1036" w:name="_Toc530678806"/>
              <w:bookmarkEnd w:id="1033"/>
              <w:bookmarkEnd w:id="1034"/>
              <w:bookmarkEnd w:id="1035"/>
              <w:bookmarkEnd w:id="1036"/>
            </w:del>
          </w:p>
        </w:tc>
        <w:tc>
          <w:tcPr>
            <w:tcW w:w="6490" w:type="dxa"/>
          </w:tcPr>
          <w:p w14:paraId="2F00BF82" w14:textId="22D66E74" w:rsidR="00DF3BEE" w:rsidDel="00382451" w:rsidRDefault="0061684B" w:rsidP="007C127C">
            <w:pPr>
              <w:pStyle w:val="ListParagraph"/>
              <w:spacing w:line="360" w:lineRule="auto"/>
              <w:ind w:left="0"/>
              <w:rPr>
                <w:del w:id="1037" w:author="phuong vu" w:date="2018-11-22T13:49:00Z"/>
              </w:rPr>
            </w:pPr>
            <w:del w:id="1038" w:author="phuong vu" w:date="2018-11-22T13:49:00Z">
              <w:r w:rsidDel="00382451">
                <w:rPr>
                  <w:lang w:val="en-US"/>
                </w:rPr>
                <w:delText>Tìm kiếm và lọc quần áo theo loại có sẵn</w:delText>
              </w:r>
              <w:bookmarkStart w:id="1039" w:name="_Toc530658357"/>
              <w:bookmarkStart w:id="1040" w:name="_Toc530662081"/>
              <w:bookmarkStart w:id="1041" w:name="_Toc530662548"/>
              <w:bookmarkStart w:id="1042" w:name="_Toc530678807"/>
              <w:bookmarkEnd w:id="1039"/>
              <w:bookmarkEnd w:id="1040"/>
              <w:bookmarkEnd w:id="1041"/>
              <w:bookmarkEnd w:id="1042"/>
            </w:del>
          </w:p>
        </w:tc>
        <w:bookmarkStart w:id="1043" w:name="_Toc530658358"/>
        <w:bookmarkStart w:id="1044" w:name="_Toc530662082"/>
        <w:bookmarkStart w:id="1045" w:name="_Toc530662549"/>
        <w:bookmarkStart w:id="1046" w:name="_Toc530678808"/>
        <w:bookmarkEnd w:id="1043"/>
        <w:bookmarkEnd w:id="1044"/>
        <w:bookmarkEnd w:id="1045"/>
        <w:bookmarkEnd w:id="1046"/>
      </w:tr>
      <w:tr w:rsidR="00DF3BEE" w:rsidDel="00382451" w14:paraId="65C39F30" w14:textId="2F84E51B" w:rsidTr="000C3B2E">
        <w:trPr>
          <w:del w:id="1047" w:author="phuong vu" w:date="2018-11-22T13:49:00Z"/>
        </w:trPr>
        <w:tc>
          <w:tcPr>
            <w:tcW w:w="708" w:type="dxa"/>
          </w:tcPr>
          <w:p w14:paraId="348A1DF1" w14:textId="6701F844" w:rsidR="00DF3BEE" w:rsidDel="00382451" w:rsidRDefault="00DF3BEE" w:rsidP="007C127C">
            <w:pPr>
              <w:pStyle w:val="ListParagraph"/>
              <w:spacing w:line="360" w:lineRule="auto"/>
              <w:ind w:left="0"/>
              <w:jc w:val="center"/>
              <w:rPr>
                <w:del w:id="1048" w:author="phuong vu" w:date="2018-11-22T13:49:00Z"/>
              </w:rPr>
            </w:pPr>
            <w:del w:id="1049" w:author="phuong vu" w:date="2018-11-22T13:49:00Z">
              <w:r w:rsidDel="00382451">
                <w:delText>7</w:delText>
              </w:r>
              <w:bookmarkStart w:id="1050" w:name="_Toc530658359"/>
              <w:bookmarkStart w:id="1051" w:name="_Toc530662083"/>
              <w:bookmarkStart w:id="1052" w:name="_Toc530662550"/>
              <w:bookmarkStart w:id="1053" w:name="_Toc530678809"/>
              <w:bookmarkEnd w:id="1050"/>
              <w:bookmarkEnd w:id="1051"/>
              <w:bookmarkEnd w:id="1052"/>
              <w:bookmarkEnd w:id="1053"/>
            </w:del>
          </w:p>
        </w:tc>
        <w:tc>
          <w:tcPr>
            <w:tcW w:w="1481" w:type="dxa"/>
          </w:tcPr>
          <w:p w14:paraId="31AB651E" w14:textId="3B97350C" w:rsidR="00DF3BEE" w:rsidRPr="007C127C" w:rsidDel="00382451" w:rsidRDefault="00DF3BEE" w:rsidP="007C127C">
            <w:pPr>
              <w:pStyle w:val="ListParagraph"/>
              <w:spacing w:line="360" w:lineRule="auto"/>
              <w:ind w:left="0"/>
              <w:rPr>
                <w:del w:id="1054" w:author="phuong vu" w:date="2018-11-22T13:49:00Z"/>
                <w:lang w:val="en-US"/>
              </w:rPr>
            </w:pPr>
            <w:del w:id="1055" w:author="phuong vu" w:date="2018-11-22T13:49:00Z">
              <w:r w:rsidDel="00382451">
                <w:rPr>
                  <w:lang w:val="en-US"/>
                </w:rPr>
                <w:delText>GU_07</w:delText>
              </w:r>
              <w:bookmarkStart w:id="1056" w:name="_Toc530658360"/>
              <w:bookmarkStart w:id="1057" w:name="_Toc530662084"/>
              <w:bookmarkStart w:id="1058" w:name="_Toc530662551"/>
              <w:bookmarkStart w:id="1059" w:name="_Toc530678810"/>
              <w:bookmarkEnd w:id="1056"/>
              <w:bookmarkEnd w:id="1057"/>
              <w:bookmarkEnd w:id="1058"/>
              <w:bookmarkEnd w:id="1059"/>
            </w:del>
          </w:p>
        </w:tc>
        <w:tc>
          <w:tcPr>
            <w:tcW w:w="6490" w:type="dxa"/>
          </w:tcPr>
          <w:p w14:paraId="1752FD14" w14:textId="25F47DA5" w:rsidR="00DF3BEE" w:rsidDel="00382451" w:rsidRDefault="0061684B" w:rsidP="007C127C">
            <w:pPr>
              <w:pStyle w:val="ListParagraph"/>
              <w:spacing w:line="360" w:lineRule="auto"/>
              <w:ind w:left="0"/>
              <w:rPr>
                <w:del w:id="1060" w:author="phuong vu" w:date="2018-11-22T13:49:00Z"/>
              </w:rPr>
            </w:pPr>
            <w:del w:id="1061" w:author="phuong vu" w:date="2018-11-22T13:49:00Z">
              <w:r w:rsidDel="00382451">
                <w:rPr>
                  <w:lang w:val="en-US"/>
                </w:rPr>
                <w:delText>Tìm kiếm đơn hàng</w:delText>
              </w:r>
              <w:bookmarkStart w:id="1062" w:name="_Toc530658361"/>
              <w:bookmarkStart w:id="1063" w:name="_Toc530662085"/>
              <w:bookmarkStart w:id="1064" w:name="_Toc530662552"/>
              <w:bookmarkStart w:id="1065" w:name="_Toc530678811"/>
              <w:bookmarkEnd w:id="1062"/>
              <w:bookmarkEnd w:id="1063"/>
              <w:bookmarkEnd w:id="1064"/>
              <w:bookmarkEnd w:id="1065"/>
            </w:del>
          </w:p>
        </w:tc>
        <w:bookmarkStart w:id="1066" w:name="_Toc530658362"/>
        <w:bookmarkStart w:id="1067" w:name="_Toc530662086"/>
        <w:bookmarkStart w:id="1068" w:name="_Toc530662553"/>
        <w:bookmarkStart w:id="1069" w:name="_Toc530678812"/>
        <w:bookmarkEnd w:id="1066"/>
        <w:bookmarkEnd w:id="1067"/>
        <w:bookmarkEnd w:id="1068"/>
        <w:bookmarkEnd w:id="1069"/>
      </w:tr>
      <w:tr w:rsidR="00DF3BEE" w:rsidDel="00382451" w14:paraId="54A8FDE8" w14:textId="1604BC83" w:rsidTr="000C3B2E">
        <w:trPr>
          <w:del w:id="1070" w:author="phuong vu" w:date="2018-11-22T13:49:00Z"/>
        </w:trPr>
        <w:tc>
          <w:tcPr>
            <w:tcW w:w="708" w:type="dxa"/>
          </w:tcPr>
          <w:p w14:paraId="47F82B63" w14:textId="362BF875" w:rsidR="00DF3BEE" w:rsidRPr="007C127C" w:rsidDel="00382451" w:rsidRDefault="00DF3BEE" w:rsidP="007C127C">
            <w:pPr>
              <w:pStyle w:val="ListParagraph"/>
              <w:spacing w:line="360" w:lineRule="auto"/>
              <w:ind w:left="0"/>
              <w:jc w:val="center"/>
              <w:rPr>
                <w:del w:id="1071" w:author="phuong vu" w:date="2018-11-22T13:49:00Z"/>
                <w:lang w:val="en-US"/>
              </w:rPr>
            </w:pPr>
            <w:del w:id="1072" w:author="phuong vu" w:date="2018-11-22T13:49:00Z">
              <w:r w:rsidDel="00382451">
                <w:rPr>
                  <w:lang w:val="en-US"/>
                </w:rPr>
                <w:delText>8</w:delText>
              </w:r>
              <w:bookmarkStart w:id="1073" w:name="_Toc530658363"/>
              <w:bookmarkStart w:id="1074" w:name="_Toc530662087"/>
              <w:bookmarkStart w:id="1075" w:name="_Toc530662554"/>
              <w:bookmarkStart w:id="1076" w:name="_Toc530678813"/>
              <w:bookmarkEnd w:id="1073"/>
              <w:bookmarkEnd w:id="1074"/>
              <w:bookmarkEnd w:id="1075"/>
              <w:bookmarkEnd w:id="1076"/>
            </w:del>
          </w:p>
        </w:tc>
        <w:tc>
          <w:tcPr>
            <w:tcW w:w="1481" w:type="dxa"/>
          </w:tcPr>
          <w:p w14:paraId="16A55FBE" w14:textId="7C114D60" w:rsidR="00DF3BEE" w:rsidRPr="007C127C" w:rsidDel="00382451" w:rsidRDefault="00DF3BEE" w:rsidP="007C127C">
            <w:pPr>
              <w:pStyle w:val="ListParagraph"/>
              <w:spacing w:line="360" w:lineRule="auto"/>
              <w:ind w:left="0"/>
              <w:rPr>
                <w:del w:id="1077" w:author="phuong vu" w:date="2018-11-22T13:49:00Z"/>
                <w:lang w:val="en-US"/>
              </w:rPr>
            </w:pPr>
            <w:del w:id="1078" w:author="phuong vu" w:date="2018-11-22T13:49:00Z">
              <w:r w:rsidDel="00382451">
                <w:rPr>
                  <w:lang w:val="en-US"/>
                </w:rPr>
                <w:delText>GU_08</w:delText>
              </w:r>
              <w:bookmarkStart w:id="1079" w:name="_Toc530658364"/>
              <w:bookmarkStart w:id="1080" w:name="_Toc530662088"/>
              <w:bookmarkStart w:id="1081" w:name="_Toc530662555"/>
              <w:bookmarkStart w:id="1082" w:name="_Toc530678814"/>
              <w:bookmarkEnd w:id="1079"/>
              <w:bookmarkEnd w:id="1080"/>
              <w:bookmarkEnd w:id="1081"/>
              <w:bookmarkEnd w:id="1082"/>
            </w:del>
          </w:p>
        </w:tc>
        <w:tc>
          <w:tcPr>
            <w:tcW w:w="6490" w:type="dxa"/>
          </w:tcPr>
          <w:p w14:paraId="6156A947" w14:textId="695FA9DF" w:rsidR="00DF3BEE" w:rsidDel="00382451" w:rsidRDefault="00DF3BEE" w:rsidP="007C127C">
            <w:pPr>
              <w:pStyle w:val="ListParagraph"/>
              <w:spacing w:line="360" w:lineRule="auto"/>
              <w:ind w:left="0"/>
              <w:rPr>
                <w:del w:id="1083" w:author="phuong vu" w:date="2018-11-22T13:49:00Z"/>
              </w:rPr>
            </w:pPr>
            <w:del w:id="1084" w:author="phuong vu" w:date="2018-11-22T13:49:00Z">
              <w:r w:rsidDel="00382451">
                <w:delText>Đăng nhập</w:delText>
              </w:r>
              <w:bookmarkStart w:id="1085" w:name="_Toc530658365"/>
              <w:bookmarkStart w:id="1086" w:name="_Toc530662089"/>
              <w:bookmarkStart w:id="1087" w:name="_Toc530662556"/>
              <w:bookmarkStart w:id="1088" w:name="_Toc530678815"/>
              <w:bookmarkEnd w:id="1085"/>
              <w:bookmarkEnd w:id="1086"/>
              <w:bookmarkEnd w:id="1087"/>
              <w:bookmarkEnd w:id="1088"/>
            </w:del>
          </w:p>
        </w:tc>
        <w:bookmarkStart w:id="1089" w:name="_Toc530658366"/>
        <w:bookmarkStart w:id="1090" w:name="_Toc530662090"/>
        <w:bookmarkStart w:id="1091" w:name="_Toc530662557"/>
        <w:bookmarkStart w:id="1092" w:name="_Toc530678816"/>
        <w:bookmarkEnd w:id="1089"/>
        <w:bookmarkEnd w:id="1090"/>
        <w:bookmarkEnd w:id="1091"/>
        <w:bookmarkEnd w:id="1092"/>
      </w:tr>
      <w:tr w:rsidR="00DF3BEE" w:rsidDel="00382451" w14:paraId="73599D23" w14:textId="4DE6967F" w:rsidTr="000C3B2E">
        <w:trPr>
          <w:del w:id="1093" w:author="phuong vu" w:date="2018-11-22T13:49:00Z"/>
        </w:trPr>
        <w:tc>
          <w:tcPr>
            <w:tcW w:w="708" w:type="dxa"/>
          </w:tcPr>
          <w:p w14:paraId="72218372" w14:textId="4F06D9D0" w:rsidR="00DF3BEE" w:rsidRPr="007C127C" w:rsidDel="00382451" w:rsidRDefault="00DF3BEE" w:rsidP="007C127C">
            <w:pPr>
              <w:pStyle w:val="ListParagraph"/>
              <w:spacing w:line="360" w:lineRule="auto"/>
              <w:ind w:left="0"/>
              <w:jc w:val="center"/>
              <w:rPr>
                <w:del w:id="1094" w:author="phuong vu" w:date="2018-11-22T13:49:00Z"/>
                <w:lang w:val="en-US"/>
              </w:rPr>
            </w:pPr>
            <w:del w:id="1095" w:author="phuong vu" w:date="2018-11-22T13:49:00Z">
              <w:r w:rsidDel="00382451">
                <w:rPr>
                  <w:lang w:val="en-US"/>
                </w:rPr>
                <w:delText>9</w:delText>
              </w:r>
              <w:bookmarkStart w:id="1096" w:name="_Toc530658367"/>
              <w:bookmarkStart w:id="1097" w:name="_Toc530662091"/>
              <w:bookmarkStart w:id="1098" w:name="_Toc530662558"/>
              <w:bookmarkStart w:id="1099" w:name="_Toc530678817"/>
              <w:bookmarkEnd w:id="1096"/>
              <w:bookmarkEnd w:id="1097"/>
              <w:bookmarkEnd w:id="1098"/>
              <w:bookmarkEnd w:id="1099"/>
            </w:del>
          </w:p>
        </w:tc>
        <w:tc>
          <w:tcPr>
            <w:tcW w:w="1481" w:type="dxa"/>
          </w:tcPr>
          <w:p w14:paraId="0ABCA846" w14:textId="052B2A8F" w:rsidR="00DF3BEE" w:rsidRPr="007C127C" w:rsidDel="00382451" w:rsidRDefault="00DF3BEE" w:rsidP="007C127C">
            <w:pPr>
              <w:pStyle w:val="ListParagraph"/>
              <w:spacing w:line="360" w:lineRule="auto"/>
              <w:ind w:left="0"/>
              <w:rPr>
                <w:del w:id="1100" w:author="phuong vu" w:date="2018-11-22T13:49:00Z"/>
                <w:lang w:val="en-US"/>
              </w:rPr>
            </w:pPr>
            <w:del w:id="1101" w:author="phuong vu" w:date="2018-11-22T13:49:00Z">
              <w:r w:rsidDel="00382451">
                <w:rPr>
                  <w:lang w:val="en-US"/>
                </w:rPr>
                <w:delText>GU_09</w:delText>
              </w:r>
              <w:bookmarkStart w:id="1102" w:name="_Toc530658368"/>
              <w:bookmarkStart w:id="1103" w:name="_Toc530662092"/>
              <w:bookmarkStart w:id="1104" w:name="_Toc530662559"/>
              <w:bookmarkStart w:id="1105" w:name="_Toc530678818"/>
              <w:bookmarkEnd w:id="1102"/>
              <w:bookmarkEnd w:id="1103"/>
              <w:bookmarkEnd w:id="1104"/>
              <w:bookmarkEnd w:id="1105"/>
            </w:del>
          </w:p>
        </w:tc>
        <w:tc>
          <w:tcPr>
            <w:tcW w:w="6490" w:type="dxa"/>
          </w:tcPr>
          <w:p w14:paraId="029042A6" w14:textId="5B6F0A2F" w:rsidR="00DF3BEE" w:rsidDel="00382451" w:rsidRDefault="00DF3BEE" w:rsidP="007C127C">
            <w:pPr>
              <w:pStyle w:val="ListParagraph"/>
              <w:keepNext/>
              <w:spacing w:line="360" w:lineRule="auto"/>
              <w:ind w:left="0"/>
              <w:rPr>
                <w:del w:id="1106" w:author="phuong vu" w:date="2018-11-22T13:49:00Z"/>
              </w:rPr>
            </w:pPr>
            <w:del w:id="1107" w:author="phuong vu" w:date="2018-11-22T13:49:00Z">
              <w:r w:rsidDel="00382451">
                <w:delText>Đăng xuất</w:delText>
              </w:r>
              <w:bookmarkStart w:id="1108" w:name="_Toc530658369"/>
              <w:bookmarkStart w:id="1109" w:name="_Toc530662093"/>
              <w:bookmarkStart w:id="1110" w:name="_Toc530662560"/>
              <w:bookmarkStart w:id="1111" w:name="_Toc530678819"/>
              <w:bookmarkEnd w:id="1108"/>
              <w:bookmarkEnd w:id="1109"/>
              <w:bookmarkEnd w:id="1110"/>
              <w:bookmarkEnd w:id="1111"/>
            </w:del>
          </w:p>
        </w:tc>
        <w:bookmarkStart w:id="1112" w:name="_Toc530658370"/>
        <w:bookmarkStart w:id="1113" w:name="_Toc530662094"/>
        <w:bookmarkStart w:id="1114" w:name="_Toc530662561"/>
        <w:bookmarkStart w:id="1115" w:name="_Toc530678820"/>
        <w:bookmarkEnd w:id="1112"/>
        <w:bookmarkEnd w:id="1113"/>
        <w:bookmarkEnd w:id="1114"/>
        <w:bookmarkEnd w:id="1115"/>
      </w:tr>
      <w:tr w:rsidR="008751C8" w:rsidDel="00382451" w14:paraId="2C54224F" w14:textId="4FED47D2" w:rsidTr="000C3B2E">
        <w:trPr>
          <w:del w:id="1116" w:author="phuong vu" w:date="2018-11-22T13:49:00Z"/>
        </w:trPr>
        <w:tc>
          <w:tcPr>
            <w:tcW w:w="708" w:type="dxa"/>
          </w:tcPr>
          <w:p w14:paraId="64FC987F" w14:textId="053B45DD" w:rsidR="008751C8" w:rsidDel="00382451" w:rsidRDefault="008751C8" w:rsidP="00DF3BEE">
            <w:pPr>
              <w:pStyle w:val="ListParagraph"/>
              <w:spacing w:line="360" w:lineRule="auto"/>
              <w:ind w:left="0"/>
              <w:jc w:val="center"/>
              <w:rPr>
                <w:del w:id="1117" w:author="phuong vu" w:date="2018-11-22T13:49:00Z"/>
                <w:lang w:val="en-US"/>
              </w:rPr>
            </w:pPr>
            <w:del w:id="1118" w:author="phuong vu" w:date="2018-11-22T13:49:00Z">
              <w:r w:rsidDel="00382451">
                <w:rPr>
                  <w:lang w:val="en-US"/>
                </w:rPr>
                <w:delText>10</w:delText>
              </w:r>
              <w:bookmarkStart w:id="1119" w:name="_Toc530658371"/>
              <w:bookmarkStart w:id="1120" w:name="_Toc530662095"/>
              <w:bookmarkStart w:id="1121" w:name="_Toc530662562"/>
              <w:bookmarkStart w:id="1122" w:name="_Toc530678821"/>
              <w:bookmarkEnd w:id="1119"/>
              <w:bookmarkEnd w:id="1120"/>
              <w:bookmarkEnd w:id="1121"/>
              <w:bookmarkEnd w:id="1122"/>
            </w:del>
          </w:p>
        </w:tc>
        <w:tc>
          <w:tcPr>
            <w:tcW w:w="1481" w:type="dxa"/>
          </w:tcPr>
          <w:p w14:paraId="49733C25" w14:textId="1EBF967E" w:rsidR="008751C8" w:rsidDel="00382451" w:rsidRDefault="008751C8" w:rsidP="00DF3BEE">
            <w:pPr>
              <w:pStyle w:val="ListParagraph"/>
              <w:spacing w:line="360" w:lineRule="auto"/>
              <w:ind w:left="0"/>
              <w:rPr>
                <w:del w:id="1123" w:author="phuong vu" w:date="2018-11-22T13:49:00Z"/>
                <w:lang w:val="en-US"/>
              </w:rPr>
            </w:pPr>
            <w:del w:id="1124" w:author="phuong vu" w:date="2018-11-22T13:49:00Z">
              <w:r w:rsidDel="00382451">
                <w:rPr>
                  <w:lang w:val="en-US"/>
                </w:rPr>
                <w:delText>GU_10</w:delText>
              </w:r>
              <w:bookmarkStart w:id="1125" w:name="_Toc530658372"/>
              <w:bookmarkStart w:id="1126" w:name="_Toc530662096"/>
              <w:bookmarkStart w:id="1127" w:name="_Toc530662563"/>
              <w:bookmarkStart w:id="1128" w:name="_Toc530678822"/>
              <w:bookmarkEnd w:id="1125"/>
              <w:bookmarkEnd w:id="1126"/>
              <w:bookmarkEnd w:id="1127"/>
              <w:bookmarkEnd w:id="1128"/>
            </w:del>
          </w:p>
        </w:tc>
        <w:tc>
          <w:tcPr>
            <w:tcW w:w="6490" w:type="dxa"/>
          </w:tcPr>
          <w:p w14:paraId="64D72285" w14:textId="76AFC389" w:rsidR="008751C8" w:rsidRPr="007C127C" w:rsidDel="00382451" w:rsidRDefault="008751C8" w:rsidP="00DF3BEE">
            <w:pPr>
              <w:pStyle w:val="ListParagraph"/>
              <w:keepNext/>
              <w:spacing w:line="360" w:lineRule="auto"/>
              <w:ind w:left="0"/>
              <w:rPr>
                <w:del w:id="1129" w:author="phuong vu" w:date="2018-11-22T13:49:00Z"/>
                <w:lang w:val="en-US"/>
              </w:rPr>
            </w:pPr>
            <w:del w:id="1130" w:author="phuong vu" w:date="2018-11-22T13:49:00Z">
              <w:r w:rsidDel="00382451">
                <w:rPr>
                  <w:lang w:val="en-US"/>
                </w:rPr>
                <w:delText>Đăng kí tài khoản khách hàng</w:delText>
              </w:r>
              <w:bookmarkStart w:id="1131" w:name="_Toc530658373"/>
              <w:bookmarkStart w:id="1132" w:name="_Toc530662097"/>
              <w:bookmarkStart w:id="1133" w:name="_Toc530662564"/>
              <w:bookmarkStart w:id="1134" w:name="_Toc530678823"/>
              <w:bookmarkEnd w:id="1131"/>
              <w:bookmarkEnd w:id="1132"/>
              <w:bookmarkEnd w:id="1133"/>
              <w:bookmarkEnd w:id="1134"/>
            </w:del>
          </w:p>
        </w:tc>
        <w:bookmarkStart w:id="1135" w:name="_Toc530658374"/>
        <w:bookmarkStart w:id="1136" w:name="_Toc530662098"/>
        <w:bookmarkStart w:id="1137" w:name="_Toc530662565"/>
        <w:bookmarkStart w:id="1138" w:name="_Toc530678824"/>
        <w:bookmarkEnd w:id="1135"/>
        <w:bookmarkEnd w:id="1136"/>
        <w:bookmarkEnd w:id="1137"/>
        <w:bookmarkEnd w:id="1138"/>
      </w:tr>
    </w:tbl>
    <w:p w14:paraId="720495BC" w14:textId="160E703E" w:rsidR="005F1A0B" w:rsidRPr="007C127C" w:rsidDel="00382451" w:rsidRDefault="00DF3BEE" w:rsidP="007C127C">
      <w:pPr>
        <w:pStyle w:val="Caption"/>
        <w:rPr>
          <w:del w:id="1139" w:author="phuong vu" w:date="2018-11-22T13:49:00Z"/>
          <w:szCs w:val="26"/>
          <w:lang w:val="en-US"/>
        </w:rPr>
      </w:pPr>
      <w:del w:id="1140" w:author="phuong vu" w:date="2018-11-22T13:49:00Z">
        <w:r w:rsidRPr="007C127C" w:rsidDel="00382451">
          <w:rPr>
            <w:szCs w:val="26"/>
          </w:rPr>
          <w:delText>Bảng</w:delText>
        </w:r>
        <w:r w:rsidR="00152290" w:rsidDel="00382451">
          <w:rPr>
            <w:szCs w:val="26"/>
            <w:lang w:val="en-US"/>
          </w:rPr>
          <w:delText xml:space="preserve"> 3</w:delText>
        </w:r>
        <w:r w:rsidRPr="007C127C" w:rsidDel="00382451">
          <w:rPr>
            <w:szCs w:val="26"/>
            <w:lang w:val="en-US"/>
          </w:rPr>
          <w:delText>.1 Các chức năng hệ thống</w:delText>
        </w:r>
        <w:bookmarkStart w:id="1141" w:name="_Toc530658375"/>
        <w:bookmarkStart w:id="1142" w:name="_Toc530662099"/>
        <w:bookmarkStart w:id="1143" w:name="_Toc530662566"/>
        <w:bookmarkStart w:id="1144" w:name="_Toc530678825"/>
        <w:bookmarkEnd w:id="1141"/>
        <w:bookmarkEnd w:id="1142"/>
        <w:bookmarkEnd w:id="1143"/>
        <w:bookmarkEnd w:id="1144"/>
      </w:del>
    </w:p>
    <w:p w14:paraId="31562104" w14:textId="0F76CFED" w:rsidR="00EC1917" w:rsidDel="00382451" w:rsidRDefault="00EC1917" w:rsidP="006F2BC8">
      <w:pPr>
        <w:pStyle w:val="Heading3"/>
        <w:rPr>
          <w:del w:id="1145" w:author="phuong vu" w:date="2018-11-22T13:49:00Z"/>
        </w:rPr>
      </w:pPr>
      <w:del w:id="1146" w:author="phuong vu" w:date="2018-11-22T13:49:00Z">
        <w:r w:rsidDel="00382451">
          <w:delText>Đặc điểm người dùng</w:delText>
        </w:r>
        <w:bookmarkStart w:id="1147" w:name="_Toc530658376"/>
        <w:bookmarkStart w:id="1148" w:name="_Toc530662100"/>
        <w:bookmarkStart w:id="1149" w:name="_Toc530662567"/>
        <w:bookmarkStart w:id="1150" w:name="_Toc530678826"/>
        <w:bookmarkEnd w:id="1147"/>
        <w:bookmarkEnd w:id="1148"/>
        <w:bookmarkEnd w:id="1149"/>
        <w:bookmarkEnd w:id="1150"/>
      </w:del>
    </w:p>
    <w:p w14:paraId="4B41CE88" w14:textId="26A396C7" w:rsidR="003547FD" w:rsidDel="00382451" w:rsidRDefault="003547FD" w:rsidP="003547FD">
      <w:pPr>
        <w:rPr>
          <w:del w:id="1151" w:author="phuong vu" w:date="2018-11-22T13:49:00Z"/>
          <w:lang w:val="en-US"/>
        </w:rPr>
      </w:pPr>
      <w:del w:id="1152" w:author="phuong vu" w:date="2018-11-22T13:49:00Z">
        <w:r w:rsidDel="00382451">
          <w:rPr>
            <w:lang w:val="en-US"/>
          </w:rPr>
          <w:tab/>
          <w:delText>Hệ thống bao gồm 2 nhóm người dùng chính: Nhân viên cửa hàng và khách hàng:</w:delText>
        </w:r>
        <w:bookmarkStart w:id="1153" w:name="_Toc530658377"/>
        <w:bookmarkStart w:id="1154" w:name="_Toc530662101"/>
        <w:bookmarkStart w:id="1155" w:name="_Toc530662568"/>
        <w:bookmarkStart w:id="1156" w:name="_Toc530678827"/>
        <w:bookmarkEnd w:id="1153"/>
        <w:bookmarkEnd w:id="1154"/>
        <w:bookmarkEnd w:id="1155"/>
        <w:bookmarkEnd w:id="1156"/>
      </w:del>
    </w:p>
    <w:p w14:paraId="6C7CCA74" w14:textId="0D52EE94" w:rsidR="003547FD" w:rsidDel="00382451" w:rsidRDefault="003547FD" w:rsidP="003547FD">
      <w:pPr>
        <w:rPr>
          <w:del w:id="1157" w:author="phuong vu" w:date="2018-11-22T13:49:00Z"/>
          <w:lang w:val="en-US"/>
        </w:rPr>
      </w:pPr>
      <w:del w:id="1158" w:author="phuong vu" w:date="2018-11-22T13:49:00Z">
        <w:r w:rsidDel="00382451">
          <w:rPr>
            <w:lang w:val="en-US"/>
          </w:rPr>
          <w:tab/>
          <w:delText xml:space="preserve">- </w:delText>
        </w:r>
        <w:r w:rsidDel="00382451">
          <w:rPr>
            <w:i/>
            <w:lang w:val="en-US"/>
          </w:rPr>
          <w:delText xml:space="preserve">Nhân viên </w:delText>
        </w:r>
      </w:del>
      <w:del w:id="1159" w:author="phuong vu" w:date="2018-11-21T23:11:00Z">
        <w:r w:rsidDel="00B65F17">
          <w:rPr>
            <w:i/>
            <w:lang w:val="en-US"/>
          </w:rPr>
          <w:delText>cửa hàng</w:delText>
        </w:r>
      </w:del>
      <w:del w:id="1160" w:author="phuong vu" w:date="2018-11-22T13:49:00Z">
        <w:r w:rsidDel="00382451">
          <w:rPr>
            <w:i/>
            <w:lang w:val="en-US"/>
          </w:rPr>
          <w:delText xml:space="preserve">: </w:delText>
        </w:r>
        <w:r w:rsidDel="00382451">
          <w:rPr>
            <w:lang w:val="en-US"/>
          </w:rPr>
          <w:delText>Để đáp ứng các khâu trong việc xử lí đơn hàng, nhận viên cửa hàng được chia làm ba loại nhận viên chính:</w:delText>
        </w:r>
        <w:bookmarkStart w:id="1161" w:name="_Toc530658378"/>
        <w:bookmarkStart w:id="1162" w:name="_Toc530662102"/>
        <w:bookmarkStart w:id="1163" w:name="_Toc530662569"/>
        <w:bookmarkStart w:id="1164" w:name="_Toc530678828"/>
        <w:bookmarkEnd w:id="1161"/>
        <w:bookmarkEnd w:id="1162"/>
        <w:bookmarkEnd w:id="1163"/>
        <w:bookmarkEnd w:id="1164"/>
      </w:del>
    </w:p>
    <w:p w14:paraId="095301E6" w14:textId="2C2BDDC1" w:rsidR="003547FD" w:rsidDel="00382451" w:rsidRDefault="003547FD" w:rsidP="003547FD">
      <w:pPr>
        <w:rPr>
          <w:del w:id="1165" w:author="phuong vu" w:date="2018-11-22T13:49:00Z"/>
          <w:lang w:val="en-US"/>
        </w:rPr>
      </w:pPr>
      <w:del w:id="1166" w:author="phuong vu" w:date="2018-11-22T13:49:00Z">
        <w:r w:rsidDel="00382451">
          <w:rPr>
            <w:lang w:val="en-US"/>
          </w:rPr>
          <w:tab/>
        </w:r>
        <w:r w:rsidDel="00382451">
          <w:rPr>
            <w:lang w:val="en-US"/>
          </w:rPr>
          <w:tab/>
          <w:delText xml:space="preserve">+ </w:delText>
        </w:r>
        <w:r w:rsidDel="00382451">
          <w:rPr>
            <w:i/>
            <w:lang w:val="en-US"/>
          </w:rPr>
          <w:delText xml:space="preserve">Nhân viên quản lí đơn hàng: </w:delText>
        </w:r>
        <w:r w:rsidDel="00382451">
          <w:rPr>
            <w:lang w:val="en-US"/>
          </w:rPr>
          <w:delText xml:space="preserve">Là người dùng hiện tại có nhiều quyền </w:delText>
        </w:r>
        <w:r w:rsidDel="00382451">
          <w:rPr>
            <w:lang w:val="en-US"/>
          </w:rPr>
          <w:tab/>
          <w:delText xml:space="preserve">nhất trong việc quyết định xử lí đơn </w:delText>
        </w:r>
        <w:r w:rsidR="00540AD2" w:rsidDel="00382451">
          <w:rPr>
            <w:lang w:val="en-US"/>
          </w:rPr>
          <w:delText>hang với mã là STAFF_01.</w:delText>
        </w:r>
        <w:bookmarkStart w:id="1167" w:name="_Toc530658379"/>
        <w:bookmarkStart w:id="1168" w:name="_Toc530662103"/>
        <w:bookmarkStart w:id="1169" w:name="_Toc530662570"/>
        <w:bookmarkStart w:id="1170" w:name="_Toc530678829"/>
        <w:bookmarkEnd w:id="1167"/>
        <w:bookmarkEnd w:id="1168"/>
        <w:bookmarkEnd w:id="1169"/>
        <w:bookmarkEnd w:id="1170"/>
      </w:del>
    </w:p>
    <w:p w14:paraId="7CBD1CF7" w14:textId="5E1015FA" w:rsidR="003547FD" w:rsidDel="00382451" w:rsidRDefault="003547FD" w:rsidP="00E4365A">
      <w:pPr>
        <w:ind w:left="720"/>
        <w:rPr>
          <w:del w:id="1171" w:author="phuong vu" w:date="2018-11-22T13:49:00Z"/>
          <w:lang w:val="en-US"/>
        </w:rPr>
      </w:pPr>
      <w:del w:id="1172" w:author="phuong vu" w:date="2018-11-22T13:49:00Z">
        <w:r w:rsidDel="00382451">
          <w:rPr>
            <w:lang w:val="en-US"/>
          </w:rPr>
          <w:tab/>
          <w:delText xml:space="preserve">+ </w:delText>
        </w:r>
        <w:r w:rsidDel="00382451">
          <w:rPr>
            <w:i/>
            <w:lang w:val="en-US"/>
          </w:rPr>
          <w:delText xml:space="preserve">Nhân viên xử lí đơn hàng: </w:delText>
        </w:r>
        <w:r w:rsidDel="00382451">
          <w:rPr>
            <w:lang w:val="en-US"/>
          </w:rPr>
          <w:delText xml:space="preserve">Là người có nhiệm vụ cập nhật trạng thái đơn hàng khi bắt đầu xử lí đơn hàng cũng như sau khi hoàn tất đơn </w:delText>
        </w:r>
        <w:r w:rsidR="00540AD2" w:rsidDel="00382451">
          <w:rPr>
            <w:lang w:val="en-US"/>
          </w:rPr>
          <w:delText>hàng với mã là STAFF_02</w:delText>
        </w:r>
        <w:r w:rsidDel="00382451">
          <w:rPr>
            <w:lang w:val="en-US"/>
          </w:rPr>
          <w:delText>.</w:delText>
        </w:r>
        <w:bookmarkStart w:id="1173" w:name="_Toc530658380"/>
        <w:bookmarkStart w:id="1174" w:name="_Toc530662104"/>
        <w:bookmarkStart w:id="1175" w:name="_Toc530662571"/>
        <w:bookmarkStart w:id="1176" w:name="_Toc530678830"/>
        <w:bookmarkEnd w:id="1173"/>
        <w:bookmarkEnd w:id="1174"/>
        <w:bookmarkEnd w:id="1175"/>
        <w:bookmarkEnd w:id="1176"/>
      </w:del>
    </w:p>
    <w:p w14:paraId="625BA7AF" w14:textId="3FBB8322" w:rsidR="003547FD" w:rsidDel="00382451" w:rsidRDefault="003547FD" w:rsidP="00132D92">
      <w:pPr>
        <w:ind w:left="720"/>
        <w:rPr>
          <w:del w:id="1177" w:author="phuong vu" w:date="2018-11-22T13:49:00Z"/>
          <w:lang w:val="en-US"/>
        </w:rPr>
      </w:pPr>
      <w:del w:id="1178" w:author="phuong vu" w:date="2018-11-22T13:49:00Z">
        <w:r w:rsidDel="00382451">
          <w:rPr>
            <w:lang w:val="en-US"/>
          </w:rPr>
          <w:tab/>
          <w:delText xml:space="preserve">+ </w:delText>
        </w:r>
        <w:r w:rsidDel="00382451">
          <w:rPr>
            <w:i/>
            <w:lang w:val="en-US"/>
          </w:rPr>
          <w:delText xml:space="preserve">Nhân viên </w:delText>
        </w:r>
        <w:r w:rsidR="00132D92" w:rsidDel="00382451">
          <w:rPr>
            <w:i/>
            <w:lang w:val="en-US"/>
          </w:rPr>
          <w:delText>nhận</w:delText>
        </w:r>
        <w:r w:rsidDel="00382451">
          <w:rPr>
            <w:i/>
            <w:lang w:val="en-US"/>
          </w:rPr>
          <w:delText xml:space="preserve"> và trả quần áo:</w:delText>
        </w:r>
        <w:r w:rsidR="00132D92" w:rsidDel="00382451">
          <w:rPr>
            <w:lang w:val="en-US"/>
          </w:rPr>
          <w:delText xml:space="preserve"> Là người có nhiệm vụ cập nhật là thông tin quần áo đã nhận (bao gồm số lượng, thời gian nhận và ngày nhận, …) và cập nhật trạng thái đơn hàng đã nhận cũng như giao trả quần áo cho khách </w:delText>
        </w:r>
        <w:r w:rsidR="00540AD2" w:rsidDel="00382451">
          <w:rPr>
            <w:lang w:val="en-US"/>
          </w:rPr>
          <w:delText>hang với mã là STAFF_03</w:delText>
        </w:r>
        <w:r w:rsidR="00132D92" w:rsidDel="00382451">
          <w:rPr>
            <w:lang w:val="en-US"/>
          </w:rPr>
          <w:delText>.</w:delText>
        </w:r>
        <w:bookmarkStart w:id="1179" w:name="_Toc530658381"/>
        <w:bookmarkStart w:id="1180" w:name="_Toc530662105"/>
        <w:bookmarkStart w:id="1181" w:name="_Toc530662572"/>
        <w:bookmarkStart w:id="1182" w:name="_Toc530678831"/>
        <w:bookmarkEnd w:id="1179"/>
        <w:bookmarkEnd w:id="1180"/>
        <w:bookmarkEnd w:id="1181"/>
        <w:bookmarkEnd w:id="1182"/>
      </w:del>
    </w:p>
    <w:p w14:paraId="1567962B" w14:textId="5552D753" w:rsidR="00132D92" w:rsidRPr="007C127C" w:rsidDel="00382451" w:rsidRDefault="00132D92" w:rsidP="00E4365A">
      <w:pPr>
        <w:ind w:firstLine="720"/>
        <w:rPr>
          <w:del w:id="1183" w:author="phuong vu" w:date="2018-11-22T13:49:00Z"/>
          <w:lang w:val="en-US"/>
        </w:rPr>
      </w:pPr>
      <w:del w:id="1184" w:author="phuong vu" w:date="2018-11-22T13:49:00Z">
        <w:r w:rsidDel="00382451">
          <w:rPr>
            <w:lang w:val="en-US"/>
          </w:rPr>
          <w:delText>-</w:delText>
        </w:r>
        <w:r w:rsidDel="00382451">
          <w:rPr>
            <w:i/>
            <w:lang w:val="en-US"/>
          </w:rPr>
          <w:delText xml:space="preserve"> Khách hàng: </w:delText>
        </w:r>
        <w:r w:rsidDel="00382451">
          <w:rPr>
            <w:lang w:val="en-US"/>
          </w:rPr>
          <w:delText xml:space="preserve">Là người dùng có thể đặt đơn hàng từ ứng dụng điện thoại hoặc trực tiếp từ cửa hàng. </w:delText>
        </w:r>
        <w:bookmarkStart w:id="1185" w:name="_Toc530658382"/>
        <w:bookmarkStart w:id="1186" w:name="_Toc530662106"/>
        <w:bookmarkStart w:id="1187" w:name="_Toc530662573"/>
        <w:bookmarkStart w:id="1188" w:name="_Toc530678832"/>
        <w:bookmarkEnd w:id="1185"/>
        <w:bookmarkEnd w:id="1186"/>
        <w:bookmarkEnd w:id="1187"/>
        <w:bookmarkEnd w:id="1188"/>
      </w:del>
    </w:p>
    <w:p w14:paraId="3A44DAA6" w14:textId="2FA5B10A" w:rsidR="00EC1917" w:rsidDel="00D37715" w:rsidRDefault="00EC1917" w:rsidP="00132D92">
      <w:pPr>
        <w:pStyle w:val="Heading3"/>
        <w:rPr>
          <w:del w:id="1189" w:author="phuong vu" w:date="2018-11-22T19:32:00Z"/>
          <w:moveFrom w:id="1190" w:author="phuong vu" w:date="2018-11-22T13:49:00Z"/>
        </w:rPr>
      </w:pPr>
      <w:moveFromRangeStart w:id="1191" w:author="phuong vu" w:date="2018-11-22T13:49:00Z" w:name="move530657915"/>
      <w:moveFrom w:id="1192" w:author="phuong vu" w:date="2018-11-22T13:49:00Z">
        <w:del w:id="1193" w:author="phuong vu" w:date="2018-11-22T19:32:00Z">
          <w:r w:rsidDel="00D37715">
            <w:delText>Môi trường vận hành</w:delText>
          </w:r>
          <w:bookmarkStart w:id="1194" w:name="_Toc530658383"/>
          <w:bookmarkStart w:id="1195" w:name="_Toc530662107"/>
          <w:bookmarkStart w:id="1196" w:name="_Toc530662574"/>
          <w:bookmarkStart w:id="1197" w:name="_Toc530678833"/>
          <w:bookmarkEnd w:id="1194"/>
          <w:bookmarkEnd w:id="1195"/>
          <w:bookmarkEnd w:id="1196"/>
          <w:bookmarkEnd w:id="1197"/>
        </w:del>
      </w:moveFrom>
    </w:p>
    <w:p w14:paraId="408A9B10" w14:textId="7F07015F" w:rsidR="00132D92" w:rsidRPr="007C127C" w:rsidDel="00D37715" w:rsidRDefault="00132D92" w:rsidP="00132D92">
      <w:pPr>
        <w:rPr>
          <w:del w:id="1198" w:author="phuong vu" w:date="2018-11-22T19:32:00Z"/>
          <w:moveFrom w:id="1199" w:author="phuong vu" w:date="2018-11-22T13:49:00Z"/>
        </w:rPr>
      </w:pPr>
      <w:moveFrom w:id="1200" w:author="phuong vu" w:date="2018-11-22T13:49:00Z">
        <w:del w:id="1201" w:author="phuong vu" w:date="2018-11-22T19:32:00Z">
          <w:r w:rsidDel="00D37715">
            <w:rPr>
              <w:lang w:val="en-US"/>
            </w:rPr>
            <w:tab/>
            <w:delText>Đối với ứng dụng đặt đơn hàng chỉ hỗ trợ trên nền tảng Android với phiên bản từ 5.0 trở lên</w:delText>
          </w:r>
          <w:r w:rsidR="00083440" w:rsidDel="00D37715">
            <w:rPr>
              <w:lang w:val="en-US"/>
            </w:rPr>
            <w:delText xml:space="preserve">, được sử dụng bởi người dùng là </w:delText>
          </w:r>
          <w:r w:rsidR="00083440" w:rsidDel="00D37715">
            <w:rPr>
              <w:i/>
              <w:lang w:val="en-US"/>
            </w:rPr>
            <w:delText>Khách hàng.</w:delText>
          </w:r>
          <w:bookmarkStart w:id="1202" w:name="_Toc530658384"/>
          <w:bookmarkStart w:id="1203" w:name="_Toc530662108"/>
          <w:bookmarkStart w:id="1204" w:name="_Toc530662575"/>
          <w:bookmarkStart w:id="1205" w:name="_Toc530678834"/>
          <w:bookmarkEnd w:id="1202"/>
          <w:bookmarkEnd w:id="1203"/>
          <w:bookmarkEnd w:id="1204"/>
          <w:bookmarkEnd w:id="1205"/>
        </w:del>
      </w:moveFrom>
    </w:p>
    <w:p w14:paraId="1D780579" w14:textId="2B5279A0" w:rsidR="00132D92" w:rsidDel="00D37715" w:rsidRDefault="00132D92" w:rsidP="00132D92">
      <w:pPr>
        <w:rPr>
          <w:del w:id="1206" w:author="phuong vu" w:date="2018-11-22T19:32:00Z"/>
          <w:moveFrom w:id="1207" w:author="phuong vu" w:date="2018-11-22T13:49:00Z"/>
          <w:lang w:val="en-US"/>
        </w:rPr>
      </w:pPr>
      <w:moveFrom w:id="1208" w:author="phuong vu" w:date="2018-11-22T13:49:00Z">
        <w:del w:id="1209" w:author="phuong vu" w:date="2018-11-22T19:32:00Z">
          <w:r w:rsidDel="00D37715">
            <w:rPr>
              <w:lang w:val="en-US"/>
            </w:rPr>
            <w:tab/>
            <w:delText xml:space="preserve">Đối với trang web quản lí dành cho người dùng là </w:delText>
          </w:r>
          <w:r w:rsidDel="00D37715">
            <w:rPr>
              <w:i/>
              <w:lang w:val="en-US"/>
            </w:rPr>
            <w:delText xml:space="preserve">Nhân viên cửa hàng </w:delText>
          </w:r>
          <w:r w:rsidR="00083440" w:rsidDel="00D37715">
            <w:rPr>
              <w:lang w:val="en-US"/>
            </w:rPr>
            <w:delTex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delText>
          </w:r>
          <w:bookmarkStart w:id="1210" w:name="_Toc530658385"/>
          <w:bookmarkStart w:id="1211" w:name="_Toc530662109"/>
          <w:bookmarkStart w:id="1212" w:name="_Toc530662576"/>
          <w:bookmarkStart w:id="1213" w:name="_Toc530678835"/>
          <w:bookmarkEnd w:id="1210"/>
          <w:bookmarkEnd w:id="1211"/>
          <w:bookmarkEnd w:id="1212"/>
          <w:bookmarkEnd w:id="1213"/>
        </w:del>
      </w:moveFrom>
    </w:p>
    <w:p w14:paraId="39929B01" w14:textId="423A8536" w:rsidR="00083440" w:rsidDel="00D37715" w:rsidRDefault="00083440" w:rsidP="00132D92">
      <w:pPr>
        <w:rPr>
          <w:del w:id="1214" w:author="phuong vu" w:date="2018-11-22T19:32:00Z"/>
          <w:moveFrom w:id="1215" w:author="phuong vu" w:date="2018-11-22T13:49:00Z"/>
          <w:lang w:val="en-US"/>
        </w:rPr>
      </w:pPr>
      <w:moveFrom w:id="1216" w:author="phuong vu" w:date="2018-11-22T13:49:00Z">
        <w:del w:id="1217" w:author="phuong vu" w:date="2018-11-22T19:32:00Z">
          <w:r w:rsidDel="00D37715">
            <w:rPr>
              <w:lang w:val="en-US"/>
            </w:rPr>
            <w:tab/>
            <w:delText>Server API được viết bằng ngôn ngữ NodeJS và cơ sở dữ liệu là Postgres nên dễ dàng triển khai trên nhiều nền tảng khác nhau. Hiện tại, server được chạy toàn bộ dưới máy tính cá nhân.</w:delText>
          </w:r>
          <w:bookmarkStart w:id="1218" w:name="_Toc530658386"/>
          <w:bookmarkStart w:id="1219" w:name="_Toc530662110"/>
          <w:bookmarkStart w:id="1220" w:name="_Toc530662577"/>
          <w:bookmarkStart w:id="1221" w:name="_Toc530678836"/>
          <w:bookmarkEnd w:id="1218"/>
          <w:bookmarkEnd w:id="1219"/>
          <w:bookmarkEnd w:id="1220"/>
          <w:bookmarkEnd w:id="1221"/>
        </w:del>
      </w:moveFrom>
    </w:p>
    <w:p w14:paraId="3E42A9E3" w14:textId="5A154514" w:rsidR="00083440" w:rsidRPr="007C127C" w:rsidDel="00D37715" w:rsidRDefault="00083440" w:rsidP="007C127C">
      <w:pPr>
        <w:rPr>
          <w:del w:id="1222" w:author="phuong vu" w:date="2018-11-22T19:32:00Z"/>
          <w:moveFrom w:id="1223" w:author="phuong vu" w:date="2018-11-22T13:49:00Z"/>
          <w:lang w:val="en-US"/>
        </w:rPr>
      </w:pPr>
      <w:bookmarkStart w:id="1224" w:name="_Toc530658387"/>
      <w:bookmarkStart w:id="1225" w:name="_Toc530662111"/>
      <w:bookmarkStart w:id="1226" w:name="_Toc530662578"/>
      <w:bookmarkStart w:id="1227" w:name="_Toc530678837"/>
      <w:bookmarkEnd w:id="1224"/>
      <w:bookmarkEnd w:id="1225"/>
      <w:bookmarkEnd w:id="1226"/>
      <w:bookmarkEnd w:id="1227"/>
    </w:p>
    <w:moveFromRangeEnd w:id="1191"/>
    <w:p w14:paraId="51EABEB8" w14:textId="1B59AE4F" w:rsidR="00C557CE" w:rsidDel="00C774DC" w:rsidRDefault="00C557CE" w:rsidP="00C557CE">
      <w:pPr>
        <w:pStyle w:val="Heading2"/>
        <w:rPr>
          <w:del w:id="1228" w:author="phuong vu" w:date="2018-11-22T13:51:00Z"/>
          <w:lang w:val="en-US"/>
        </w:rPr>
      </w:pPr>
      <w:del w:id="1229" w:author="phuong vu" w:date="2018-11-22T13:51:00Z">
        <w:r w:rsidDel="00C774DC">
          <w:rPr>
            <w:lang w:val="en-US"/>
          </w:rPr>
          <w:delText>Đặc tả yêu cầu</w:delText>
        </w:r>
        <w:bookmarkStart w:id="1230" w:name="_Toc530658388"/>
        <w:bookmarkStart w:id="1231" w:name="_Toc530662112"/>
        <w:bookmarkStart w:id="1232" w:name="_Toc530662579"/>
        <w:bookmarkStart w:id="1233" w:name="_Toc530678838"/>
        <w:bookmarkEnd w:id="1230"/>
        <w:bookmarkEnd w:id="1231"/>
        <w:bookmarkEnd w:id="1232"/>
        <w:bookmarkEnd w:id="1233"/>
      </w:del>
    </w:p>
    <w:p w14:paraId="02888FC4" w14:textId="4EDDF8F4" w:rsidR="00EC1917" w:rsidDel="00C774DC" w:rsidRDefault="00EC1917" w:rsidP="0039662E">
      <w:pPr>
        <w:pStyle w:val="Heading3"/>
        <w:rPr>
          <w:del w:id="1234" w:author="phuong vu" w:date="2018-11-22T13:51:00Z"/>
        </w:rPr>
      </w:pPr>
      <w:del w:id="1235" w:author="phuong vu" w:date="2018-11-22T13:51:00Z">
        <w:r w:rsidDel="00C774DC">
          <w:delText>Yêu cầu chức năng</w:delText>
        </w:r>
        <w:bookmarkStart w:id="1236" w:name="_Toc530658389"/>
        <w:bookmarkStart w:id="1237" w:name="_Toc530662113"/>
        <w:bookmarkStart w:id="1238" w:name="_Toc530662580"/>
        <w:bookmarkStart w:id="1239" w:name="_Toc530678839"/>
        <w:bookmarkEnd w:id="1236"/>
        <w:bookmarkEnd w:id="1237"/>
        <w:bookmarkEnd w:id="1238"/>
        <w:bookmarkEnd w:id="1239"/>
      </w:del>
    </w:p>
    <w:p w14:paraId="4A0331E9" w14:textId="192D406A" w:rsidR="00730F28" w:rsidDel="00C774DC" w:rsidRDefault="00D43E01" w:rsidP="00730F28">
      <w:pPr>
        <w:pStyle w:val="Heading4"/>
        <w:rPr>
          <w:del w:id="1240" w:author="phuong vu" w:date="2018-11-22T13:51:00Z"/>
        </w:rPr>
      </w:pPr>
      <w:del w:id="1241" w:author="phuong vu" w:date="2018-11-22T13:51:00Z">
        <w:r w:rsidDel="00C774DC">
          <w:delText>Quản lí đơn hàng</w:delText>
        </w:r>
        <w:bookmarkStart w:id="1242" w:name="_Toc530658390"/>
        <w:bookmarkStart w:id="1243" w:name="_Toc530662114"/>
        <w:bookmarkStart w:id="1244" w:name="_Toc530662581"/>
        <w:bookmarkStart w:id="1245" w:name="_Toc530678840"/>
        <w:bookmarkEnd w:id="1242"/>
        <w:bookmarkEnd w:id="1243"/>
        <w:bookmarkEnd w:id="1244"/>
        <w:bookmarkEnd w:id="1245"/>
      </w:del>
    </w:p>
    <w:tbl>
      <w:tblPr>
        <w:tblStyle w:val="TableGrid"/>
        <w:tblW w:w="0" w:type="auto"/>
        <w:tblLook w:val="04A0" w:firstRow="1" w:lastRow="0" w:firstColumn="1" w:lastColumn="0" w:noHBand="0" w:noVBand="1"/>
      </w:tblPr>
      <w:tblGrid>
        <w:gridCol w:w="2346"/>
        <w:gridCol w:w="6431"/>
      </w:tblGrid>
      <w:tr w:rsidR="005D16EE" w:rsidDel="00C774DC" w14:paraId="0ED8CB60" w14:textId="10961E1A" w:rsidTr="007C127C">
        <w:trPr>
          <w:del w:id="1246" w:author="phuong vu" w:date="2018-11-22T13:51:00Z"/>
        </w:trPr>
        <w:tc>
          <w:tcPr>
            <w:tcW w:w="2425" w:type="dxa"/>
          </w:tcPr>
          <w:p w14:paraId="2559F5A5" w14:textId="7F28AA42" w:rsidR="00730F28" w:rsidRPr="00B808BD" w:rsidDel="00C774DC" w:rsidRDefault="00730F28" w:rsidP="007C127C">
            <w:pPr>
              <w:spacing w:line="276" w:lineRule="auto"/>
              <w:rPr>
                <w:del w:id="1247" w:author="phuong vu" w:date="2018-11-22T13:51:00Z"/>
                <w:b/>
              </w:rPr>
            </w:pPr>
            <w:del w:id="1248" w:author="phuong vu" w:date="2018-11-22T13:51:00Z">
              <w:r w:rsidRPr="00B808BD" w:rsidDel="00C774DC">
                <w:rPr>
                  <w:b/>
                </w:rPr>
                <w:delText>Mã yêu cầu</w:delText>
              </w:r>
              <w:bookmarkStart w:id="1249" w:name="_Toc530658391"/>
              <w:bookmarkStart w:id="1250" w:name="_Toc530662115"/>
              <w:bookmarkStart w:id="1251" w:name="_Toc530662582"/>
              <w:bookmarkStart w:id="1252" w:name="_Toc530678841"/>
              <w:bookmarkEnd w:id="1249"/>
              <w:bookmarkEnd w:id="1250"/>
              <w:bookmarkEnd w:id="1251"/>
              <w:bookmarkEnd w:id="1252"/>
            </w:del>
          </w:p>
        </w:tc>
        <w:tc>
          <w:tcPr>
            <w:tcW w:w="6686" w:type="dxa"/>
          </w:tcPr>
          <w:p w14:paraId="0731716B" w14:textId="07422BC7" w:rsidR="00730F28" w:rsidRPr="007C127C" w:rsidDel="00C774DC" w:rsidRDefault="00730F28" w:rsidP="007C127C">
            <w:pPr>
              <w:spacing w:line="276" w:lineRule="auto"/>
              <w:rPr>
                <w:del w:id="1253" w:author="phuong vu" w:date="2018-11-22T13:51:00Z"/>
                <w:lang w:val="en-US"/>
              </w:rPr>
            </w:pPr>
            <w:del w:id="1254" w:author="phuong vu" w:date="2018-11-22T13:51:00Z">
              <w:r w:rsidDel="00C774DC">
                <w:rPr>
                  <w:lang w:val="en-US"/>
                </w:rPr>
                <w:delText>GU_01</w:delText>
              </w:r>
              <w:bookmarkStart w:id="1255" w:name="_Toc530658392"/>
              <w:bookmarkStart w:id="1256" w:name="_Toc530662116"/>
              <w:bookmarkStart w:id="1257" w:name="_Toc530662583"/>
              <w:bookmarkStart w:id="1258" w:name="_Toc530678842"/>
              <w:bookmarkEnd w:id="1255"/>
              <w:bookmarkEnd w:id="1256"/>
              <w:bookmarkEnd w:id="1257"/>
              <w:bookmarkEnd w:id="1258"/>
            </w:del>
          </w:p>
        </w:tc>
        <w:bookmarkStart w:id="1259" w:name="_Toc530658393"/>
        <w:bookmarkStart w:id="1260" w:name="_Toc530662117"/>
        <w:bookmarkStart w:id="1261" w:name="_Toc530662584"/>
        <w:bookmarkStart w:id="1262" w:name="_Toc530678843"/>
        <w:bookmarkEnd w:id="1259"/>
        <w:bookmarkEnd w:id="1260"/>
        <w:bookmarkEnd w:id="1261"/>
        <w:bookmarkEnd w:id="1262"/>
      </w:tr>
      <w:tr w:rsidR="005D16EE" w:rsidDel="00C774DC" w14:paraId="771E27CF" w14:textId="363D6D17" w:rsidTr="007C127C">
        <w:trPr>
          <w:del w:id="1263" w:author="phuong vu" w:date="2018-11-22T13:51:00Z"/>
        </w:trPr>
        <w:tc>
          <w:tcPr>
            <w:tcW w:w="2425" w:type="dxa"/>
          </w:tcPr>
          <w:p w14:paraId="2DFEC983" w14:textId="52B568B6" w:rsidR="00730F28" w:rsidRPr="00B808BD" w:rsidDel="00C774DC" w:rsidRDefault="00730F28" w:rsidP="007C127C">
            <w:pPr>
              <w:spacing w:line="276" w:lineRule="auto"/>
              <w:rPr>
                <w:del w:id="1264" w:author="phuong vu" w:date="2018-11-22T13:51:00Z"/>
                <w:b/>
              </w:rPr>
            </w:pPr>
            <w:del w:id="1265" w:author="phuong vu" w:date="2018-11-22T13:51:00Z">
              <w:r w:rsidRPr="00B808BD" w:rsidDel="00C774DC">
                <w:rPr>
                  <w:b/>
                </w:rPr>
                <w:delText>Tên chức năng</w:delText>
              </w:r>
              <w:bookmarkStart w:id="1266" w:name="_Toc530658394"/>
              <w:bookmarkStart w:id="1267" w:name="_Toc530662118"/>
              <w:bookmarkStart w:id="1268" w:name="_Toc530662585"/>
              <w:bookmarkStart w:id="1269" w:name="_Toc530678844"/>
              <w:bookmarkEnd w:id="1266"/>
              <w:bookmarkEnd w:id="1267"/>
              <w:bookmarkEnd w:id="1268"/>
              <w:bookmarkEnd w:id="1269"/>
            </w:del>
          </w:p>
        </w:tc>
        <w:tc>
          <w:tcPr>
            <w:tcW w:w="6686" w:type="dxa"/>
          </w:tcPr>
          <w:p w14:paraId="228583CE" w14:textId="7B102A8D" w:rsidR="00730F28" w:rsidDel="00C774DC" w:rsidRDefault="00D43E01" w:rsidP="007C127C">
            <w:pPr>
              <w:spacing w:line="276" w:lineRule="auto"/>
              <w:rPr>
                <w:del w:id="1270" w:author="phuong vu" w:date="2018-11-22T13:51:00Z"/>
              </w:rPr>
            </w:pPr>
            <w:del w:id="1271" w:author="phuong vu" w:date="2018-11-22T13:51:00Z">
              <w:r w:rsidDel="00C774DC">
                <w:delText>Quản lí đơn hàng</w:delText>
              </w:r>
              <w:bookmarkStart w:id="1272" w:name="_Toc530658395"/>
              <w:bookmarkStart w:id="1273" w:name="_Toc530662119"/>
              <w:bookmarkStart w:id="1274" w:name="_Toc530662586"/>
              <w:bookmarkStart w:id="1275" w:name="_Toc530678845"/>
              <w:bookmarkEnd w:id="1272"/>
              <w:bookmarkEnd w:id="1273"/>
              <w:bookmarkEnd w:id="1274"/>
              <w:bookmarkEnd w:id="1275"/>
            </w:del>
          </w:p>
        </w:tc>
        <w:bookmarkStart w:id="1276" w:name="_Toc530658396"/>
        <w:bookmarkStart w:id="1277" w:name="_Toc530662120"/>
        <w:bookmarkStart w:id="1278" w:name="_Toc530662587"/>
        <w:bookmarkStart w:id="1279" w:name="_Toc530678846"/>
        <w:bookmarkEnd w:id="1276"/>
        <w:bookmarkEnd w:id="1277"/>
        <w:bookmarkEnd w:id="1278"/>
        <w:bookmarkEnd w:id="1279"/>
      </w:tr>
      <w:tr w:rsidR="005D16EE" w:rsidDel="00C774DC" w14:paraId="450A05D9" w14:textId="0FD31223" w:rsidTr="007C127C">
        <w:trPr>
          <w:del w:id="1280" w:author="phuong vu" w:date="2018-11-22T13:51:00Z"/>
        </w:trPr>
        <w:tc>
          <w:tcPr>
            <w:tcW w:w="2425" w:type="dxa"/>
          </w:tcPr>
          <w:p w14:paraId="5AEA3652" w14:textId="2BE8BD42" w:rsidR="00730F28" w:rsidRPr="00B808BD" w:rsidDel="00C774DC" w:rsidRDefault="00730F28" w:rsidP="007C127C">
            <w:pPr>
              <w:spacing w:line="276" w:lineRule="auto"/>
              <w:rPr>
                <w:del w:id="1281" w:author="phuong vu" w:date="2018-11-22T13:51:00Z"/>
                <w:b/>
              </w:rPr>
            </w:pPr>
            <w:del w:id="1282" w:author="phuong vu" w:date="2018-11-22T13:51:00Z">
              <w:r w:rsidRPr="00B808BD" w:rsidDel="00C774DC">
                <w:rPr>
                  <w:b/>
                </w:rPr>
                <w:delText>Đối tượng sử dụng</w:delText>
              </w:r>
              <w:bookmarkStart w:id="1283" w:name="_Toc530658397"/>
              <w:bookmarkStart w:id="1284" w:name="_Toc530662121"/>
              <w:bookmarkStart w:id="1285" w:name="_Toc530662588"/>
              <w:bookmarkStart w:id="1286" w:name="_Toc530678847"/>
              <w:bookmarkEnd w:id="1283"/>
              <w:bookmarkEnd w:id="1284"/>
              <w:bookmarkEnd w:id="1285"/>
              <w:bookmarkEnd w:id="1286"/>
            </w:del>
          </w:p>
        </w:tc>
        <w:tc>
          <w:tcPr>
            <w:tcW w:w="6686" w:type="dxa"/>
          </w:tcPr>
          <w:p w14:paraId="6632C705" w14:textId="11D0BC43" w:rsidR="00730F28" w:rsidRPr="007C127C" w:rsidDel="00C774DC" w:rsidRDefault="00730F28" w:rsidP="007C127C">
            <w:pPr>
              <w:spacing w:line="276" w:lineRule="auto"/>
              <w:rPr>
                <w:del w:id="1287" w:author="phuong vu" w:date="2018-11-22T13:51:00Z"/>
                <w:lang w:val="en-US"/>
              </w:rPr>
            </w:pPr>
            <w:del w:id="1288" w:author="phuong vu" w:date="2018-11-22T13:51:00Z">
              <w:r w:rsidRPr="00730F28" w:rsidDel="00C774DC">
                <w:rPr>
                  <w:lang w:val="en-US"/>
                </w:rPr>
                <w:delText>Nhân viên cửa hàng</w:delText>
              </w:r>
              <w:r w:rsidDel="00C774DC">
                <w:rPr>
                  <w:lang w:val="en-US"/>
                </w:rPr>
                <w:delText xml:space="preserve"> (</w:delText>
              </w:r>
              <w:r w:rsidRPr="00730F28" w:rsidDel="00C774DC">
                <w:rPr>
                  <w:lang w:val="en-US"/>
                </w:rPr>
                <w:delText>Nhân viên quản lí đơn hàng</w:delText>
              </w:r>
              <w:r w:rsidDel="00C774DC">
                <w:rPr>
                  <w:lang w:val="en-US"/>
                </w:rPr>
                <w:delText xml:space="preserve">, </w:delText>
              </w:r>
              <w:r w:rsidRPr="00730F28" w:rsidDel="00C774DC">
                <w:rPr>
                  <w:lang w:val="en-US"/>
                </w:rPr>
                <w:delText>Nhân viên xử lí đơn hàng</w:delText>
              </w:r>
              <w:r w:rsidDel="00C774DC">
                <w:rPr>
                  <w:lang w:val="en-US"/>
                </w:rPr>
                <w:delText>)</w:delText>
              </w:r>
              <w:bookmarkStart w:id="1289" w:name="_Toc530658398"/>
              <w:bookmarkStart w:id="1290" w:name="_Toc530662122"/>
              <w:bookmarkStart w:id="1291" w:name="_Toc530662589"/>
              <w:bookmarkStart w:id="1292" w:name="_Toc530678848"/>
              <w:bookmarkEnd w:id="1289"/>
              <w:bookmarkEnd w:id="1290"/>
              <w:bookmarkEnd w:id="1291"/>
              <w:bookmarkEnd w:id="1292"/>
            </w:del>
          </w:p>
        </w:tc>
        <w:bookmarkStart w:id="1293" w:name="_Toc530658399"/>
        <w:bookmarkStart w:id="1294" w:name="_Toc530662123"/>
        <w:bookmarkStart w:id="1295" w:name="_Toc530662590"/>
        <w:bookmarkStart w:id="1296" w:name="_Toc530678849"/>
        <w:bookmarkEnd w:id="1293"/>
        <w:bookmarkEnd w:id="1294"/>
        <w:bookmarkEnd w:id="1295"/>
        <w:bookmarkEnd w:id="1296"/>
      </w:tr>
      <w:tr w:rsidR="005D16EE" w:rsidDel="00C774DC" w14:paraId="7588BCB4" w14:textId="36FBAC20" w:rsidTr="007C127C">
        <w:trPr>
          <w:del w:id="1297" w:author="phuong vu" w:date="2018-11-22T13:51:00Z"/>
        </w:trPr>
        <w:tc>
          <w:tcPr>
            <w:tcW w:w="2425" w:type="dxa"/>
          </w:tcPr>
          <w:p w14:paraId="2C8F396A" w14:textId="3AFCEC6D" w:rsidR="00730F28" w:rsidRPr="00B808BD" w:rsidDel="00C774DC" w:rsidRDefault="00730F28" w:rsidP="007C127C">
            <w:pPr>
              <w:spacing w:line="276" w:lineRule="auto"/>
              <w:rPr>
                <w:del w:id="1298" w:author="phuong vu" w:date="2018-11-22T13:51:00Z"/>
                <w:b/>
              </w:rPr>
            </w:pPr>
            <w:del w:id="1299" w:author="phuong vu" w:date="2018-11-22T13:51:00Z">
              <w:r w:rsidRPr="00B808BD" w:rsidDel="00C774DC">
                <w:rPr>
                  <w:b/>
                </w:rPr>
                <w:delText>Tiền điều kiện</w:delText>
              </w:r>
              <w:bookmarkStart w:id="1300" w:name="_Toc530658400"/>
              <w:bookmarkStart w:id="1301" w:name="_Toc530662124"/>
              <w:bookmarkStart w:id="1302" w:name="_Toc530662591"/>
              <w:bookmarkStart w:id="1303" w:name="_Toc530678850"/>
              <w:bookmarkEnd w:id="1300"/>
              <w:bookmarkEnd w:id="1301"/>
              <w:bookmarkEnd w:id="1302"/>
              <w:bookmarkEnd w:id="1303"/>
            </w:del>
          </w:p>
        </w:tc>
        <w:tc>
          <w:tcPr>
            <w:tcW w:w="6686" w:type="dxa"/>
          </w:tcPr>
          <w:p w14:paraId="0D9A5A59" w14:textId="60304609" w:rsidR="00730F28" w:rsidRPr="007C127C" w:rsidDel="00C774DC" w:rsidRDefault="003752F8" w:rsidP="007C127C">
            <w:pPr>
              <w:spacing w:line="276" w:lineRule="auto"/>
              <w:rPr>
                <w:del w:id="1304" w:author="phuong vu" w:date="2018-11-22T13:51:00Z"/>
                <w:lang w:val="en-US"/>
              </w:rPr>
            </w:pPr>
            <w:del w:id="1305" w:author="phuong vu" w:date="2018-11-22T13:51:00Z">
              <w:r w:rsidDel="00C774DC">
                <w:rPr>
                  <w:lang w:val="en-US"/>
                </w:rPr>
                <w:delText xml:space="preserve">Truy cập được trang web quản lí và </w:delText>
              </w:r>
              <w:r w:rsidR="005E4157" w:rsidDel="00C774DC">
                <w:rPr>
                  <w:lang w:val="en-US"/>
                </w:rPr>
                <w:delText>đăng nhập</w:delText>
              </w:r>
              <w:r w:rsidDel="00C774DC">
                <w:rPr>
                  <w:lang w:val="en-US"/>
                </w:rPr>
                <w:delText xml:space="preserve"> thành công vào hệ thống.</w:delText>
              </w:r>
              <w:bookmarkStart w:id="1306" w:name="_Toc530658401"/>
              <w:bookmarkStart w:id="1307" w:name="_Toc530662125"/>
              <w:bookmarkStart w:id="1308" w:name="_Toc530662592"/>
              <w:bookmarkStart w:id="1309" w:name="_Toc530678851"/>
              <w:bookmarkEnd w:id="1306"/>
              <w:bookmarkEnd w:id="1307"/>
              <w:bookmarkEnd w:id="1308"/>
              <w:bookmarkEnd w:id="1309"/>
            </w:del>
          </w:p>
        </w:tc>
        <w:bookmarkStart w:id="1310" w:name="_Toc530658402"/>
        <w:bookmarkStart w:id="1311" w:name="_Toc530662126"/>
        <w:bookmarkStart w:id="1312" w:name="_Toc530662593"/>
        <w:bookmarkStart w:id="1313" w:name="_Toc530678852"/>
        <w:bookmarkEnd w:id="1310"/>
        <w:bookmarkEnd w:id="1311"/>
        <w:bookmarkEnd w:id="1312"/>
        <w:bookmarkEnd w:id="1313"/>
      </w:tr>
      <w:tr w:rsidR="005D16EE" w:rsidDel="00C774DC" w14:paraId="2DFACF7E" w14:textId="45B71B42" w:rsidTr="007C127C">
        <w:trPr>
          <w:del w:id="1314" w:author="phuong vu" w:date="2018-11-22T13:51:00Z"/>
        </w:trPr>
        <w:tc>
          <w:tcPr>
            <w:tcW w:w="2425" w:type="dxa"/>
          </w:tcPr>
          <w:p w14:paraId="19BC4452" w14:textId="6170C5CC" w:rsidR="00730F28" w:rsidRPr="00B808BD" w:rsidDel="00C774DC" w:rsidRDefault="00730F28" w:rsidP="007C127C">
            <w:pPr>
              <w:spacing w:line="276" w:lineRule="auto"/>
              <w:rPr>
                <w:del w:id="1315" w:author="phuong vu" w:date="2018-11-22T13:51:00Z"/>
                <w:b/>
              </w:rPr>
            </w:pPr>
            <w:del w:id="1316" w:author="phuong vu" w:date="2018-11-22T13:51:00Z">
              <w:r w:rsidRPr="00B808BD" w:rsidDel="00C774DC">
                <w:rPr>
                  <w:b/>
                </w:rPr>
                <w:delText>Cách xử lí</w:delText>
              </w:r>
              <w:bookmarkStart w:id="1317" w:name="_Toc530658403"/>
              <w:bookmarkStart w:id="1318" w:name="_Toc530662127"/>
              <w:bookmarkStart w:id="1319" w:name="_Toc530662594"/>
              <w:bookmarkStart w:id="1320" w:name="_Toc530678853"/>
              <w:bookmarkEnd w:id="1317"/>
              <w:bookmarkEnd w:id="1318"/>
              <w:bookmarkEnd w:id="1319"/>
              <w:bookmarkEnd w:id="1320"/>
            </w:del>
          </w:p>
        </w:tc>
        <w:tc>
          <w:tcPr>
            <w:tcW w:w="6686" w:type="dxa"/>
          </w:tcPr>
          <w:p w14:paraId="7918F2FB" w14:textId="4C88908F" w:rsidR="00730F28" w:rsidDel="00C774DC" w:rsidRDefault="003752F8" w:rsidP="007C127C">
            <w:pPr>
              <w:spacing w:line="276" w:lineRule="auto"/>
              <w:rPr>
                <w:del w:id="1321" w:author="phuong vu" w:date="2018-11-22T13:51:00Z"/>
                <w:lang w:val="en-US"/>
              </w:rPr>
            </w:pPr>
            <w:del w:id="1322" w:author="phuong vu" w:date="2018-11-22T13:51:00Z">
              <w:r w:rsidDel="00C774DC">
                <w:rPr>
                  <w:lang w:val="en-US"/>
                </w:rPr>
                <w:delText>Bước 1: Click “</w:delText>
              </w:r>
              <w:r w:rsidRPr="007C127C" w:rsidDel="00C774DC">
                <w:rPr>
                  <w:i/>
                  <w:lang w:val="en-US"/>
                </w:rPr>
                <w:delText>Quản lí đơn hàng</w:delText>
              </w:r>
              <w:r w:rsidDel="00C774DC">
                <w:rPr>
                  <w:lang w:val="en-US"/>
                </w:rPr>
                <w:delText xml:space="preserve">” ở bên thanh menu cạnh trái và chọn </w:delText>
              </w:r>
              <w:r w:rsidR="00F22FF3" w:rsidDel="00C774DC">
                <w:rPr>
                  <w:lang w:val="en-US"/>
                </w:rPr>
                <w:delText>trạng thái của đơn hàng. Danh mục co</w:delText>
              </w:r>
              <w:r w:rsidR="005D16EE" w:rsidDel="00C774DC">
                <w:rPr>
                  <w:lang w:val="en-US"/>
                </w:rPr>
                <w:delText>n của quản lí</w:delText>
              </w:r>
              <w:r w:rsidR="00F22FF3" w:rsidDel="00C774DC">
                <w:rPr>
                  <w:lang w:val="en-US"/>
                </w:rPr>
                <w:delText xml:space="preserve"> đơn hàng được hiển thị như sau:</w:delText>
              </w:r>
              <w:bookmarkStart w:id="1323" w:name="_Toc530658404"/>
              <w:bookmarkStart w:id="1324" w:name="_Toc530662128"/>
              <w:bookmarkStart w:id="1325" w:name="_Toc530662595"/>
              <w:bookmarkStart w:id="1326" w:name="_Toc530678854"/>
              <w:bookmarkEnd w:id="1323"/>
              <w:bookmarkEnd w:id="1324"/>
              <w:bookmarkEnd w:id="1325"/>
              <w:bookmarkEnd w:id="1326"/>
            </w:del>
          </w:p>
          <w:p w14:paraId="6088B676" w14:textId="0062F3F3" w:rsidR="00F22FF3" w:rsidDel="00C774DC" w:rsidRDefault="00F22FF3" w:rsidP="007C127C">
            <w:pPr>
              <w:pStyle w:val="ListParagraph"/>
              <w:numPr>
                <w:ilvl w:val="0"/>
                <w:numId w:val="29"/>
              </w:numPr>
              <w:spacing w:line="276" w:lineRule="auto"/>
              <w:rPr>
                <w:del w:id="1327" w:author="phuong vu" w:date="2018-11-22T13:51:00Z"/>
                <w:lang w:val="en-US"/>
              </w:rPr>
            </w:pPr>
            <w:del w:id="1328" w:author="phuong vu" w:date="2018-11-22T13:51:00Z">
              <w:r w:rsidRPr="007C127C" w:rsidDel="00C774DC">
                <w:rPr>
                  <w:i/>
                  <w:lang w:val="en-US"/>
                </w:rPr>
                <w:delText>Nhân viên quản lí đơn hàng</w:delText>
              </w:r>
              <w:r w:rsidDel="00C774DC">
                <w:rPr>
                  <w:lang w:val="en-US"/>
                </w:rPr>
                <w:delText xml:space="preserve">: Đang chờ, </w:delText>
              </w:r>
              <w:r w:rsidR="00A65AD7" w:rsidDel="00C774DC">
                <w:rPr>
                  <w:lang w:val="en-US"/>
                </w:rPr>
                <w:delText xml:space="preserve">đang chờ xử lí, </w:delText>
              </w:r>
              <w:r w:rsidDel="00C774DC">
                <w:rPr>
                  <w:lang w:val="en-US"/>
                </w:rPr>
                <w:delText xml:space="preserve">đang xử lí, đã xử lí hoàn tất, </w:delText>
              </w:r>
              <w:r w:rsidR="00FF18BA" w:rsidDel="00C774DC">
                <w:rPr>
                  <w:lang w:val="en-US"/>
                </w:rPr>
                <w:delText xml:space="preserve">thành công, </w:delText>
              </w:r>
              <w:r w:rsidDel="00C774DC">
                <w:rPr>
                  <w:lang w:val="en-US"/>
                </w:rPr>
                <w:delText>đơn hàng bị hủy</w:delText>
              </w:r>
              <w:bookmarkStart w:id="1329" w:name="_Toc530658405"/>
              <w:bookmarkStart w:id="1330" w:name="_Toc530662129"/>
              <w:bookmarkStart w:id="1331" w:name="_Toc530662596"/>
              <w:bookmarkStart w:id="1332" w:name="_Toc530678855"/>
              <w:bookmarkEnd w:id="1329"/>
              <w:bookmarkEnd w:id="1330"/>
              <w:bookmarkEnd w:id="1331"/>
              <w:bookmarkEnd w:id="1332"/>
            </w:del>
          </w:p>
          <w:p w14:paraId="08851568" w14:textId="4D1E3E9B" w:rsidR="00F22FF3" w:rsidRPr="007C127C" w:rsidDel="00C774DC" w:rsidRDefault="00F22FF3" w:rsidP="007C127C">
            <w:pPr>
              <w:pStyle w:val="ListParagraph"/>
              <w:numPr>
                <w:ilvl w:val="0"/>
                <w:numId w:val="29"/>
              </w:numPr>
              <w:spacing w:line="276" w:lineRule="auto"/>
              <w:rPr>
                <w:del w:id="1333" w:author="phuong vu" w:date="2018-11-22T13:51:00Z"/>
                <w:i/>
                <w:lang w:val="en-US"/>
              </w:rPr>
            </w:pPr>
            <w:del w:id="1334" w:author="phuong vu" w:date="2018-11-22T13:51:00Z">
              <w:r w:rsidRPr="007C127C" w:rsidDel="00C774DC">
                <w:rPr>
                  <w:i/>
                  <w:lang w:val="en-US"/>
                </w:rPr>
                <w:delText>Nhân viên xử lí đơn hàng</w:delText>
              </w:r>
              <w:r w:rsidDel="00C774DC">
                <w:rPr>
                  <w:i/>
                  <w:lang w:val="en-US"/>
                </w:rPr>
                <w:delText>:</w:delText>
              </w:r>
              <w:r w:rsidDel="00C774DC">
                <w:rPr>
                  <w:lang w:val="en-US"/>
                </w:rPr>
                <w:delText xml:space="preserve"> Đang xử lí, đã xử lí hoàn tất.</w:delText>
              </w:r>
              <w:bookmarkStart w:id="1335" w:name="_Toc530658406"/>
              <w:bookmarkStart w:id="1336" w:name="_Toc530662130"/>
              <w:bookmarkStart w:id="1337" w:name="_Toc530662597"/>
              <w:bookmarkStart w:id="1338" w:name="_Toc530678856"/>
              <w:bookmarkEnd w:id="1335"/>
              <w:bookmarkEnd w:id="1336"/>
              <w:bookmarkEnd w:id="1337"/>
              <w:bookmarkEnd w:id="1338"/>
            </w:del>
          </w:p>
          <w:p w14:paraId="77E05192" w14:textId="1DEE82AA" w:rsidR="00F22FF3" w:rsidDel="00C774DC" w:rsidRDefault="00F22FF3" w:rsidP="007C127C">
            <w:pPr>
              <w:spacing w:line="276" w:lineRule="auto"/>
              <w:rPr>
                <w:del w:id="1339" w:author="phuong vu" w:date="2018-11-22T13:51:00Z"/>
                <w:lang w:val="en-US"/>
              </w:rPr>
            </w:pPr>
            <w:del w:id="1340" w:author="phuong vu" w:date="2018-11-22T13:51:00Z">
              <w:r w:rsidDel="00C774DC">
                <w:rPr>
                  <w:lang w:val="en-US"/>
                </w:rPr>
                <w:delText>Bước 2: Danh sách đơn hàng được hiển thị theo dạng bảng. Ở đây người dùng có thể tìm kiếm đơn hàng dựa trên các tiêu chí là các cột của bảng.</w:delText>
              </w:r>
              <w:bookmarkStart w:id="1341" w:name="_Toc530658407"/>
              <w:bookmarkStart w:id="1342" w:name="_Toc530662131"/>
              <w:bookmarkStart w:id="1343" w:name="_Toc530662598"/>
              <w:bookmarkStart w:id="1344" w:name="_Toc530678857"/>
              <w:bookmarkEnd w:id="1341"/>
              <w:bookmarkEnd w:id="1342"/>
              <w:bookmarkEnd w:id="1343"/>
              <w:bookmarkEnd w:id="1344"/>
            </w:del>
          </w:p>
          <w:p w14:paraId="2FACF2B8" w14:textId="45A038A4" w:rsidR="00F22FF3" w:rsidDel="00C774DC" w:rsidRDefault="00F22FF3" w:rsidP="007C127C">
            <w:pPr>
              <w:spacing w:line="276" w:lineRule="auto"/>
              <w:rPr>
                <w:del w:id="1345" w:author="phuong vu" w:date="2018-11-22T13:51:00Z"/>
                <w:lang w:val="en-US"/>
              </w:rPr>
            </w:pPr>
            <w:del w:id="1346" w:author="phuong vu" w:date="2018-11-22T13:51:00Z">
              <w:r w:rsidDel="00C774DC">
                <w:rPr>
                  <w:lang w:val="en-US"/>
                </w:rPr>
                <w:delText xml:space="preserve">Bước 3: Khi người dùng </w:delText>
              </w:r>
              <w:r w:rsidR="00A06DD8" w:rsidDel="00C774DC">
                <w:rPr>
                  <w:lang w:val="en-US"/>
                </w:rPr>
                <w:delText>nhấn</w:delText>
              </w:r>
              <w:r w:rsidDel="00C774DC">
                <w:rPr>
                  <w:lang w:val="en-US"/>
                </w:rPr>
                <w:delText xml:space="preserve">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delText>
              </w:r>
              <w:bookmarkStart w:id="1347" w:name="_Toc530658408"/>
              <w:bookmarkStart w:id="1348" w:name="_Toc530662132"/>
              <w:bookmarkStart w:id="1349" w:name="_Toc530662599"/>
              <w:bookmarkStart w:id="1350" w:name="_Toc530678858"/>
              <w:bookmarkEnd w:id="1347"/>
              <w:bookmarkEnd w:id="1348"/>
              <w:bookmarkEnd w:id="1349"/>
              <w:bookmarkEnd w:id="1350"/>
            </w:del>
          </w:p>
          <w:p w14:paraId="02D2DBDA" w14:textId="2583A5F2" w:rsidR="00F22FF3" w:rsidDel="00C774DC" w:rsidRDefault="00F22FF3" w:rsidP="007C127C">
            <w:pPr>
              <w:pStyle w:val="ListParagraph"/>
              <w:numPr>
                <w:ilvl w:val="0"/>
                <w:numId w:val="30"/>
              </w:numPr>
              <w:spacing w:line="276" w:lineRule="auto"/>
              <w:rPr>
                <w:del w:id="1351" w:author="phuong vu" w:date="2018-11-22T13:51:00Z"/>
                <w:lang w:val="en-US"/>
              </w:rPr>
            </w:pPr>
            <w:del w:id="1352" w:author="phuong vu" w:date="2018-11-22T13:51:00Z">
              <w:r w:rsidDel="00C774DC">
                <w:rPr>
                  <w:lang w:val="en-US"/>
                </w:rPr>
                <w:delText>Trạng thái “</w:delText>
              </w:r>
              <w:r w:rsidRPr="007C127C" w:rsidDel="00C774DC">
                <w:rPr>
                  <w:i/>
                  <w:lang w:val="en-US"/>
                </w:rPr>
                <w:delText>đang chờ</w:delText>
              </w:r>
              <w:r w:rsidDel="00C774DC">
                <w:rPr>
                  <w:lang w:val="en-US"/>
                </w:rPr>
                <w:delText xml:space="preserve">”: </w:delText>
              </w:r>
              <w:r w:rsidRPr="00730F28" w:rsidDel="00C774DC">
                <w:rPr>
                  <w:lang w:val="en-US"/>
                </w:rPr>
                <w:delText>Nhân viên quản lí đơn hàng</w:delText>
              </w:r>
              <w:r w:rsidDel="00C774DC">
                <w:rPr>
                  <w:lang w:val="en-US"/>
                </w:rPr>
                <w:delText xml:space="preserve"> thực hiện chức năng chấp nhận, hủy đơn hàng. Nếu người dùng </w:delText>
              </w:r>
              <w:r w:rsidR="00A06DD8" w:rsidDel="00C774DC">
                <w:rPr>
                  <w:lang w:val="en-US"/>
                </w:rPr>
                <w:delText>nhấn</w:delText>
              </w:r>
              <w:r w:rsidDel="00C774DC">
                <w:rPr>
                  <w:lang w:val="en-US"/>
                </w:rPr>
                <w:delText xml:space="preserve"> “</w:delText>
              </w:r>
              <w:r w:rsidRPr="007C127C" w:rsidDel="00C774DC">
                <w:rPr>
                  <w:i/>
                  <w:lang w:val="en-US"/>
                </w:rPr>
                <w:delText>chấp nhận</w:delText>
              </w:r>
              <w:r w:rsidDel="00C774DC">
                <w:rPr>
                  <w:lang w:val="en-US"/>
                </w:rPr>
                <w:delText>” trạng thái đơn s</w:delText>
              </w:r>
              <w:r w:rsidR="005D16EE" w:rsidDel="00C774DC">
                <w:rPr>
                  <w:lang w:val="en-US"/>
                </w:rPr>
                <w:delText>ẽ chuyển thành “</w:delText>
              </w:r>
              <w:r w:rsidR="005D16EE" w:rsidRPr="007C127C" w:rsidDel="00C774DC">
                <w:rPr>
                  <w:i/>
                  <w:lang w:val="en-US"/>
                </w:rPr>
                <w:delText>đã chấp nhận</w:delText>
              </w:r>
              <w:r w:rsidR="005D16EE" w:rsidDel="00C774DC">
                <w:rPr>
                  <w:lang w:val="en-US"/>
                </w:rPr>
                <w:delText>” và tự động sinh ra một biên nhận tương ứng với đơn hàng ở trạng thái “</w:delText>
              </w:r>
              <w:r w:rsidR="005D16EE" w:rsidRPr="007C127C" w:rsidDel="00C774DC">
                <w:rPr>
                  <w:i/>
                  <w:lang w:val="en-US"/>
                </w:rPr>
                <w:delText xml:space="preserve">đang chờ </w:delText>
              </w:r>
              <w:r w:rsidR="00C23007" w:rsidDel="00C774DC">
                <w:rPr>
                  <w:i/>
                  <w:lang w:val="en-US"/>
                </w:rPr>
                <w:delText>nhận</w:delText>
              </w:r>
              <w:r w:rsidR="005D16EE" w:rsidRPr="007C127C" w:rsidDel="00C774DC">
                <w:rPr>
                  <w:i/>
                  <w:lang w:val="en-US"/>
                </w:rPr>
                <w:delText xml:space="preserve"> đồ</w:delText>
              </w:r>
              <w:r w:rsidR="005D16EE" w:rsidDel="00C774DC">
                <w:rPr>
                  <w:lang w:val="en-US"/>
                </w:rPr>
                <w:delText xml:space="preserve">”. Nếu người dùng </w:delText>
              </w:r>
              <w:r w:rsidR="00A06DD8" w:rsidDel="00C774DC">
                <w:rPr>
                  <w:lang w:val="en-US"/>
                </w:rPr>
                <w:delText>nhấn</w:delText>
              </w:r>
              <w:r w:rsidR="005D16EE" w:rsidDel="00C774DC">
                <w:rPr>
                  <w:lang w:val="en-US"/>
                </w:rPr>
                <w:delText xml:space="preserve"> “</w:delText>
              </w:r>
              <w:r w:rsidR="005D16EE" w:rsidDel="00C774DC">
                <w:rPr>
                  <w:i/>
                  <w:lang w:val="en-US"/>
                </w:rPr>
                <w:delText>hủy đơn</w:delText>
              </w:r>
              <w:r w:rsidR="005D16EE" w:rsidDel="00C774DC">
                <w:rPr>
                  <w:lang w:val="en-US"/>
                </w:rPr>
                <w:delText>”, đơn hàng sẽ chuyển trạng thái thành “</w:delText>
              </w:r>
              <w:r w:rsidR="005D16EE" w:rsidRPr="007C127C" w:rsidDel="00C774DC">
                <w:rPr>
                  <w:i/>
                  <w:lang w:val="en-US"/>
                </w:rPr>
                <w:delText>đã hủy</w:delText>
              </w:r>
              <w:r w:rsidR="005D16EE" w:rsidDel="00C774DC">
                <w:rPr>
                  <w:lang w:val="en-US"/>
                </w:rPr>
                <w:delText>”.</w:delText>
              </w:r>
              <w:bookmarkStart w:id="1353" w:name="_Toc530658409"/>
              <w:bookmarkStart w:id="1354" w:name="_Toc530662133"/>
              <w:bookmarkStart w:id="1355" w:name="_Toc530662600"/>
              <w:bookmarkStart w:id="1356" w:name="_Toc530678859"/>
              <w:bookmarkEnd w:id="1353"/>
              <w:bookmarkEnd w:id="1354"/>
              <w:bookmarkEnd w:id="1355"/>
              <w:bookmarkEnd w:id="1356"/>
            </w:del>
          </w:p>
          <w:p w14:paraId="202AA9EF" w14:textId="536D6BEE" w:rsidR="005D16EE" w:rsidDel="00C774DC" w:rsidRDefault="009F6598" w:rsidP="007C127C">
            <w:pPr>
              <w:pStyle w:val="ListParagraph"/>
              <w:numPr>
                <w:ilvl w:val="0"/>
                <w:numId w:val="30"/>
              </w:numPr>
              <w:spacing w:line="276" w:lineRule="auto"/>
              <w:rPr>
                <w:del w:id="1357" w:author="phuong vu" w:date="2018-11-22T13:51:00Z"/>
                <w:lang w:val="en-US"/>
              </w:rPr>
            </w:pPr>
            <w:del w:id="1358" w:author="phuong vu" w:date="2018-11-22T13:51:00Z">
              <w:r w:rsidDel="00C774DC">
                <w:rPr>
                  <w:lang w:val="en-US"/>
                </w:rPr>
                <w:delText>Trạng thái “</w:delText>
              </w:r>
              <w:r w:rsidR="00A65AD7" w:rsidRPr="007C127C" w:rsidDel="00C774DC">
                <w:rPr>
                  <w:i/>
                  <w:lang w:val="en-US"/>
                </w:rPr>
                <w:delText>đang chờ xử lí</w:delText>
              </w:r>
              <w:r w:rsidDel="00C774DC">
                <w:rPr>
                  <w:lang w:val="en-US"/>
                </w:rPr>
                <w:delText>”</w:delText>
              </w:r>
              <w:r w:rsidR="00A65AD7" w:rsidDel="00C774DC">
                <w:rPr>
                  <w:lang w:val="en-US"/>
                </w:rPr>
                <w:delText xml:space="preserve">: Khi nhân viên xử lí đơn hàng </w:delText>
              </w:r>
              <w:r w:rsidR="00A06DD8" w:rsidDel="00C774DC">
                <w:rPr>
                  <w:lang w:val="en-US"/>
                </w:rPr>
                <w:delText>nhấn</w:delText>
              </w:r>
              <w:r w:rsidR="00A65AD7" w:rsidDel="00C774DC">
                <w:rPr>
                  <w:lang w:val="en-US"/>
                </w:rPr>
                <w:delText xml:space="preserve"> lên nút xử lí. Trạng thái đơn hàng chuyển thành </w:delText>
              </w:r>
              <w:r w:rsidR="00A65AD7" w:rsidRPr="007C127C" w:rsidDel="00C774DC">
                <w:rPr>
                  <w:i/>
                  <w:lang w:val="en-US"/>
                </w:rPr>
                <w:delText>“đang xử lí</w:delText>
              </w:r>
              <w:r w:rsidR="00A65AD7" w:rsidDel="00C774DC">
                <w:rPr>
                  <w:lang w:val="en-US"/>
                </w:rPr>
                <w:delText>” và người dùng được gán thành người thực hiện đơn hàng đó.</w:delText>
              </w:r>
              <w:bookmarkStart w:id="1359" w:name="_Toc530658410"/>
              <w:bookmarkStart w:id="1360" w:name="_Toc530662134"/>
              <w:bookmarkStart w:id="1361" w:name="_Toc530662601"/>
              <w:bookmarkStart w:id="1362" w:name="_Toc530678860"/>
              <w:bookmarkEnd w:id="1359"/>
              <w:bookmarkEnd w:id="1360"/>
              <w:bookmarkEnd w:id="1361"/>
              <w:bookmarkEnd w:id="1362"/>
            </w:del>
          </w:p>
          <w:p w14:paraId="043505DE" w14:textId="5BBF6FA0" w:rsidR="005B249F" w:rsidRPr="007C127C" w:rsidDel="00C774DC" w:rsidRDefault="00A65AD7" w:rsidP="007C127C">
            <w:pPr>
              <w:pStyle w:val="ListParagraph"/>
              <w:numPr>
                <w:ilvl w:val="0"/>
                <w:numId w:val="30"/>
              </w:numPr>
              <w:spacing w:line="276" w:lineRule="auto"/>
              <w:rPr>
                <w:del w:id="1363" w:author="phuong vu" w:date="2018-11-22T13:51:00Z"/>
                <w:lang w:val="en-US"/>
              </w:rPr>
            </w:pPr>
            <w:del w:id="1364" w:author="phuong vu" w:date="2018-11-22T13:51:00Z">
              <w:r w:rsidDel="00C774DC">
                <w:rPr>
                  <w:lang w:val="en-US"/>
                </w:rPr>
                <w:delText xml:space="preserve">Trạng thái </w:delText>
              </w:r>
              <w:r w:rsidDel="00C774DC">
                <w:rPr>
                  <w:i/>
                  <w:lang w:val="en-US"/>
                </w:rPr>
                <w:delText xml:space="preserve">“đang xử lí”: </w:delText>
              </w:r>
              <w:r w:rsidDel="00C774DC">
                <w:rPr>
                  <w:lang w:val="en-US"/>
                </w:rPr>
                <w:delText xml:space="preserve">Khi nhân viên xử lí đơn hàng </w:delText>
              </w:r>
              <w:r w:rsidR="00A06DD8" w:rsidDel="00C774DC">
                <w:rPr>
                  <w:lang w:val="en-US"/>
                </w:rPr>
                <w:delText>nhấn</w:delText>
              </w:r>
              <w:r w:rsidDel="00C774DC">
                <w:rPr>
                  <w:lang w:val="en-US"/>
                </w:rPr>
                <w:delText xml:space="preserve"> lên nút hoàn tất. Trạng thái đơn hàng chuyển thành </w:delText>
              </w:r>
              <w:r w:rsidDel="00C774DC">
                <w:rPr>
                  <w:i/>
                  <w:lang w:val="en-US"/>
                </w:rPr>
                <w:delText>“đã xử lí hoàn tất”.</w:delText>
              </w:r>
              <w:r w:rsidR="005B249F" w:rsidDel="00C774DC">
                <w:rPr>
                  <w:i/>
                  <w:lang w:val="en-US"/>
                </w:rPr>
                <w:delText xml:space="preserve"> </w:delText>
              </w:r>
              <w:r w:rsidR="005B249F" w:rsidDel="00C774DC">
                <w:rPr>
                  <w:lang w:val="en-US"/>
                </w:rPr>
                <w:delText xml:space="preserve"> Và chỉ nhân viên thực hiện đơn hàng đó mới thấy được nút hoàn tất. Biên nhận của đơn hàng chuyển trạng thái thành </w:delText>
              </w:r>
              <w:r w:rsidR="005B249F" w:rsidDel="00C774DC">
                <w:rPr>
                  <w:i/>
                  <w:lang w:val="en-US"/>
                </w:rPr>
                <w:delText xml:space="preserve">“đang chờ trả đồ”. </w:delText>
              </w:r>
              <w:bookmarkStart w:id="1365" w:name="_Toc530658411"/>
              <w:bookmarkStart w:id="1366" w:name="_Toc530662135"/>
              <w:bookmarkStart w:id="1367" w:name="_Toc530662602"/>
              <w:bookmarkStart w:id="1368" w:name="_Toc530678861"/>
              <w:bookmarkEnd w:id="1365"/>
              <w:bookmarkEnd w:id="1366"/>
              <w:bookmarkEnd w:id="1367"/>
              <w:bookmarkEnd w:id="1368"/>
            </w:del>
          </w:p>
          <w:p w14:paraId="54251747" w14:textId="63296290" w:rsidR="005B249F" w:rsidRPr="007C127C" w:rsidDel="00C774DC" w:rsidRDefault="005B249F" w:rsidP="007C127C">
            <w:pPr>
              <w:pStyle w:val="ListParagraph"/>
              <w:numPr>
                <w:ilvl w:val="0"/>
                <w:numId w:val="30"/>
              </w:numPr>
              <w:spacing w:line="276" w:lineRule="auto"/>
              <w:rPr>
                <w:del w:id="1369" w:author="phuong vu" w:date="2018-11-22T13:51:00Z"/>
                <w:lang w:val="en-US"/>
              </w:rPr>
            </w:pPr>
            <w:del w:id="1370" w:author="phuong vu" w:date="2018-11-22T13:51:00Z">
              <w:r w:rsidDel="00C774DC">
                <w:rPr>
                  <w:lang w:val="en-US"/>
                </w:rPr>
                <w:delText xml:space="preserve">Trạng thái </w:delText>
              </w:r>
              <w:r w:rsidDel="00C774DC">
                <w:rPr>
                  <w:i/>
                  <w:lang w:val="en-US"/>
                </w:rPr>
                <w:delText xml:space="preserve">“đã xử lí hoàn tất”: </w:delText>
              </w:r>
              <w:r w:rsidDel="00C774DC">
                <w:rPr>
                  <w:lang w:val="en-US"/>
                </w:rPr>
                <w:delText xml:space="preserve">Nhân viên quản lí đơn hàng có thể </w:delText>
              </w:r>
              <w:r w:rsidR="00A06DD8" w:rsidDel="00C774DC">
                <w:rPr>
                  <w:lang w:val="en-US"/>
                </w:rPr>
                <w:delText>nhấn</w:delText>
              </w:r>
              <w:r w:rsidDel="00C774DC">
                <w:rPr>
                  <w:lang w:val="en-US"/>
                </w:rPr>
                <w:delText xml:space="preserve"> lên nút tạo hóa đơn để sinh hóa đơn dựa trên biên nhận.</w:delText>
              </w:r>
              <w:bookmarkStart w:id="1371" w:name="_Toc530658412"/>
              <w:bookmarkStart w:id="1372" w:name="_Toc530662136"/>
              <w:bookmarkStart w:id="1373" w:name="_Toc530662603"/>
              <w:bookmarkStart w:id="1374" w:name="_Toc530678862"/>
              <w:bookmarkEnd w:id="1371"/>
              <w:bookmarkEnd w:id="1372"/>
              <w:bookmarkEnd w:id="1373"/>
              <w:bookmarkEnd w:id="1374"/>
            </w:del>
          </w:p>
        </w:tc>
        <w:bookmarkStart w:id="1375" w:name="_Toc530658413"/>
        <w:bookmarkStart w:id="1376" w:name="_Toc530662137"/>
        <w:bookmarkStart w:id="1377" w:name="_Toc530662604"/>
        <w:bookmarkStart w:id="1378" w:name="_Toc530678863"/>
        <w:bookmarkEnd w:id="1375"/>
        <w:bookmarkEnd w:id="1376"/>
        <w:bookmarkEnd w:id="1377"/>
        <w:bookmarkEnd w:id="1378"/>
      </w:tr>
      <w:tr w:rsidR="005D16EE" w:rsidDel="00C774DC" w14:paraId="4879CE07" w14:textId="4D44C60B" w:rsidTr="007C127C">
        <w:trPr>
          <w:del w:id="1379" w:author="phuong vu" w:date="2018-11-22T13:51:00Z"/>
        </w:trPr>
        <w:tc>
          <w:tcPr>
            <w:tcW w:w="2425" w:type="dxa"/>
          </w:tcPr>
          <w:p w14:paraId="09F6E04E" w14:textId="6129CA40" w:rsidR="00730F28" w:rsidRPr="00B808BD" w:rsidDel="00C774DC" w:rsidRDefault="00730F28" w:rsidP="007C127C">
            <w:pPr>
              <w:spacing w:line="276" w:lineRule="auto"/>
              <w:rPr>
                <w:del w:id="1380" w:author="phuong vu" w:date="2018-11-22T13:51:00Z"/>
                <w:b/>
              </w:rPr>
            </w:pPr>
            <w:del w:id="1381" w:author="phuong vu" w:date="2018-11-22T13:51:00Z">
              <w:r w:rsidRPr="00B808BD" w:rsidDel="00C774DC">
                <w:rPr>
                  <w:b/>
                </w:rPr>
                <w:delText>Kết quả</w:delText>
              </w:r>
              <w:bookmarkStart w:id="1382" w:name="_Toc530658414"/>
              <w:bookmarkStart w:id="1383" w:name="_Toc530662138"/>
              <w:bookmarkStart w:id="1384" w:name="_Toc530662605"/>
              <w:bookmarkStart w:id="1385" w:name="_Toc530678864"/>
              <w:bookmarkEnd w:id="1382"/>
              <w:bookmarkEnd w:id="1383"/>
              <w:bookmarkEnd w:id="1384"/>
              <w:bookmarkEnd w:id="1385"/>
            </w:del>
          </w:p>
        </w:tc>
        <w:tc>
          <w:tcPr>
            <w:tcW w:w="6686" w:type="dxa"/>
          </w:tcPr>
          <w:p w14:paraId="1C92C4EF" w14:textId="5C1783D5" w:rsidR="00730F28" w:rsidDel="00C774DC" w:rsidRDefault="003752F8" w:rsidP="007C127C">
            <w:pPr>
              <w:spacing w:line="276" w:lineRule="auto"/>
              <w:jc w:val="left"/>
              <w:rPr>
                <w:del w:id="1386" w:author="phuong vu" w:date="2018-11-22T13:51:00Z"/>
                <w:lang w:val="en-US"/>
              </w:rPr>
            </w:pPr>
            <w:del w:id="1387" w:author="phuong vu" w:date="2018-11-22T13:51:00Z">
              <w:r w:rsidDel="00C774DC">
                <w:rPr>
                  <w:lang w:val="en-US"/>
                </w:rPr>
                <w:delText>Hiển thị thông tin tất cả đơn hàng dưới dạng bảng.</w:delText>
              </w:r>
              <w:bookmarkStart w:id="1388" w:name="_Toc530658415"/>
              <w:bookmarkStart w:id="1389" w:name="_Toc530662139"/>
              <w:bookmarkStart w:id="1390" w:name="_Toc530662606"/>
              <w:bookmarkStart w:id="1391" w:name="_Toc530678865"/>
              <w:bookmarkEnd w:id="1388"/>
              <w:bookmarkEnd w:id="1389"/>
              <w:bookmarkEnd w:id="1390"/>
              <w:bookmarkEnd w:id="1391"/>
            </w:del>
          </w:p>
          <w:p w14:paraId="5F07C768" w14:textId="201B2AC7" w:rsidR="003752F8" w:rsidRPr="007C127C" w:rsidDel="00C774DC" w:rsidRDefault="003752F8" w:rsidP="007C127C">
            <w:pPr>
              <w:spacing w:line="276" w:lineRule="auto"/>
              <w:jc w:val="left"/>
              <w:rPr>
                <w:del w:id="1392" w:author="phuong vu" w:date="2018-11-22T13:51:00Z"/>
                <w:lang w:val="en-US"/>
              </w:rPr>
            </w:pPr>
            <w:del w:id="1393" w:author="phuong vu" w:date="2018-11-22T13:51:00Z">
              <w:r w:rsidDel="00C774DC">
                <w:rPr>
                  <w:lang w:val="en-US"/>
                </w:rPr>
                <w:delText xml:space="preserve">Khi </w:delText>
              </w:r>
              <w:r w:rsidR="00A06DD8" w:rsidDel="00C774DC">
                <w:rPr>
                  <w:lang w:val="en-US"/>
                </w:rPr>
                <w:delText>nhấn</w:delText>
              </w:r>
              <w:r w:rsidDel="00C774DC">
                <w:rPr>
                  <w:lang w:val="en-US"/>
                </w:rPr>
                <w:delText xml:space="preserve"> vào tên khách hàng hiển thị chi tiết đơn hàng.</w:delText>
              </w:r>
              <w:bookmarkStart w:id="1394" w:name="_Toc530658416"/>
              <w:bookmarkStart w:id="1395" w:name="_Toc530662140"/>
              <w:bookmarkStart w:id="1396" w:name="_Toc530662607"/>
              <w:bookmarkStart w:id="1397" w:name="_Toc530678866"/>
              <w:bookmarkEnd w:id="1394"/>
              <w:bookmarkEnd w:id="1395"/>
              <w:bookmarkEnd w:id="1396"/>
              <w:bookmarkEnd w:id="1397"/>
            </w:del>
          </w:p>
        </w:tc>
        <w:bookmarkStart w:id="1398" w:name="_Toc530658417"/>
        <w:bookmarkStart w:id="1399" w:name="_Toc530662141"/>
        <w:bookmarkStart w:id="1400" w:name="_Toc530662608"/>
        <w:bookmarkStart w:id="1401" w:name="_Toc530678867"/>
        <w:bookmarkEnd w:id="1398"/>
        <w:bookmarkEnd w:id="1399"/>
        <w:bookmarkEnd w:id="1400"/>
        <w:bookmarkEnd w:id="1401"/>
      </w:tr>
      <w:tr w:rsidR="005D16EE" w:rsidDel="00C774DC" w14:paraId="759C3D38" w14:textId="1C88500C" w:rsidTr="007C127C">
        <w:trPr>
          <w:del w:id="1402" w:author="phuong vu" w:date="2018-11-22T13:51:00Z"/>
        </w:trPr>
        <w:tc>
          <w:tcPr>
            <w:tcW w:w="2425" w:type="dxa"/>
          </w:tcPr>
          <w:p w14:paraId="03E1B5F1" w14:textId="44F95410" w:rsidR="00730F28" w:rsidRPr="00B808BD" w:rsidDel="00C774DC" w:rsidRDefault="00730F28" w:rsidP="007C127C">
            <w:pPr>
              <w:spacing w:line="276" w:lineRule="auto"/>
              <w:rPr>
                <w:del w:id="1403" w:author="phuong vu" w:date="2018-11-22T13:51:00Z"/>
                <w:b/>
              </w:rPr>
            </w:pPr>
            <w:del w:id="1404" w:author="phuong vu" w:date="2018-11-22T13:51:00Z">
              <w:r w:rsidRPr="00B808BD" w:rsidDel="00C774DC">
                <w:rPr>
                  <w:b/>
                </w:rPr>
                <w:delText>Ghi chú</w:delText>
              </w:r>
              <w:bookmarkStart w:id="1405" w:name="_Toc530658418"/>
              <w:bookmarkStart w:id="1406" w:name="_Toc530662142"/>
              <w:bookmarkStart w:id="1407" w:name="_Toc530662609"/>
              <w:bookmarkStart w:id="1408" w:name="_Toc530678868"/>
              <w:bookmarkEnd w:id="1405"/>
              <w:bookmarkEnd w:id="1406"/>
              <w:bookmarkEnd w:id="1407"/>
              <w:bookmarkEnd w:id="1408"/>
            </w:del>
          </w:p>
        </w:tc>
        <w:tc>
          <w:tcPr>
            <w:tcW w:w="6686" w:type="dxa"/>
          </w:tcPr>
          <w:p w14:paraId="050D9866" w14:textId="2C1AD5C9" w:rsidR="00730F28" w:rsidDel="00C774DC" w:rsidRDefault="00730F28" w:rsidP="007C127C">
            <w:pPr>
              <w:keepNext/>
              <w:spacing w:line="276" w:lineRule="auto"/>
              <w:rPr>
                <w:del w:id="1409" w:author="phuong vu" w:date="2018-11-22T13:51:00Z"/>
              </w:rPr>
            </w:pPr>
            <w:bookmarkStart w:id="1410" w:name="_Toc530658419"/>
            <w:bookmarkStart w:id="1411" w:name="_Toc530662143"/>
            <w:bookmarkStart w:id="1412" w:name="_Toc530662610"/>
            <w:bookmarkStart w:id="1413" w:name="_Toc530678869"/>
            <w:bookmarkEnd w:id="1410"/>
            <w:bookmarkEnd w:id="1411"/>
            <w:bookmarkEnd w:id="1412"/>
            <w:bookmarkEnd w:id="1413"/>
          </w:p>
        </w:tc>
        <w:bookmarkStart w:id="1414" w:name="_Toc530658420"/>
        <w:bookmarkStart w:id="1415" w:name="_Toc530662144"/>
        <w:bookmarkStart w:id="1416" w:name="_Toc530662611"/>
        <w:bookmarkStart w:id="1417" w:name="_Toc530678870"/>
        <w:bookmarkEnd w:id="1414"/>
        <w:bookmarkEnd w:id="1415"/>
        <w:bookmarkEnd w:id="1416"/>
        <w:bookmarkEnd w:id="1417"/>
      </w:tr>
    </w:tbl>
    <w:p w14:paraId="4A61CF49" w14:textId="34738F89" w:rsidR="00730F28" w:rsidRPr="00A06DD8" w:rsidDel="00C774DC" w:rsidRDefault="00730F28" w:rsidP="00A06DD8">
      <w:pPr>
        <w:rPr>
          <w:del w:id="1418" w:author="phuong vu" w:date="2018-11-22T13:51:00Z"/>
        </w:rPr>
      </w:pPr>
      <w:bookmarkStart w:id="1419" w:name="_Toc530658421"/>
      <w:bookmarkStart w:id="1420" w:name="_Toc530662145"/>
      <w:bookmarkStart w:id="1421" w:name="_Toc530662612"/>
      <w:bookmarkStart w:id="1422" w:name="_Toc530678871"/>
      <w:bookmarkEnd w:id="1419"/>
      <w:bookmarkEnd w:id="1420"/>
      <w:bookmarkEnd w:id="1421"/>
      <w:bookmarkEnd w:id="1422"/>
    </w:p>
    <w:p w14:paraId="779E8A83" w14:textId="423999C1" w:rsidR="00730F28" w:rsidDel="00C774DC" w:rsidRDefault="00730F28" w:rsidP="00730F28">
      <w:pPr>
        <w:pStyle w:val="Heading4"/>
        <w:rPr>
          <w:del w:id="1423" w:author="phuong vu" w:date="2018-11-22T13:51:00Z"/>
        </w:rPr>
      </w:pPr>
      <w:del w:id="1424" w:author="phuong vu" w:date="2018-11-22T13:51:00Z">
        <w:r w:rsidDel="00C774DC">
          <w:rPr>
            <w:lang w:val="en-US"/>
          </w:rPr>
          <w:delText xml:space="preserve"> </w:delText>
        </w:r>
        <w:r w:rsidR="00FC2466" w:rsidDel="00C774DC">
          <w:delText>Quản lí biên nhận</w:delText>
        </w:r>
        <w:bookmarkStart w:id="1425" w:name="_Toc530658422"/>
        <w:bookmarkStart w:id="1426" w:name="_Toc530662146"/>
        <w:bookmarkStart w:id="1427" w:name="_Toc530662613"/>
        <w:bookmarkStart w:id="1428" w:name="_Toc530678872"/>
        <w:bookmarkEnd w:id="1425"/>
        <w:bookmarkEnd w:id="1426"/>
        <w:bookmarkEnd w:id="1427"/>
        <w:bookmarkEnd w:id="1428"/>
      </w:del>
    </w:p>
    <w:tbl>
      <w:tblPr>
        <w:tblStyle w:val="TableGrid"/>
        <w:tblW w:w="0" w:type="auto"/>
        <w:tblLook w:val="04A0" w:firstRow="1" w:lastRow="0" w:firstColumn="1" w:lastColumn="0" w:noHBand="0" w:noVBand="1"/>
      </w:tblPr>
      <w:tblGrid>
        <w:gridCol w:w="2346"/>
        <w:gridCol w:w="6431"/>
      </w:tblGrid>
      <w:tr w:rsidR="00FF18BA" w:rsidDel="00C774DC" w14:paraId="6FC5B3E1" w14:textId="70FD906F" w:rsidTr="00A06DD8">
        <w:trPr>
          <w:del w:id="1429" w:author="phuong vu" w:date="2018-11-22T13:51:00Z"/>
        </w:trPr>
        <w:tc>
          <w:tcPr>
            <w:tcW w:w="2425" w:type="dxa"/>
          </w:tcPr>
          <w:p w14:paraId="46ECC2AC" w14:textId="52D9A0B5" w:rsidR="00F5523F" w:rsidRPr="00B808BD" w:rsidDel="00C774DC" w:rsidRDefault="00F5523F" w:rsidP="00A06DD8">
            <w:pPr>
              <w:spacing w:line="276" w:lineRule="auto"/>
              <w:rPr>
                <w:del w:id="1430" w:author="phuong vu" w:date="2018-11-22T13:51:00Z"/>
                <w:b/>
              </w:rPr>
            </w:pPr>
            <w:del w:id="1431" w:author="phuong vu" w:date="2018-11-22T13:51:00Z">
              <w:r w:rsidRPr="00B808BD" w:rsidDel="00C774DC">
                <w:rPr>
                  <w:b/>
                </w:rPr>
                <w:delText>Mã yêu cầu</w:delText>
              </w:r>
              <w:bookmarkStart w:id="1432" w:name="_Toc530658423"/>
              <w:bookmarkStart w:id="1433" w:name="_Toc530662147"/>
              <w:bookmarkStart w:id="1434" w:name="_Toc530662614"/>
              <w:bookmarkStart w:id="1435" w:name="_Toc530678873"/>
              <w:bookmarkEnd w:id="1432"/>
              <w:bookmarkEnd w:id="1433"/>
              <w:bookmarkEnd w:id="1434"/>
              <w:bookmarkEnd w:id="1435"/>
            </w:del>
          </w:p>
        </w:tc>
        <w:tc>
          <w:tcPr>
            <w:tcW w:w="6686" w:type="dxa"/>
          </w:tcPr>
          <w:p w14:paraId="03F52CD6" w14:textId="7EDFF66C" w:rsidR="00F5523F" w:rsidRPr="002947C2" w:rsidDel="00C774DC" w:rsidRDefault="00F5523F" w:rsidP="00A06DD8">
            <w:pPr>
              <w:spacing w:line="276" w:lineRule="auto"/>
              <w:rPr>
                <w:del w:id="1436" w:author="phuong vu" w:date="2018-11-22T13:51:00Z"/>
                <w:lang w:val="en-US"/>
              </w:rPr>
            </w:pPr>
            <w:del w:id="1437" w:author="phuong vu" w:date="2018-11-22T13:51:00Z">
              <w:r w:rsidDel="00C774DC">
                <w:rPr>
                  <w:lang w:val="en-US"/>
                </w:rPr>
                <w:delText>GU_02</w:delText>
              </w:r>
              <w:bookmarkStart w:id="1438" w:name="_Toc530658424"/>
              <w:bookmarkStart w:id="1439" w:name="_Toc530662148"/>
              <w:bookmarkStart w:id="1440" w:name="_Toc530662615"/>
              <w:bookmarkStart w:id="1441" w:name="_Toc530678874"/>
              <w:bookmarkEnd w:id="1438"/>
              <w:bookmarkEnd w:id="1439"/>
              <w:bookmarkEnd w:id="1440"/>
              <w:bookmarkEnd w:id="1441"/>
            </w:del>
          </w:p>
        </w:tc>
        <w:bookmarkStart w:id="1442" w:name="_Toc530658425"/>
        <w:bookmarkStart w:id="1443" w:name="_Toc530662149"/>
        <w:bookmarkStart w:id="1444" w:name="_Toc530662616"/>
        <w:bookmarkStart w:id="1445" w:name="_Toc530678875"/>
        <w:bookmarkEnd w:id="1442"/>
        <w:bookmarkEnd w:id="1443"/>
        <w:bookmarkEnd w:id="1444"/>
        <w:bookmarkEnd w:id="1445"/>
      </w:tr>
      <w:tr w:rsidR="00FF18BA" w:rsidDel="00C774DC" w14:paraId="1A15FD9B" w14:textId="6DBC9254" w:rsidTr="00A06DD8">
        <w:trPr>
          <w:del w:id="1446" w:author="phuong vu" w:date="2018-11-22T13:51:00Z"/>
        </w:trPr>
        <w:tc>
          <w:tcPr>
            <w:tcW w:w="2425" w:type="dxa"/>
          </w:tcPr>
          <w:p w14:paraId="0E92AA0A" w14:textId="35291609" w:rsidR="00F5523F" w:rsidRPr="00B808BD" w:rsidDel="00C774DC" w:rsidRDefault="00F5523F" w:rsidP="00A06DD8">
            <w:pPr>
              <w:spacing w:line="276" w:lineRule="auto"/>
              <w:rPr>
                <w:del w:id="1447" w:author="phuong vu" w:date="2018-11-22T13:51:00Z"/>
                <w:b/>
              </w:rPr>
            </w:pPr>
            <w:del w:id="1448" w:author="phuong vu" w:date="2018-11-22T13:51:00Z">
              <w:r w:rsidRPr="00B808BD" w:rsidDel="00C774DC">
                <w:rPr>
                  <w:b/>
                </w:rPr>
                <w:delText>Tên chức năng</w:delText>
              </w:r>
              <w:bookmarkStart w:id="1449" w:name="_Toc530658426"/>
              <w:bookmarkStart w:id="1450" w:name="_Toc530662150"/>
              <w:bookmarkStart w:id="1451" w:name="_Toc530662617"/>
              <w:bookmarkStart w:id="1452" w:name="_Toc530678876"/>
              <w:bookmarkEnd w:id="1449"/>
              <w:bookmarkEnd w:id="1450"/>
              <w:bookmarkEnd w:id="1451"/>
              <w:bookmarkEnd w:id="1452"/>
            </w:del>
          </w:p>
        </w:tc>
        <w:tc>
          <w:tcPr>
            <w:tcW w:w="6686" w:type="dxa"/>
          </w:tcPr>
          <w:p w14:paraId="2B91F94E" w14:textId="255CA1EC" w:rsidR="00F5523F" w:rsidRPr="007C127C" w:rsidDel="00C774DC" w:rsidRDefault="00FC2466" w:rsidP="00A06DD8">
            <w:pPr>
              <w:spacing w:line="276" w:lineRule="auto"/>
              <w:rPr>
                <w:del w:id="1453" w:author="phuong vu" w:date="2018-11-22T13:51:00Z"/>
                <w:lang w:val="en-US"/>
              </w:rPr>
            </w:pPr>
            <w:del w:id="1454" w:author="phuong vu" w:date="2018-11-22T13:51:00Z">
              <w:r w:rsidDel="00C774DC">
                <w:delText>Quản lí biên nhận</w:delText>
              </w:r>
              <w:bookmarkStart w:id="1455" w:name="_Toc530658427"/>
              <w:bookmarkStart w:id="1456" w:name="_Toc530662151"/>
              <w:bookmarkStart w:id="1457" w:name="_Toc530662618"/>
              <w:bookmarkStart w:id="1458" w:name="_Toc530678877"/>
              <w:bookmarkEnd w:id="1455"/>
              <w:bookmarkEnd w:id="1456"/>
              <w:bookmarkEnd w:id="1457"/>
              <w:bookmarkEnd w:id="1458"/>
            </w:del>
          </w:p>
        </w:tc>
        <w:bookmarkStart w:id="1459" w:name="_Toc530658428"/>
        <w:bookmarkStart w:id="1460" w:name="_Toc530662152"/>
        <w:bookmarkStart w:id="1461" w:name="_Toc530662619"/>
        <w:bookmarkStart w:id="1462" w:name="_Toc530678878"/>
        <w:bookmarkEnd w:id="1459"/>
        <w:bookmarkEnd w:id="1460"/>
        <w:bookmarkEnd w:id="1461"/>
        <w:bookmarkEnd w:id="1462"/>
      </w:tr>
      <w:tr w:rsidR="00FF18BA" w:rsidDel="00C774DC" w14:paraId="30CACB39" w14:textId="0280CCB9" w:rsidTr="00A06DD8">
        <w:trPr>
          <w:del w:id="1463" w:author="phuong vu" w:date="2018-11-22T13:51:00Z"/>
        </w:trPr>
        <w:tc>
          <w:tcPr>
            <w:tcW w:w="2425" w:type="dxa"/>
          </w:tcPr>
          <w:p w14:paraId="58AED5BC" w14:textId="21C1FCF0" w:rsidR="00F5523F" w:rsidRPr="00B808BD" w:rsidDel="00C774DC" w:rsidRDefault="00F5523F" w:rsidP="00A06DD8">
            <w:pPr>
              <w:spacing w:line="276" w:lineRule="auto"/>
              <w:rPr>
                <w:del w:id="1464" w:author="phuong vu" w:date="2018-11-22T13:51:00Z"/>
                <w:b/>
              </w:rPr>
            </w:pPr>
            <w:del w:id="1465" w:author="phuong vu" w:date="2018-11-22T13:51:00Z">
              <w:r w:rsidRPr="00B808BD" w:rsidDel="00C774DC">
                <w:rPr>
                  <w:b/>
                </w:rPr>
                <w:delText>Đối tượng sử dụng</w:delText>
              </w:r>
              <w:bookmarkStart w:id="1466" w:name="_Toc530658429"/>
              <w:bookmarkStart w:id="1467" w:name="_Toc530662153"/>
              <w:bookmarkStart w:id="1468" w:name="_Toc530662620"/>
              <w:bookmarkStart w:id="1469" w:name="_Toc530678879"/>
              <w:bookmarkEnd w:id="1466"/>
              <w:bookmarkEnd w:id="1467"/>
              <w:bookmarkEnd w:id="1468"/>
              <w:bookmarkEnd w:id="1469"/>
            </w:del>
          </w:p>
        </w:tc>
        <w:tc>
          <w:tcPr>
            <w:tcW w:w="6686" w:type="dxa"/>
          </w:tcPr>
          <w:p w14:paraId="464A7080" w14:textId="3918ABBA" w:rsidR="00F5523F" w:rsidRPr="002947C2" w:rsidDel="00C774DC" w:rsidRDefault="00F5523F" w:rsidP="00A06DD8">
            <w:pPr>
              <w:spacing w:line="276" w:lineRule="auto"/>
              <w:rPr>
                <w:del w:id="1470" w:author="phuong vu" w:date="2018-11-22T13:51:00Z"/>
                <w:lang w:val="en-US"/>
              </w:rPr>
            </w:pPr>
            <w:del w:id="1471" w:author="phuong vu" w:date="2018-11-22T13:51:00Z">
              <w:r w:rsidRPr="00730F28" w:rsidDel="00C774DC">
                <w:rPr>
                  <w:lang w:val="en-US"/>
                </w:rPr>
                <w:delText>Nhân viên cửa hàng</w:delText>
              </w:r>
              <w:r w:rsidDel="00C774DC">
                <w:rPr>
                  <w:lang w:val="en-US"/>
                </w:rPr>
                <w:delText xml:space="preserve"> (</w:delText>
              </w:r>
              <w:r w:rsidRPr="00730F28" w:rsidDel="00C774DC">
                <w:rPr>
                  <w:lang w:val="en-US"/>
                </w:rPr>
                <w:delText>Nhân viên quản lí đơn hàng</w:delText>
              </w:r>
              <w:r w:rsidDel="00C774DC">
                <w:rPr>
                  <w:lang w:val="en-US"/>
                </w:rPr>
                <w:delText xml:space="preserve">, </w:delText>
              </w:r>
              <w:r w:rsidRPr="007C127C" w:rsidDel="00C774DC">
                <w:rPr>
                  <w:lang w:val="en-US"/>
                </w:rPr>
                <w:delText>Nhân viên nhận và trả quần áo</w:delText>
              </w:r>
              <w:r w:rsidDel="00C774DC">
                <w:rPr>
                  <w:lang w:val="en-US"/>
                </w:rPr>
                <w:delText>)</w:delText>
              </w:r>
              <w:bookmarkStart w:id="1472" w:name="_Toc530658430"/>
              <w:bookmarkStart w:id="1473" w:name="_Toc530662154"/>
              <w:bookmarkStart w:id="1474" w:name="_Toc530662621"/>
              <w:bookmarkStart w:id="1475" w:name="_Toc530678880"/>
              <w:bookmarkEnd w:id="1472"/>
              <w:bookmarkEnd w:id="1473"/>
              <w:bookmarkEnd w:id="1474"/>
              <w:bookmarkEnd w:id="1475"/>
            </w:del>
          </w:p>
        </w:tc>
        <w:bookmarkStart w:id="1476" w:name="_Toc530658431"/>
        <w:bookmarkStart w:id="1477" w:name="_Toc530662155"/>
        <w:bookmarkStart w:id="1478" w:name="_Toc530662622"/>
        <w:bookmarkStart w:id="1479" w:name="_Toc530678881"/>
        <w:bookmarkEnd w:id="1476"/>
        <w:bookmarkEnd w:id="1477"/>
        <w:bookmarkEnd w:id="1478"/>
        <w:bookmarkEnd w:id="1479"/>
      </w:tr>
      <w:tr w:rsidR="00FF18BA" w:rsidDel="00C774DC" w14:paraId="6CFAC078" w14:textId="636480E7" w:rsidTr="00A06DD8">
        <w:trPr>
          <w:del w:id="1480" w:author="phuong vu" w:date="2018-11-22T13:51:00Z"/>
        </w:trPr>
        <w:tc>
          <w:tcPr>
            <w:tcW w:w="2425" w:type="dxa"/>
          </w:tcPr>
          <w:p w14:paraId="6EE312AF" w14:textId="23BB2D34" w:rsidR="00F5523F" w:rsidRPr="00B808BD" w:rsidDel="00C774DC" w:rsidRDefault="00F5523F" w:rsidP="00A06DD8">
            <w:pPr>
              <w:spacing w:line="276" w:lineRule="auto"/>
              <w:rPr>
                <w:del w:id="1481" w:author="phuong vu" w:date="2018-11-22T13:51:00Z"/>
                <w:b/>
              </w:rPr>
            </w:pPr>
            <w:del w:id="1482" w:author="phuong vu" w:date="2018-11-22T13:51:00Z">
              <w:r w:rsidRPr="00B808BD" w:rsidDel="00C774DC">
                <w:rPr>
                  <w:b/>
                </w:rPr>
                <w:delText>Tiền điều kiện</w:delText>
              </w:r>
              <w:bookmarkStart w:id="1483" w:name="_Toc530658432"/>
              <w:bookmarkStart w:id="1484" w:name="_Toc530662156"/>
              <w:bookmarkStart w:id="1485" w:name="_Toc530662623"/>
              <w:bookmarkStart w:id="1486" w:name="_Toc530678882"/>
              <w:bookmarkEnd w:id="1483"/>
              <w:bookmarkEnd w:id="1484"/>
              <w:bookmarkEnd w:id="1485"/>
              <w:bookmarkEnd w:id="1486"/>
            </w:del>
          </w:p>
        </w:tc>
        <w:tc>
          <w:tcPr>
            <w:tcW w:w="6686" w:type="dxa"/>
          </w:tcPr>
          <w:p w14:paraId="1850C0A2" w14:textId="2169656B" w:rsidR="00F5523F" w:rsidRPr="002947C2" w:rsidDel="00C774DC" w:rsidRDefault="00F5523F" w:rsidP="00A06DD8">
            <w:pPr>
              <w:spacing w:line="276" w:lineRule="auto"/>
              <w:rPr>
                <w:del w:id="1487" w:author="phuong vu" w:date="2018-11-22T13:51:00Z"/>
                <w:lang w:val="en-US"/>
              </w:rPr>
            </w:pPr>
            <w:del w:id="1488" w:author="phuong vu" w:date="2018-11-22T13:51:00Z">
              <w:r w:rsidDel="00C774DC">
                <w:rPr>
                  <w:lang w:val="en-US"/>
                </w:rPr>
                <w:delText xml:space="preserve">Truy cập được trang web quản lí và </w:delText>
              </w:r>
              <w:r w:rsidR="005E4157" w:rsidDel="00C774DC">
                <w:rPr>
                  <w:lang w:val="en-US"/>
                </w:rPr>
                <w:delText>đăng nhập</w:delText>
              </w:r>
              <w:r w:rsidDel="00C774DC">
                <w:rPr>
                  <w:lang w:val="en-US"/>
                </w:rPr>
                <w:delText xml:space="preserve"> thành công vào hệ thống.</w:delText>
              </w:r>
              <w:bookmarkStart w:id="1489" w:name="_Toc530658433"/>
              <w:bookmarkStart w:id="1490" w:name="_Toc530662157"/>
              <w:bookmarkStart w:id="1491" w:name="_Toc530662624"/>
              <w:bookmarkStart w:id="1492" w:name="_Toc530678883"/>
              <w:bookmarkEnd w:id="1489"/>
              <w:bookmarkEnd w:id="1490"/>
              <w:bookmarkEnd w:id="1491"/>
              <w:bookmarkEnd w:id="1492"/>
            </w:del>
          </w:p>
        </w:tc>
        <w:bookmarkStart w:id="1493" w:name="_Toc530658434"/>
        <w:bookmarkStart w:id="1494" w:name="_Toc530662158"/>
        <w:bookmarkStart w:id="1495" w:name="_Toc530662625"/>
        <w:bookmarkStart w:id="1496" w:name="_Toc530678884"/>
        <w:bookmarkEnd w:id="1493"/>
        <w:bookmarkEnd w:id="1494"/>
        <w:bookmarkEnd w:id="1495"/>
        <w:bookmarkEnd w:id="1496"/>
      </w:tr>
      <w:tr w:rsidR="00FF18BA" w:rsidDel="00C774DC" w14:paraId="1C33292B" w14:textId="5DEA635B" w:rsidTr="00A06DD8">
        <w:trPr>
          <w:del w:id="1497" w:author="phuong vu" w:date="2018-11-22T13:51:00Z"/>
        </w:trPr>
        <w:tc>
          <w:tcPr>
            <w:tcW w:w="2425" w:type="dxa"/>
          </w:tcPr>
          <w:p w14:paraId="6AB6AF95" w14:textId="1EEBF6AB" w:rsidR="00F5523F" w:rsidRPr="00B808BD" w:rsidDel="00C774DC" w:rsidRDefault="00F5523F" w:rsidP="00A06DD8">
            <w:pPr>
              <w:spacing w:line="276" w:lineRule="auto"/>
              <w:rPr>
                <w:del w:id="1498" w:author="phuong vu" w:date="2018-11-22T13:51:00Z"/>
                <w:b/>
              </w:rPr>
            </w:pPr>
            <w:del w:id="1499" w:author="phuong vu" w:date="2018-11-22T13:51:00Z">
              <w:r w:rsidRPr="00B808BD" w:rsidDel="00C774DC">
                <w:rPr>
                  <w:b/>
                </w:rPr>
                <w:delText>Cách xử lí</w:delText>
              </w:r>
              <w:bookmarkStart w:id="1500" w:name="_Toc530658435"/>
              <w:bookmarkStart w:id="1501" w:name="_Toc530662159"/>
              <w:bookmarkStart w:id="1502" w:name="_Toc530662626"/>
              <w:bookmarkStart w:id="1503" w:name="_Toc530678885"/>
              <w:bookmarkEnd w:id="1500"/>
              <w:bookmarkEnd w:id="1501"/>
              <w:bookmarkEnd w:id="1502"/>
              <w:bookmarkEnd w:id="1503"/>
            </w:del>
          </w:p>
        </w:tc>
        <w:tc>
          <w:tcPr>
            <w:tcW w:w="6686" w:type="dxa"/>
          </w:tcPr>
          <w:p w14:paraId="7D7AC7DC" w14:textId="6270B7CA" w:rsidR="00F5523F" w:rsidDel="00C774DC" w:rsidRDefault="00F5523F" w:rsidP="007C127C">
            <w:pPr>
              <w:spacing w:line="276" w:lineRule="auto"/>
              <w:rPr>
                <w:del w:id="1504" w:author="phuong vu" w:date="2018-11-22T13:51:00Z"/>
                <w:lang w:val="en-US"/>
              </w:rPr>
            </w:pPr>
            <w:del w:id="1505" w:author="phuong vu" w:date="2018-11-22T13:51:00Z">
              <w:r w:rsidDel="00C774DC">
                <w:rPr>
                  <w:lang w:val="en-US"/>
                </w:rPr>
                <w:delText>Bước 1: Click “</w:delText>
              </w:r>
              <w:r w:rsidRPr="002947C2" w:rsidDel="00C774DC">
                <w:rPr>
                  <w:i/>
                  <w:lang w:val="en-US"/>
                </w:rPr>
                <w:delText xml:space="preserve">Quản lí </w:delText>
              </w:r>
              <w:r w:rsidDel="00C774DC">
                <w:rPr>
                  <w:i/>
                  <w:lang w:val="en-US"/>
                </w:rPr>
                <w:delText>biên nhận</w:delText>
              </w:r>
              <w:r w:rsidDel="00C774DC">
                <w:rPr>
                  <w:lang w:val="en-US"/>
                </w:rPr>
                <w:delText>” ở bên thanh menu cạnh trái và chọn trạng thái của biên nhận. Danh mục con của quản lí biên nhận được hiển thị như sau:</w:delText>
              </w:r>
              <w:bookmarkStart w:id="1506" w:name="_Toc530658436"/>
              <w:bookmarkStart w:id="1507" w:name="_Toc530662160"/>
              <w:bookmarkStart w:id="1508" w:name="_Toc530662627"/>
              <w:bookmarkStart w:id="1509" w:name="_Toc530678886"/>
              <w:bookmarkEnd w:id="1506"/>
              <w:bookmarkEnd w:id="1507"/>
              <w:bookmarkEnd w:id="1508"/>
              <w:bookmarkEnd w:id="1509"/>
            </w:del>
          </w:p>
          <w:p w14:paraId="6A522FDE" w14:textId="57E98DC5" w:rsidR="00F5523F" w:rsidDel="00C774DC" w:rsidRDefault="00F5523F" w:rsidP="007C127C">
            <w:pPr>
              <w:pStyle w:val="ListParagraph"/>
              <w:numPr>
                <w:ilvl w:val="0"/>
                <w:numId w:val="29"/>
              </w:numPr>
              <w:spacing w:line="276" w:lineRule="auto"/>
              <w:rPr>
                <w:del w:id="1510" w:author="phuong vu" w:date="2018-11-22T13:51:00Z"/>
                <w:lang w:val="en-US"/>
              </w:rPr>
            </w:pPr>
            <w:del w:id="1511" w:author="phuong vu" w:date="2018-11-22T13:51:00Z">
              <w:r w:rsidRPr="002947C2" w:rsidDel="00C774DC">
                <w:rPr>
                  <w:i/>
                  <w:lang w:val="en-US"/>
                </w:rPr>
                <w:delText>Nhân viên quản lí đơn hàng</w:delText>
              </w:r>
              <w:r w:rsidDel="00C774DC">
                <w:rPr>
                  <w:lang w:val="en-US"/>
                </w:rPr>
                <w:delText xml:space="preserve">: </w:delText>
              </w:r>
              <w:r w:rsidR="00C23007" w:rsidDel="00C774DC">
                <w:rPr>
                  <w:lang w:val="en-US"/>
                </w:rPr>
                <w:delText>Đang chờ nhận đồ, đã nhận đồ, đang chờ giao đồ, đã giao đồ.</w:delText>
              </w:r>
              <w:bookmarkStart w:id="1512" w:name="_Toc530658437"/>
              <w:bookmarkStart w:id="1513" w:name="_Toc530662161"/>
              <w:bookmarkStart w:id="1514" w:name="_Toc530662628"/>
              <w:bookmarkStart w:id="1515" w:name="_Toc530678887"/>
              <w:bookmarkEnd w:id="1512"/>
              <w:bookmarkEnd w:id="1513"/>
              <w:bookmarkEnd w:id="1514"/>
              <w:bookmarkEnd w:id="1515"/>
            </w:del>
          </w:p>
          <w:p w14:paraId="455C2DB8" w14:textId="669B4042" w:rsidR="00C23007" w:rsidRPr="00A06DD8" w:rsidDel="00C774DC" w:rsidRDefault="00C23007" w:rsidP="007C127C">
            <w:pPr>
              <w:pStyle w:val="ListParagraph"/>
              <w:numPr>
                <w:ilvl w:val="0"/>
                <w:numId w:val="29"/>
              </w:numPr>
              <w:spacing w:line="276" w:lineRule="auto"/>
              <w:rPr>
                <w:del w:id="1516" w:author="phuong vu" w:date="2018-11-22T13:51:00Z"/>
                <w:lang w:val="en-US"/>
              </w:rPr>
            </w:pPr>
            <w:del w:id="1517" w:author="phuong vu" w:date="2018-11-22T13:51:00Z">
              <w:r w:rsidRPr="007C127C" w:rsidDel="00C774DC">
                <w:rPr>
                  <w:i/>
                  <w:lang w:val="en-US"/>
                </w:rPr>
                <w:delText>Nhân viên nhận và trả quần áo</w:delText>
              </w:r>
              <w:r w:rsidR="00F5523F" w:rsidRPr="00A06DD8" w:rsidDel="00C774DC">
                <w:rPr>
                  <w:i/>
                  <w:lang w:val="en-US"/>
                </w:rPr>
                <w:delText>:</w:delText>
              </w:r>
              <w:r w:rsidR="00F5523F" w:rsidRPr="00A06DD8" w:rsidDel="00C774DC">
                <w:rPr>
                  <w:lang w:val="en-US"/>
                </w:rPr>
                <w:delText xml:space="preserve"> </w:delText>
              </w:r>
              <w:r w:rsidRPr="00A06DD8" w:rsidDel="00C774DC">
                <w:rPr>
                  <w:lang w:val="en-US"/>
                </w:rPr>
                <w:delText>Đang ch</w:delText>
              </w:r>
              <w:r w:rsidRPr="007C127C" w:rsidDel="00C774DC">
                <w:rPr>
                  <w:lang w:val="en-US"/>
                </w:rPr>
                <w:delText>ờ nhận đồ, đã nhận đồ, đang chờ giao đồ, đã giao đồ</w:delText>
              </w:r>
              <w:r w:rsidDel="00C774DC">
                <w:rPr>
                  <w:lang w:val="en-US"/>
                </w:rPr>
                <w:delText>.</w:delText>
              </w:r>
              <w:r w:rsidRPr="00A06DD8" w:rsidDel="00C774DC">
                <w:rPr>
                  <w:lang w:val="en-US"/>
                </w:rPr>
                <w:delText xml:space="preserve"> </w:delText>
              </w:r>
              <w:bookmarkStart w:id="1518" w:name="_Toc530658438"/>
              <w:bookmarkStart w:id="1519" w:name="_Toc530662162"/>
              <w:bookmarkStart w:id="1520" w:name="_Toc530662629"/>
              <w:bookmarkStart w:id="1521" w:name="_Toc530678888"/>
              <w:bookmarkEnd w:id="1518"/>
              <w:bookmarkEnd w:id="1519"/>
              <w:bookmarkEnd w:id="1520"/>
              <w:bookmarkEnd w:id="1521"/>
            </w:del>
          </w:p>
          <w:p w14:paraId="0C2F52D8" w14:textId="0E7F1EA0" w:rsidR="00F5523F" w:rsidDel="00C774DC" w:rsidRDefault="00F5523F" w:rsidP="007C127C">
            <w:pPr>
              <w:spacing w:line="276" w:lineRule="auto"/>
              <w:rPr>
                <w:del w:id="1522" w:author="phuong vu" w:date="2018-11-22T13:51:00Z"/>
                <w:lang w:val="en-US"/>
              </w:rPr>
            </w:pPr>
            <w:del w:id="1523" w:author="phuong vu" w:date="2018-11-22T13:51:00Z">
              <w:r w:rsidDel="00C774DC">
                <w:rPr>
                  <w:lang w:val="en-US"/>
                </w:rPr>
                <w:delText xml:space="preserve">Bước 2: Danh sách </w:delText>
              </w:r>
              <w:r w:rsidR="00C23007" w:rsidDel="00C774DC">
                <w:rPr>
                  <w:lang w:val="en-US"/>
                </w:rPr>
                <w:delText>biên nhận</w:delText>
              </w:r>
              <w:r w:rsidDel="00C774DC">
                <w:rPr>
                  <w:lang w:val="en-US"/>
                </w:rPr>
                <w:delText xml:space="preserve"> được hiển thị theo dạng bảng. Ở đây người dùng có thể tìm kiếm </w:delText>
              </w:r>
              <w:r w:rsidR="00C23007" w:rsidDel="00C774DC">
                <w:rPr>
                  <w:lang w:val="en-US"/>
                </w:rPr>
                <w:delText>biên nhận</w:delText>
              </w:r>
              <w:r w:rsidDel="00C774DC">
                <w:rPr>
                  <w:lang w:val="en-US"/>
                </w:rPr>
                <w:delText xml:space="preserve"> dựa trên các tiêu chí là các cột của bảng.</w:delText>
              </w:r>
              <w:bookmarkStart w:id="1524" w:name="_Toc530658439"/>
              <w:bookmarkStart w:id="1525" w:name="_Toc530662163"/>
              <w:bookmarkStart w:id="1526" w:name="_Toc530662630"/>
              <w:bookmarkStart w:id="1527" w:name="_Toc530678889"/>
              <w:bookmarkEnd w:id="1524"/>
              <w:bookmarkEnd w:id="1525"/>
              <w:bookmarkEnd w:id="1526"/>
              <w:bookmarkEnd w:id="1527"/>
            </w:del>
          </w:p>
          <w:p w14:paraId="0E89DB0C" w14:textId="27ADC36C" w:rsidR="00F5523F" w:rsidDel="00C774DC" w:rsidRDefault="00F5523F" w:rsidP="007C127C">
            <w:pPr>
              <w:spacing w:line="276" w:lineRule="auto"/>
              <w:rPr>
                <w:del w:id="1528" w:author="phuong vu" w:date="2018-11-22T13:51:00Z"/>
                <w:lang w:val="en-US"/>
              </w:rPr>
            </w:pPr>
            <w:del w:id="1529" w:author="phuong vu" w:date="2018-11-22T13:51:00Z">
              <w:r w:rsidDel="00C774DC">
                <w:rPr>
                  <w:lang w:val="en-US"/>
                </w:rPr>
                <w:delText xml:space="preserve">Bước 3: Khi người dùng </w:delText>
              </w:r>
              <w:r w:rsidR="00A06DD8" w:rsidDel="00C774DC">
                <w:rPr>
                  <w:lang w:val="en-US"/>
                </w:rPr>
                <w:delText>nhấn</w:delText>
              </w:r>
              <w:r w:rsidDel="00C774DC">
                <w:rPr>
                  <w:lang w:val="en-US"/>
                </w:rPr>
                <w:delText xml:space="preserve"> vào tên khách hàng để truy cập vào chi tiết </w:delText>
              </w:r>
              <w:r w:rsidR="00C23007" w:rsidDel="00C774DC">
                <w:rPr>
                  <w:lang w:val="en-US"/>
                </w:rPr>
                <w:delText>biên nhận</w:delText>
              </w:r>
              <w:r w:rsidDel="00C774DC">
                <w:rPr>
                  <w:lang w:val="en-US"/>
                </w:rPr>
                <w:delText xml:space="preserve">. Ở đây, người dùng có thể xem thông tin chi tiết </w:delText>
              </w:r>
              <w:r w:rsidR="00C23007" w:rsidDel="00C774DC">
                <w:rPr>
                  <w:lang w:val="en-US"/>
                </w:rPr>
                <w:delText xml:space="preserve">biên nhận. </w:delText>
              </w:r>
              <w:r w:rsidDel="00C774DC">
                <w:rPr>
                  <w:lang w:val="en-US"/>
                </w:rPr>
                <w:delText>Các chức năng có thể tại trang chi tiết</w:delText>
              </w:r>
              <w:r w:rsidR="00C23007" w:rsidDel="00C774DC">
                <w:rPr>
                  <w:lang w:val="en-US"/>
                </w:rPr>
                <w:delText xml:space="preserve"> biên nhận </w:delText>
              </w:r>
              <w:r w:rsidDel="00C774DC">
                <w:rPr>
                  <w:lang w:val="en-US"/>
                </w:rPr>
                <w:delText>theo loại nhân viên và trạng thái đơn hàng:</w:delText>
              </w:r>
              <w:bookmarkStart w:id="1530" w:name="_Toc530658440"/>
              <w:bookmarkStart w:id="1531" w:name="_Toc530662164"/>
              <w:bookmarkStart w:id="1532" w:name="_Toc530662631"/>
              <w:bookmarkStart w:id="1533" w:name="_Toc530678890"/>
              <w:bookmarkEnd w:id="1530"/>
              <w:bookmarkEnd w:id="1531"/>
              <w:bookmarkEnd w:id="1532"/>
              <w:bookmarkEnd w:id="1533"/>
            </w:del>
          </w:p>
          <w:p w14:paraId="3CCC9CCD" w14:textId="5A0D97C3" w:rsidR="00F5523F" w:rsidRPr="007C127C" w:rsidDel="00C774DC" w:rsidRDefault="00F5523F" w:rsidP="007C127C">
            <w:pPr>
              <w:pStyle w:val="ListParagraph"/>
              <w:numPr>
                <w:ilvl w:val="0"/>
                <w:numId w:val="30"/>
              </w:numPr>
              <w:spacing w:line="276" w:lineRule="auto"/>
              <w:rPr>
                <w:del w:id="1534" w:author="phuong vu" w:date="2018-11-22T13:51:00Z"/>
                <w:lang w:val="en-US"/>
              </w:rPr>
            </w:pPr>
            <w:del w:id="1535" w:author="phuong vu" w:date="2018-11-22T13:51:00Z">
              <w:r w:rsidDel="00C774DC">
                <w:rPr>
                  <w:lang w:val="en-US"/>
                </w:rPr>
                <w:delText>Trạng thái “</w:delText>
              </w:r>
              <w:r w:rsidRPr="002947C2" w:rsidDel="00C774DC">
                <w:rPr>
                  <w:i/>
                  <w:lang w:val="en-US"/>
                </w:rPr>
                <w:delText>đang chờ</w:delText>
              </w:r>
              <w:r w:rsidR="00C23007" w:rsidDel="00C774DC">
                <w:rPr>
                  <w:i/>
                  <w:lang w:val="en-US"/>
                </w:rPr>
                <w:delText xml:space="preserve"> nhận đồ</w:delText>
              </w:r>
              <w:r w:rsidDel="00C774DC">
                <w:rPr>
                  <w:lang w:val="en-US"/>
                </w:rPr>
                <w:delText xml:space="preserve">”: </w:delText>
              </w:r>
              <w:r w:rsidR="00C23007" w:rsidRPr="002947C2" w:rsidDel="00C774DC">
                <w:rPr>
                  <w:lang w:val="en-US"/>
                </w:rPr>
                <w:delText xml:space="preserve">Nhân viên nhận và trả quần </w:delText>
              </w:r>
              <w:r w:rsidR="00C23007" w:rsidDel="00C774DC">
                <w:rPr>
                  <w:lang w:val="en-US"/>
                </w:rPr>
                <w:delText xml:space="preserve">áo </w:delText>
              </w:r>
              <w:r w:rsidR="00A06DD8" w:rsidDel="00C774DC">
                <w:rPr>
                  <w:lang w:val="en-US"/>
                </w:rPr>
                <w:delText>nhấn</w:delText>
              </w:r>
              <w:r w:rsidDel="00C774DC">
                <w:rPr>
                  <w:lang w:val="en-US"/>
                </w:rPr>
                <w:delText xml:space="preserve"> “</w:delText>
              </w:r>
              <w:r w:rsidRPr="002947C2" w:rsidDel="00C774DC">
                <w:rPr>
                  <w:i/>
                  <w:lang w:val="en-US"/>
                </w:rPr>
                <w:delText>chấp nhận</w:delText>
              </w:r>
              <w:r w:rsidDel="00C774DC">
                <w:rPr>
                  <w:lang w:val="en-US"/>
                </w:rPr>
                <w:delText>”</w:delText>
              </w:r>
              <w:r w:rsidR="003C2A70" w:rsidDel="00C774DC">
                <w:rPr>
                  <w:lang w:val="en-US"/>
                </w:rPr>
                <w:delText xml:space="preserve">, người dùng sẽ được gán thành người đi nhận đơn hàng đó và có nhiệm vụ cập nhật thông tin biên nhận (bao gồm số lượng đồ nhận, ngày nhận và thời gian nhận). Sau khi nhận đồ hoàn tất buộc nhấn nút </w:delText>
              </w:r>
              <w:r w:rsidR="003C2A70" w:rsidRPr="007C127C" w:rsidDel="00C774DC">
                <w:rPr>
                  <w:i/>
                  <w:lang w:val="en-US"/>
                </w:rPr>
                <w:delText>“đã nhận</w:delText>
              </w:r>
              <w:r w:rsidR="003C2A70" w:rsidDel="00C774DC">
                <w:rPr>
                  <w:i/>
                  <w:lang w:val="en-US"/>
                </w:rPr>
                <w:delText>”</w:delText>
              </w:r>
              <w:r w:rsidR="003C2A70" w:rsidDel="00C774DC">
                <w:rPr>
                  <w:lang w:val="en-US"/>
                </w:rPr>
                <w:delText xml:space="preserve"> để thay đổi trạng thái biên nhận thành </w:delText>
              </w:r>
              <w:r w:rsidR="003C2A70" w:rsidDel="00C774DC">
                <w:rPr>
                  <w:i/>
                  <w:lang w:val="en-US"/>
                </w:rPr>
                <w:delText xml:space="preserve">“đã nhận đồ” </w:delText>
              </w:r>
              <w:r w:rsidR="003C2A70" w:rsidDel="00C774DC">
                <w:rPr>
                  <w:lang w:val="en-US"/>
                </w:rPr>
                <w:delText xml:space="preserve">và đơn hàng ứng với biên nhận chuyển từ </w:delText>
              </w:r>
              <w:r w:rsidR="003C2A70" w:rsidDel="00C774DC">
                <w:rPr>
                  <w:i/>
                  <w:lang w:val="en-US"/>
                </w:rPr>
                <w:delText xml:space="preserve">“đã nhận” </w:delText>
              </w:r>
              <w:r w:rsidR="003C2A70" w:rsidDel="00C774DC">
                <w:rPr>
                  <w:lang w:val="en-US"/>
                </w:rPr>
                <w:delText xml:space="preserve">thành </w:delText>
              </w:r>
              <w:r w:rsidR="003C2A70" w:rsidDel="00C774DC">
                <w:rPr>
                  <w:i/>
                  <w:lang w:val="en-US"/>
                </w:rPr>
                <w:delText xml:space="preserve">“đang chờ xử lí”. </w:delText>
              </w:r>
              <w:bookmarkStart w:id="1536" w:name="_Toc530658441"/>
              <w:bookmarkStart w:id="1537" w:name="_Toc530662165"/>
              <w:bookmarkStart w:id="1538" w:name="_Toc530662632"/>
              <w:bookmarkStart w:id="1539" w:name="_Toc530678891"/>
              <w:bookmarkEnd w:id="1536"/>
              <w:bookmarkEnd w:id="1537"/>
              <w:bookmarkEnd w:id="1538"/>
              <w:bookmarkEnd w:id="1539"/>
            </w:del>
          </w:p>
          <w:p w14:paraId="4E1524D7" w14:textId="057B153C" w:rsidR="003C2A70" w:rsidRPr="002947C2" w:rsidDel="00C774DC" w:rsidRDefault="003C2A70" w:rsidP="007C127C">
            <w:pPr>
              <w:pStyle w:val="ListParagraph"/>
              <w:numPr>
                <w:ilvl w:val="0"/>
                <w:numId w:val="30"/>
              </w:numPr>
              <w:spacing w:line="276" w:lineRule="auto"/>
              <w:rPr>
                <w:del w:id="1540" w:author="phuong vu" w:date="2018-11-22T13:51:00Z"/>
                <w:lang w:val="en-US"/>
              </w:rPr>
            </w:pPr>
            <w:del w:id="1541" w:author="phuong vu" w:date="2018-11-22T13:51:00Z">
              <w:r w:rsidDel="00C774DC">
                <w:rPr>
                  <w:lang w:val="en-US"/>
                </w:rPr>
                <w:delText xml:space="preserve">Trạng thái </w:delText>
              </w:r>
              <w:r w:rsidDel="00C774DC">
                <w:rPr>
                  <w:i/>
                  <w:lang w:val="en-US"/>
                </w:rPr>
                <w:delText xml:space="preserve">“đang chờ giao đồ”: </w:delText>
              </w:r>
              <w:r w:rsidDel="00C774DC">
                <w:rPr>
                  <w:lang w:val="en-US"/>
                </w:rPr>
                <w:delText xml:space="preserve">Nhân viên nhận và trả quần ảo </w:delText>
              </w:r>
              <w:r w:rsidR="00A06DD8" w:rsidDel="00C774DC">
                <w:rPr>
                  <w:lang w:val="en-US"/>
                </w:rPr>
                <w:delText>nhấn</w:delText>
              </w:r>
              <w:r w:rsidDel="00C774DC">
                <w:rPr>
                  <w:lang w:val="en-US"/>
                </w:rPr>
                <w:delText xml:space="preserve"> vào nút </w:delText>
              </w:r>
              <w:r w:rsidDel="00C774DC">
                <w:rPr>
                  <w:i/>
                  <w:lang w:val="en-US"/>
                </w:rPr>
                <w:delText xml:space="preserve">“giao đồ”, </w:delText>
              </w:r>
              <w:r w:rsidDel="00C774DC">
                <w:rPr>
                  <w:lang w:val="en-US"/>
                </w:rPr>
                <w:delText>người dùng sẽ được gán thành người đi giao đơn hàng đó và có nhiệm vụ câp nhật thông tin biên nhận (bao gồm thời gian, ngày giao đơn hàng). Sau khi giao hoàn tất buộc nhấn nút “</w:delText>
              </w:r>
              <w:r w:rsidRPr="007C127C" w:rsidDel="00C774DC">
                <w:rPr>
                  <w:i/>
                  <w:lang w:val="en-US"/>
                </w:rPr>
                <w:delText>đã giao</w:delText>
              </w:r>
              <w:r w:rsidDel="00C774DC">
                <w:rPr>
                  <w:lang w:val="en-US"/>
                </w:rPr>
                <w:delText>”</w:delText>
              </w:r>
              <w:r w:rsidR="00FF18BA" w:rsidDel="00C774DC">
                <w:rPr>
                  <w:lang w:val="en-US"/>
                </w:rPr>
                <w:delText xml:space="preserve"> và đơn hàng ứng với biên nhận chuyển từ “</w:delText>
              </w:r>
              <w:r w:rsidR="00FF18BA" w:rsidRPr="007C127C" w:rsidDel="00C774DC">
                <w:rPr>
                  <w:i/>
                  <w:lang w:val="en-US"/>
                </w:rPr>
                <w:delText>đã xử lí hoàn tất</w:delText>
              </w:r>
              <w:r w:rsidR="00FF18BA" w:rsidDel="00C774DC">
                <w:rPr>
                  <w:lang w:val="en-US"/>
                </w:rPr>
                <w:delText xml:space="preserve">” thành </w:delText>
              </w:r>
              <w:r w:rsidR="00FF18BA" w:rsidDel="00C774DC">
                <w:rPr>
                  <w:i/>
                  <w:lang w:val="en-US"/>
                </w:rPr>
                <w:delText>“thành công”.</w:delText>
              </w:r>
              <w:bookmarkStart w:id="1542" w:name="_Toc530658442"/>
              <w:bookmarkStart w:id="1543" w:name="_Toc530662166"/>
              <w:bookmarkStart w:id="1544" w:name="_Toc530662633"/>
              <w:bookmarkStart w:id="1545" w:name="_Toc530678892"/>
              <w:bookmarkEnd w:id="1542"/>
              <w:bookmarkEnd w:id="1543"/>
              <w:bookmarkEnd w:id="1544"/>
              <w:bookmarkEnd w:id="1545"/>
            </w:del>
          </w:p>
        </w:tc>
        <w:bookmarkStart w:id="1546" w:name="_Toc530658443"/>
        <w:bookmarkStart w:id="1547" w:name="_Toc530662167"/>
        <w:bookmarkStart w:id="1548" w:name="_Toc530662634"/>
        <w:bookmarkStart w:id="1549" w:name="_Toc530678893"/>
        <w:bookmarkEnd w:id="1546"/>
        <w:bookmarkEnd w:id="1547"/>
        <w:bookmarkEnd w:id="1548"/>
        <w:bookmarkEnd w:id="1549"/>
      </w:tr>
      <w:tr w:rsidR="00FF18BA" w:rsidDel="00C774DC" w14:paraId="3E9ED423" w14:textId="207384AC" w:rsidTr="00A06DD8">
        <w:trPr>
          <w:del w:id="1550" w:author="phuong vu" w:date="2018-11-22T13:51:00Z"/>
        </w:trPr>
        <w:tc>
          <w:tcPr>
            <w:tcW w:w="2425" w:type="dxa"/>
          </w:tcPr>
          <w:p w14:paraId="71BF2106" w14:textId="105D1E7B" w:rsidR="00F5523F" w:rsidRPr="00B808BD" w:rsidDel="00C774DC" w:rsidRDefault="00F5523F" w:rsidP="00A06DD8">
            <w:pPr>
              <w:spacing w:line="276" w:lineRule="auto"/>
              <w:rPr>
                <w:del w:id="1551" w:author="phuong vu" w:date="2018-11-22T13:51:00Z"/>
                <w:b/>
              </w:rPr>
            </w:pPr>
            <w:del w:id="1552" w:author="phuong vu" w:date="2018-11-22T13:51:00Z">
              <w:r w:rsidRPr="00B808BD" w:rsidDel="00C774DC">
                <w:rPr>
                  <w:b/>
                </w:rPr>
                <w:delText>Kết quả</w:delText>
              </w:r>
              <w:bookmarkStart w:id="1553" w:name="_Toc530658444"/>
              <w:bookmarkStart w:id="1554" w:name="_Toc530662168"/>
              <w:bookmarkStart w:id="1555" w:name="_Toc530662635"/>
              <w:bookmarkStart w:id="1556" w:name="_Toc530678894"/>
              <w:bookmarkEnd w:id="1553"/>
              <w:bookmarkEnd w:id="1554"/>
              <w:bookmarkEnd w:id="1555"/>
              <w:bookmarkEnd w:id="1556"/>
            </w:del>
          </w:p>
        </w:tc>
        <w:tc>
          <w:tcPr>
            <w:tcW w:w="6686" w:type="dxa"/>
          </w:tcPr>
          <w:p w14:paraId="4C62CB2E" w14:textId="1282B1A9" w:rsidR="00F5523F" w:rsidDel="00C774DC" w:rsidRDefault="00F5523F" w:rsidP="00A06DD8">
            <w:pPr>
              <w:spacing w:line="276" w:lineRule="auto"/>
              <w:rPr>
                <w:del w:id="1557" w:author="phuong vu" w:date="2018-11-22T13:51:00Z"/>
                <w:lang w:val="en-US"/>
              </w:rPr>
            </w:pPr>
            <w:del w:id="1558" w:author="phuong vu" w:date="2018-11-22T13:51:00Z">
              <w:r w:rsidDel="00C774DC">
                <w:rPr>
                  <w:lang w:val="en-US"/>
                </w:rPr>
                <w:delText xml:space="preserve">Hiển thị thông tin tất cả </w:delText>
              </w:r>
              <w:r w:rsidR="00FF18BA" w:rsidDel="00C774DC">
                <w:rPr>
                  <w:lang w:val="en-US"/>
                </w:rPr>
                <w:delText xml:space="preserve">biên nhận </w:delText>
              </w:r>
              <w:r w:rsidDel="00C774DC">
                <w:rPr>
                  <w:lang w:val="en-US"/>
                </w:rPr>
                <w:delText>dưới dạng bảng.</w:delText>
              </w:r>
              <w:bookmarkStart w:id="1559" w:name="_Toc530658445"/>
              <w:bookmarkStart w:id="1560" w:name="_Toc530662169"/>
              <w:bookmarkStart w:id="1561" w:name="_Toc530662636"/>
              <w:bookmarkStart w:id="1562" w:name="_Toc530678895"/>
              <w:bookmarkEnd w:id="1559"/>
              <w:bookmarkEnd w:id="1560"/>
              <w:bookmarkEnd w:id="1561"/>
              <w:bookmarkEnd w:id="1562"/>
            </w:del>
          </w:p>
          <w:p w14:paraId="0519820D" w14:textId="244905E2" w:rsidR="00F5523F" w:rsidRPr="002947C2" w:rsidDel="00C774DC" w:rsidRDefault="00F5523F" w:rsidP="007C127C">
            <w:pPr>
              <w:spacing w:line="276" w:lineRule="auto"/>
              <w:rPr>
                <w:del w:id="1563" w:author="phuong vu" w:date="2018-11-22T13:51:00Z"/>
                <w:lang w:val="en-US"/>
              </w:rPr>
            </w:pPr>
            <w:del w:id="1564" w:author="phuong vu" w:date="2018-11-22T13:51:00Z">
              <w:r w:rsidDel="00C774DC">
                <w:rPr>
                  <w:lang w:val="en-US"/>
                </w:rPr>
                <w:delText xml:space="preserve">Khi </w:delText>
              </w:r>
              <w:r w:rsidR="00A06DD8" w:rsidDel="00C774DC">
                <w:rPr>
                  <w:lang w:val="en-US"/>
                </w:rPr>
                <w:delText>nhấn</w:delText>
              </w:r>
              <w:r w:rsidDel="00C774DC">
                <w:rPr>
                  <w:lang w:val="en-US"/>
                </w:rPr>
                <w:delText xml:space="preserve"> vào tên khách hàng hiển thị chi tiết </w:delText>
              </w:r>
              <w:r w:rsidR="00FF18BA" w:rsidDel="00C774DC">
                <w:rPr>
                  <w:lang w:val="en-US"/>
                </w:rPr>
                <w:delText>biên nhận</w:delText>
              </w:r>
              <w:r w:rsidDel="00C774DC">
                <w:rPr>
                  <w:lang w:val="en-US"/>
                </w:rPr>
                <w:delText>.</w:delText>
              </w:r>
              <w:bookmarkStart w:id="1565" w:name="_Toc530658446"/>
              <w:bookmarkStart w:id="1566" w:name="_Toc530662170"/>
              <w:bookmarkStart w:id="1567" w:name="_Toc530662637"/>
              <w:bookmarkStart w:id="1568" w:name="_Toc530678896"/>
              <w:bookmarkEnd w:id="1565"/>
              <w:bookmarkEnd w:id="1566"/>
              <w:bookmarkEnd w:id="1567"/>
              <w:bookmarkEnd w:id="1568"/>
            </w:del>
          </w:p>
        </w:tc>
        <w:bookmarkStart w:id="1569" w:name="_Toc530658447"/>
        <w:bookmarkStart w:id="1570" w:name="_Toc530662171"/>
        <w:bookmarkStart w:id="1571" w:name="_Toc530662638"/>
        <w:bookmarkStart w:id="1572" w:name="_Toc530678897"/>
        <w:bookmarkEnd w:id="1569"/>
        <w:bookmarkEnd w:id="1570"/>
        <w:bookmarkEnd w:id="1571"/>
        <w:bookmarkEnd w:id="1572"/>
      </w:tr>
      <w:tr w:rsidR="00FF18BA" w:rsidDel="00C774DC" w14:paraId="497A03F3" w14:textId="4F901E7E" w:rsidTr="00A06DD8">
        <w:trPr>
          <w:del w:id="1573" w:author="phuong vu" w:date="2018-11-22T13:51:00Z"/>
        </w:trPr>
        <w:tc>
          <w:tcPr>
            <w:tcW w:w="2425" w:type="dxa"/>
          </w:tcPr>
          <w:p w14:paraId="6E3D0B05" w14:textId="6FC66B53" w:rsidR="00F5523F" w:rsidRPr="00B808BD" w:rsidDel="00C774DC" w:rsidRDefault="00F5523F" w:rsidP="00A06DD8">
            <w:pPr>
              <w:spacing w:line="276" w:lineRule="auto"/>
              <w:rPr>
                <w:del w:id="1574" w:author="phuong vu" w:date="2018-11-22T13:51:00Z"/>
                <w:b/>
              </w:rPr>
            </w:pPr>
            <w:del w:id="1575" w:author="phuong vu" w:date="2018-11-22T13:51:00Z">
              <w:r w:rsidRPr="00B808BD" w:rsidDel="00C774DC">
                <w:rPr>
                  <w:b/>
                </w:rPr>
                <w:delText>Ghi chú</w:delText>
              </w:r>
              <w:bookmarkStart w:id="1576" w:name="_Toc530658448"/>
              <w:bookmarkStart w:id="1577" w:name="_Toc530662172"/>
              <w:bookmarkStart w:id="1578" w:name="_Toc530662639"/>
              <w:bookmarkStart w:id="1579" w:name="_Toc530678898"/>
              <w:bookmarkEnd w:id="1576"/>
              <w:bookmarkEnd w:id="1577"/>
              <w:bookmarkEnd w:id="1578"/>
              <w:bookmarkEnd w:id="1579"/>
            </w:del>
          </w:p>
        </w:tc>
        <w:tc>
          <w:tcPr>
            <w:tcW w:w="6686" w:type="dxa"/>
          </w:tcPr>
          <w:p w14:paraId="36DCA385" w14:textId="2A1054C0" w:rsidR="00F5523F" w:rsidDel="00C774DC" w:rsidRDefault="00F5523F" w:rsidP="00A06DD8">
            <w:pPr>
              <w:keepNext/>
              <w:spacing w:line="276" w:lineRule="auto"/>
              <w:rPr>
                <w:del w:id="1580" w:author="phuong vu" w:date="2018-11-22T13:51:00Z"/>
              </w:rPr>
            </w:pPr>
            <w:bookmarkStart w:id="1581" w:name="_Toc530658449"/>
            <w:bookmarkStart w:id="1582" w:name="_Toc530662173"/>
            <w:bookmarkStart w:id="1583" w:name="_Toc530662640"/>
            <w:bookmarkStart w:id="1584" w:name="_Toc530678899"/>
            <w:bookmarkEnd w:id="1581"/>
            <w:bookmarkEnd w:id="1582"/>
            <w:bookmarkEnd w:id="1583"/>
            <w:bookmarkEnd w:id="1584"/>
          </w:p>
        </w:tc>
        <w:bookmarkStart w:id="1585" w:name="_Toc530658450"/>
        <w:bookmarkStart w:id="1586" w:name="_Toc530662174"/>
        <w:bookmarkStart w:id="1587" w:name="_Toc530662641"/>
        <w:bookmarkStart w:id="1588" w:name="_Toc530678900"/>
        <w:bookmarkEnd w:id="1585"/>
        <w:bookmarkEnd w:id="1586"/>
        <w:bookmarkEnd w:id="1587"/>
        <w:bookmarkEnd w:id="1588"/>
      </w:tr>
    </w:tbl>
    <w:p w14:paraId="61D1C12D" w14:textId="66EEB252" w:rsidR="00F5523F" w:rsidRPr="00A06DD8" w:rsidDel="00C774DC" w:rsidRDefault="00F5523F" w:rsidP="00A06DD8">
      <w:pPr>
        <w:rPr>
          <w:del w:id="1589" w:author="phuong vu" w:date="2018-11-22T13:51:00Z"/>
        </w:rPr>
      </w:pPr>
      <w:bookmarkStart w:id="1590" w:name="_Toc530658451"/>
      <w:bookmarkStart w:id="1591" w:name="_Toc530662175"/>
      <w:bookmarkStart w:id="1592" w:name="_Toc530662642"/>
      <w:bookmarkStart w:id="1593" w:name="_Toc530678901"/>
      <w:bookmarkEnd w:id="1590"/>
      <w:bookmarkEnd w:id="1591"/>
      <w:bookmarkEnd w:id="1592"/>
      <w:bookmarkEnd w:id="1593"/>
    </w:p>
    <w:p w14:paraId="1834BFC0" w14:textId="7E0B7BBC" w:rsidR="00730F28" w:rsidDel="00C774DC" w:rsidRDefault="00730F28" w:rsidP="00730F28">
      <w:pPr>
        <w:pStyle w:val="Heading4"/>
        <w:rPr>
          <w:del w:id="1594" w:author="phuong vu" w:date="2018-11-22T13:51:00Z"/>
        </w:rPr>
      </w:pPr>
      <w:del w:id="1595" w:author="phuong vu" w:date="2018-11-22T13:51:00Z">
        <w:r w:rsidDel="00C774DC">
          <w:rPr>
            <w:lang w:val="en-US"/>
          </w:rPr>
          <w:delText xml:space="preserve"> </w:delText>
        </w:r>
        <w:r w:rsidDel="00C774DC">
          <w:delText>Quản lí phân công xử lí đơn hàng</w:delText>
        </w:r>
        <w:bookmarkStart w:id="1596" w:name="_Toc530658452"/>
        <w:bookmarkStart w:id="1597" w:name="_Toc530662176"/>
        <w:bookmarkStart w:id="1598" w:name="_Toc530662643"/>
        <w:bookmarkStart w:id="1599" w:name="_Toc530678902"/>
        <w:bookmarkEnd w:id="1596"/>
        <w:bookmarkEnd w:id="1597"/>
        <w:bookmarkEnd w:id="1598"/>
        <w:bookmarkEnd w:id="1599"/>
      </w:del>
    </w:p>
    <w:tbl>
      <w:tblPr>
        <w:tblStyle w:val="TableGrid"/>
        <w:tblW w:w="0" w:type="auto"/>
        <w:tblLook w:val="04A0" w:firstRow="1" w:lastRow="0" w:firstColumn="1" w:lastColumn="0" w:noHBand="0" w:noVBand="1"/>
      </w:tblPr>
      <w:tblGrid>
        <w:gridCol w:w="2346"/>
        <w:gridCol w:w="6431"/>
      </w:tblGrid>
      <w:tr w:rsidR="009B0E96" w:rsidDel="00C774DC" w14:paraId="42FD3F12" w14:textId="10C33A3B" w:rsidTr="00225404">
        <w:trPr>
          <w:del w:id="1600" w:author="phuong vu" w:date="2018-11-22T13:51:00Z"/>
        </w:trPr>
        <w:tc>
          <w:tcPr>
            <w:tcW w:w="2425" w:type="dxa"/>
          </w:tcPr>
          <w:p w14:paraId="4C6AE9A3" w14:textId="4B76ECF2" w:rsidR="009B0E96" w:rsidRPr="00B808BD" w:rsidDel="00C774DC" w:rsidRDefault="009B0E96" w:rsidP="00225404">
            <w:pPr>
              <w:spacing w:line="276" w:lineRule="auto"/>
              <w:rPr>
                <w:del w:id="1601" w:author="phuong vu" w:date="2018-11-22T13:51:00Z"/>
                <w:b/>
              </w:rPr>
            </w:pPr>
            <w:del w:id="1602" w:author="phuong vu" w:date="2018-11-22T13:51:00Z">
              <w:r w:rsidRPr="00B808BD" w:rsidDel="00C774DC">
                <w:rPr>
                  <w:b/>
                </w:rPr>
                <w:delText>Mã yêu cầu</w:delText>
              </w:r>
              <w:bookmarkStart w:id="1603" w:name="_Toc530658453"/>
              <w:bookmarkStart w:id="1604" w:name="_Toc530662177"/>
              <w:bookmarkStart w:id="1605" w:name="_Toc530662644"/>
              <w:bookmarkStart w:id="1606" w:name="_Toc530678903"/>
              <w:bookmarkEnd w:id="1603"/>
              <w:bookmarkEnd w:id="1604"/>
              <w:bookmarkEnd w:id="1605"/>
              <w:bookmarkEnd w:id="1606"/>
            </w:del>
          </w:p>
        </w:tc>
        <w:tc>
          <w:tcPr>
            <w:tcW w:w="6686" w:type="dxa"/>
          </w:tcPr>
          <w:p w14:paraId="3C91DDF8" w14:textId="6893FFA5" w:rsidR="009B0E96" w:rsidRPr="002947C2" w:rsidDel="00C774DC" w:rsidRDefault="009B0E96" w:rsidP="00225404">
            <w:pPr>
              <w:spacing w:line="276" w:lineRule="auto"/>
              <w:rPr>
                <w:del w:id="1607" w:author="phuong vu" w:date="2018-11-22T13:51:00Z"/>
                <w:lang w:val="en-US"/>
              </w:rPr>
            </w:pPr>
            <w:del w:id="1608" w:author="phuong vu" w:date="2018-11-22T13:51:00Z">
              <w:r w:rsidDel="00C774DC">
                <w:rPr>
                  <w:lang w:val="en-US"/>
                </w:rPr>
                <w:delText>GU_04</w:delText>
              </w:r>
              <w:bookmarkStart w:id="1609" w:name="_Toc530658454"/>
              <w:bookmarkStart w:id="1610" w:name="_Toc530662178"/>
              <w:bookmarkStart w:id="1611" w:name="_Toc530662645"/>
              <w:bookmarkStart w:id="1612" w:name="_Toc530678904"/>
              <w:bookmarkEnd w:id="1609"/>
              <w:bookmarkEnd w:id="1610"/>
              <w:bookmarkEnd w:id="1611"/>
              <w:bookmarkEnd w:id="1612"/>
            </w:del>
          </w:p>
        </w:tc>
        <w:bookmarkStart w:id="1613" w:name="_Toc530658455"/>
        <w:bookmarkStart w:id="1614" w:name="_Toc530662179"/>
        <w:bookmarkStart w:id="1615" w:name="_Toc530662646"/>
        <w:bookmarkStart w:id="1616" w:name="_Toc530678905"/>
        <w:bookmarkEnd w:id="1613"/>
        <w:bookmarkEnd w:id="1614"/>
        <w:bookmarkEnd w:id="1615"/>
        <w:bookmarkEnd w:id="1616"/>
      </w:tr>
      <w:tr w:rsidR="009B0E96" w:rsidDel="00C774DC" w14:paraId="44117EC2" w14:textId="2C3632DA" w:rsidTr="00225404">
        <w:trPr>
          <w:del w:id="1617" w:author="phuong vu" w:date="2018-11-22T13:51:00Z"/>
        </w:trPr>
        <w:tc>
          <w:tcPr>
            <w:tcW w:w="2425" w:type="dxa"/>
          </w:tcPr>
          <w:p w14:paraId="0869766D" w14:textId="08A532F5" w:rsidR="009B0E96" w:rsidRPr="00B808BD" w:rsidDel="00C774DC" w:rsidRDefault="009B0E96" w:rsidP="00225404">
            <w:pPr>
              <w:spacing w:line="276" w:lineRule="auto"/>
              <w:rPr>
                <w:del w:id="1618" w:author="phuong vu" w:date="2018-11-22T13:51:00Z"/>
                <w:b/>
              </w:rPr>
            </w:pPr>
            <w:del w:id="1619" w:author="phuong vu" w:date="2018-11-22T13:51:00Z">
              <w:r w:rsidRPr="00B808BD" w:rsidDel="00C774DC">
                <w:rPr>
                  <w:b/>
                </w:rPr>
                <w:delText>Tên chức năng</w:delText>
              </w:r>
              <w:bookmarkStart w:id="1620" w:name="_Toc530658456"/>
              <w:bookmarkStart w:id="1621" w:name="_Toc530662180"/>
              <w:bookmarkStart w:id="1622" w:name="_Toc530662647"/>
              <w:bookmarkStart w:id="1623" w:name="_Toc530678906"/>
              <w:bookmarkEnd w:id="1620"/>
              <w:bookmarkEnd w:id="1621"/>
              <w:bookmarkEnd w:id="1622"/>
              <w:bookmarkEnd w:id="1623"/>
            </w:del>
          </w:p>
        </w:tc>
        <w:tc>
          <w:tcPr>
            <w:tcW w:w="6686" w:type="dxa"/>
          </w:tcPr>
          <w:p w14:paraId="50F0E1C1" w14:textId="13AE9927" w:rsidR="009B0E96" w:rsidRPr="00A06DD8" w:rsidDel="00C774DC" w:rsidRDefault="009B0E96" w:rsidP="00225404">
            <w:pPr>
              <w:spacing w:line="276" w:lineRule="auto"/>
              <w:rPr>
                <w:del w:id="1624" w:author="phuong vu" w:date="2018-11-22T13:51:00Z"/>
                <w:lang w:val="en-US"/>
              </w:rPr>
            </w:pPr>
            <w:del w:id="1625" w:author="phuong vu" w:date="2018-11-22T13:51:00Z">
              <w:r w:rsidDel="00C774DC">
                <w:delText>Quản lí phân công xử lí đơn hàng</w:delText>
              </w:r>
              <w:bookmarkStart w:id="1626" w:name="_Toc530658457"/>
              <w:bookmarkStart w:id="1627" w:name="_Toc530662181"/>
              <w:bookmarkStart w:id="1628" w:name="_Toc530662648"/>
              <w:bookmarkStart w:id="1629" w:name="_Toc530678907"/>
              <w:bookmarkEnd w:id="1626"/>
              <w:bookmarkEnd w:id="1627"/>
              <w:bookmarkEnd w:id="1628"/>
              <w:bookmarkEnd w:id="1629"/>
            </w:del>
          </w:p>
        </w:tc>
        <w:bookmarkStart w:id="1630" w:name="_Toc530658458"/>
        <w:bookmarkStart w:id="1631" w:name="_Toc530662182"/>
        <w:bookmarkStart w:id="1632" w:name="_Toc530662649"/>
        <w:bookmarkStart w:id="1633" w:name="_Toc530678908"/>
        <w:bookmarkEnd w:id="1630"/>
        <w:bookmarkEnd w:id="1631"/>
        <w:bookmarkEnd w:id="1632"/>
        <w:bookmarkEnd w:id="1633"/>
      </w:tr>
      <w:tr w:rsidR="009B0E96" w:rsidDel="00C774DC" w14:paraId="7F3DDF15" w14:textId="0338AEF4" w:rsidTr="00225404">
        <w:trPr>
          <w:del w:id="1634" w:author="phuong vu" w:date="2018-11-22T13:51:00Z"/>
        </w:trPr>
        <w:tc>
          <w:tcPr>
            <w:tcW w:w="2425" w:type="dxa"/>
          </w:tcPr>
          <w:p w14:paraId="6E38A38D" w14:textId="6A88CA01" w:rsidR="009B0E96" w:rsidRPr="00B808BD" w:rsidDel="00C774DC" w:rsidRDefault="009B0E96" w:rsidP="00225404">
            <w:pPr>
              <w:spacing w:line="276" w:lineRule="auto"/>
              <w:rPr>
                <w:del w:id="1635" w:author="phuong vu" w:date="2018-11-22T13:51:00Z"/>
                <w:b/>
              </w:rPr>
            </w:pPr>
            <w:del w:id="1636" w:author="phuong vu" w:date="2018-11-22T13:51:00Z">
              <w:r w:rsidRPr="00B808BD" w:rsidDel="00C774DC">
                <w:rPr>
                  <w:b/>
                </w:rPr>
                <w:delText>Đối tượng sử dụng</w:delText>
              </w:r>
              <w:bookmarkStart w:id="1637" w:name="_Toc530658459"/>
              <w:bookmarkStart w:id="1638" w:name="_Toc530662183"/>
              <w:bookmarkStart w:id="1639" w:name="_Toc530662650"/>
              <w:bookmarkStart w:id="1640" w:name="_Toc530678909"/>
              <w:bookmarkEnd w:id="1637"/>
              <w:bookmarkEnd w:id="1638"/>
              <w:bookmarkEnd w:id="1639"/>
              <w:bookmarkEnd w:id="1640"/>
            </w:del>
          </w:p>
        </w:tc>
        <w:tc>
          <w:tcPr>
            <w:tcW w:w="6686" w:type="dxa"/>
          </w:tcPr>
          <w:p w14:paraId="0DE75894" w14:textId="14D67AFB" w:rsidR="009B0E96" w:rsidRPr="002947C2" w:rsidDel="00C774DC" w:rsidRDefault="009B0E96" w:rsidP="00225404">
            <w:pPr>
              <w:spacing w:line="276" w:lineRule="auto"/>
              <w:rPr>
                <w:del w:id="1641" w:author="phuong vu" w:date="2018-11-22T13:51:00Z"/>
                <w:lang w:val="en-US"/>
              </w:rPr>
            </w:pPr>
            <w:del w:id="1642" w:author="phuong vu" w:date="2018-11-22T13:51:00Z">
              <w:r w:rsidRPr="009B0E96" w:rsidDel="00C774DC">
                <w:rPr>
                  <w:lang w:val="en-US"/>
                </w:rPr>
                <w:delText>Nhân viên cửa hàng</w:delText>
              </w:r>
              <w:r w:rsidDel="00C774DC">
                <w:rPr>
                  <w:lang w:val="en-US"/>
                </w:rPr>
                <w:delText xml:space="preserve"> (Nhân viên quản lí </w:delText>
              </w:r>
            </w:del>
            <w:del w:id="1643" w:author="phuong vu" w:date="2018-11-21T22:44:00Z">
              <w:r w:rsidDel="00E12820">
                <w:rPr>
                  <w:lang w:val="en-US"/>
                </w:rPr>
                <w:delText>cửa hàng</w:delText>
              </w:r>
            </w:del>
            <w:del w:id="1644" w:author="phuong vu" w:date="2018-11-22T13:51:00Z">
              <w:r w:rsidDel="00C774DC">
                <w:rPr>
                  <w:lang w:val="en-US"/>
                </w:rPr>
                <w:delText>)</w:delText>
              </w:r>
              <w:bookmarkStart w:id="1645" w:name="_Toc530658460"/>
              <w:bookmarkStart w:id="1646" w:name="_Toc530662184"/>
              <w:bookmarkStart w:id="1647" w:name="_Toc530662651"/>
              <w:bookmarkStart w:id="1648" w:name="_Toc530678910"/>
              <w:bookmarkEnd w:id="1645"/>
              <w:bookmarkEnd w:id="1646"/>
              <w:bookmarkEnd w:id="1647"/>
              <w:bookmarkEnd w:id="1648"/>
            </w:del>
          </w:p>
        </w:tc>
        <w:bookmarkStart w:id="1649" w:name="_Toc530658461"/>
        <w:bookmarkStart w:id="1650" w:name="_Toc530662185"/>
        <w:bookmarkStart w:id="1651" w:name="_Toc530662652"/>
        <w:bookmarkStart w:id="1652" w:name="_Toc530678911"/>
        <w:bookmarkEnd w:id="1649"/>
        <w:bookmarkEnd w:id="1650"/>
        <w:bookmarkEnd w:id="1651"/>
        <w:bookmarkEnd w:id="1652"/>
      </w:tr>
      <w:tr w:rsidR="009B0E96" w:rsidDel="00C774DC" w14:paraId="1B7559A1" w14:textId="53956607" w:rsidTr="00225404">
        <w:trPr>
          <w:del w:id="1653" w:author="phuong vu" w:date="2018-11-22T13:51:00Z"/>
        </w:trPr>
        <w:tc>
          <w:tcPr>
            <w:tcW w:w="2425" w:type="dxa"/>
          </w:tcPr>
          <w:p w14:paraId="03A4271D" w14:textId="366EF333" w:rsidR="009B0E96" w:rsidRPr="00B808BD" w:rsidDel="00C774DC" w:rsidRDefault="009B0E96" w:rsidP="00225404">
            <w:pPr>
              <w:spacing w:line="276" w:lineRule="auto"/>
              <w:rPr>
                <w:del w:id="1654" w:author="phuong vu" w:date="2018-11-22T13:51:00Z"/>
                <w:b/>
              </w:rPr>
            </w:pPr>
            <w:del w:id="1655" w:author="phuong vu" w:date="2018-11-22T13:51:00Z">
              <w:r w:rsidRPr="00B808BD" w:rsidDel="00C774DC">
                <w:rPr>
                  <w:b/>
                </w:rPr>
                <w:delText>Tiền điều kiện</w:delText>
              </w:r>
              <w:bookmarkStart w:id="1656" w:name="_Toc530658462"/>
              <w:bookmarkStart w:id="1657" w:name="_Toc530662186"/>
              <w:bookmarkStart w:id="1658" w:name="_Toc530662653"/>
              <w:bookmarkStart w:id="1659" w:name="_Toc530678912"/>
              <w:bookmarkEnd w:id="1656"/>
              <w:bookmarkEnd w:id="1657"/>
              <w:bookmarkEnd w:id="1658"/>
              <w:bookmarkEnd w:id="1659"/>
            </w:del>
          </w:p>
        </w:tc>
        <w:tc>
          <w:tcPr>
            <w:tcW w:w="6686" w:type="dxa"/>
          </w:tcPr>
          <w:p w14:paraId="4B7D2806" w14:textId="4E74029F" w:rsidR="009B0E96" w:rsidRPr="002947C2" w:rsidDel="00C774DC" w:rsidRDefault="009B0E96" w:rsidP="00225404">
            <w:pPr>
              <w:spacing w:line="276" w:lineRule="auto"/>
              <w:rPr>
                <w:del w:id="1660" w:author="phuong vu" w:date="2018-11-22T13:51:00Z"/>
                <w:lang w:val="en-US"/>
              </w:rPr>
            </w:pPr>
            <w:del w:id="1661" w:author="phuong vu" w:date="2018-11-22T13:51:00Z">
              <w:r w:rsidDel="00C774DC">
                <w:rPr>
                  <w:lang w:val="en-US"/>
                </w:rPr>
                <w:delText>Truy cập được trang web quản lí đối với nhân viên cửa hàng và đăng nhập thành công.</w:delText>
              </w:r>
              <w:bookmarkStart w:id="1662" w:name="_Toc530658463"/>
              <w:bookmarkStart w:id="1663" w:name="_Toc530662187"/>
              <w:bookmarkStart w:id="1664" w:name="_Toc530662654"/>
              <w:bookmarkStart w:id="1665" w:name="_Toc530678913"/>
              <w:bookmarkEnd w:id="1662"/>
              <w:bookmarkEnd w:id="1663"/>
              <w:bookmarkEnd w:id="1664"/>
              <w:bookmarkEnd w:id="1665"/>
            </w:del>
          </w:p>
        </w:tc>
        <w:bookmarkStart w:id="1666" w:name="_Toc530658464"/>
        <w:bookmarkStart w:id="1667" w:name="_Toc530662188"/>
        <w:bookmarkStart w:id="1668" w:name="_Toc530662655"/>
        <w:bookmarkStart w:id="1669" w:name="_Toc530678914"/>
        <w:bookmarkEnd w:id="1666"/>
        <w:bookmarkEnd w:id="1667"/>
        <w:bookmarkEnd w:id="1668"/>
        <w:bookmarkEnd w:id="1669"/>
      </w:tr>
      <w:tr w:rsidR="009B0E96" w:rsidDel="00C774DC" w14:paraId="1EE82B5A" w14:textId="4A451196" w:rsidTr="00225404">
        <w:trPr>
          <w:del w:id="1670" w:author="phuong vu" w:date="2018-11-22T13:51:00Z"/>
        </w:trPr>
        <w:tc>
          <w:tcPr>
            <w:tcW w:w="2425" w:type="dxa"/>
          </w:tcPr>
          <w:p w14:paraId="7FFC3B18" w14:textId="1F0B2EAE" w:rsidR="009B0E96" w:rsidRPr="00B808BD" w:rsidDel="00C774DC" w:rsidRDefault="009B0E96" w:rsidP="00225404">
            <w:pPr>
              <w:spacing w:line="276" w:lineRule="auto"/>
              <w:rPr>
                <w:del w:id="1671" w:author="phuong vu" w:date="2018-11-22T13:51:00Z"/>
                <w:b/>
              </w:rPr>
            </w:pPr>
            <w:del w:id="1672" w:author="phuong vu" w:date="2018-11-22T13:51:00Z">
              <w:r w:rsidRPr="00B808BD" w:rsidDel="00C774DC">
                <w:rPr>
                  <w:b/>
                </w:rPr>
                <w:delText>Cách xử lí</w:delText>
              </w:r>
              <w:bookmarkStart w:id="1673" w:name="_Toc530658465"/>
              <w:bookmarkStart w:id="1674" w:name="_Toc530662189"/>
              <w:bookmarkStart w:id="1675" w:name="_Toc530662656"/>
              <w:bookmarkStart w:id="1676" w:name="_Toc530678915"/>
              <w:bookmarkEnd w:id="1673"/>
              <w:bookmarkEnd w:id="1674"/>
              <w:bookmarkEnd w:id="1675"/>
              <w:bookmarkEnd w:id="1676"/>
            </w:del>
          </w:p>
        </w:tc>
        <w:tc>
          <w:tcPr>
            <w:tcW w:w="6686" w:type="dxa"/>
          </w:tcPr>
          <w:p w14:paraId="748DF11F" w14:textId="16CD3615" w:rsidR="009B0E96" w:rsidDel="003743EA" w:rsidRDefault="00B43068">
            <w:pPr>
              <w:spacing w:line="276" w:lineRule="auto"/>
              <w:rPr>
                <w:del w:id="1677" w:author="phuong vu" w:date="2018-11-21T21:13:00Z"/>
                <w:lang w:val="en-US"/>
              </w:rPr>
            </w:pPr>
            <w:del w:id="1678" w:author="phuong vu" w:date="2018-11-21T21:13:00Z">
              <w:r w:rsidDel="003743EA">
                <w:rPr>
                  <w:lang w:val="en-US"/>
                </w:rPr>
                <w:delText xml:space="preserve">Phân công loại một: </w:delText>
              </w:r>
              <w:bookmarkStart w:id="1679" w:name="_Toc530658466"/>
              <w:bookmarkStart w:id="1680" w:name="_Toc530662190"/>
              <w:bookmarkStart w:id="1681" w:name="_Toc530662657"/>
              <w:bookmarkStart w:id="1682" w:name="_Toc530678916"/>
              <w:bookmarkEnd w:id="1679"/>
              <w:bookmarkEnd w:id="1680"/>
              <w:bookmarkEnd w:id="1681"/>
              <w:bookmarkEnd w:id="1682"/>
            </w:del>
          </w:p>
          <w:p w14:paraId="25FE8799" w14:textId="5D37CBC7" w:rsidR="00B43068" w:rsidDel="00C774DC" w:rsidRDefault="00B43068">
            <w:pPr>
              <w:spacing w:line="276" w:lineRule="auto"/>
              <w:rPr>
                <w:del w:id="1683" w:author="phuong vu" w:date="2018-11-22T13:51:00Z"/>
                <w:lang w:val="en-US"/>
              </w:rPr>
              <w:pPrChange w:id="1684" w:author="phuong vu" w:date="2018-11-21T21:13:00Z">
                <w:pPr>
                  <w:spacing w:line="276" w:lineRule="auto"/>
                  <w:ind w:left="720"/>
                </w:pPr>
              </w:pPrChange>
            </w:pPr>
            <w:del w:id="1685" w:author="phuong vu" w:date="2018-11-22T13:51:00Z">
              <w:r w:rsidDel="00C774DC">
                <w:rPr>
                  <w:lang w:val="en-US"/>
                </w:rPr>
                <w:delText>Bước 1: Phân loại đơn h</w:delText>
              </w:r>
              <w:r w:rsidR="00DF1465" w:rsidDel="00C774DC">
                <w:rPr>
                  <w:lang w:val="en-US"/>
                </w:rPr>
                <w:delText>à</w:delText>
              </w:r>
              <w:r w:rsidDel="00C774DC">
                <w:rPr>
                  <w:lang w:val="en-US"/>
                </w:rPr>
                <w:delText>ng theo thứ tự loại dịch vụ trước và nhóm màu sau cùng. Sau đó, lưu thành từng túi giặt trong cơ sở dữ liệu.</w:delText>
              </w:r>
              <w:bookmarkStart w:id="1686" w:name="_Toc530658467"/>
              <w:bookmarkStart w:id="1687" w:name="_Toc530662191"/>
              <w:bookmarkStart w:id="1688" w:name="_Toc530662658"/>
              <w:bookmarkStart w:id="1689" w:name="_Toc530678917"/>
              <w:bookmarkEnd w:id="1686"/>
              <w:bookmarkEnd w:id="1687"/>
              <w:bookmarkEnd w:id="1688"/>
              <w:bookmarkEnd w:id="1689"/>
            </w:del>
          </w:p>
          <w:p w14:paraId="28902F9C" w14:textId="6F0034FB" w:rsidR="00B43068" w:rsidDel="00C774DC" w:rsidRDefault="00B43068">
            <w:pPr>
              <w:spacing w:line="276" w:lineRule="auto"/>
              <w:rPr>
                <w:del w:id="1690" w:author="phuong vu" w:date="2018-11-22T13:51:00Z"/>
                <w:lang w:val="en-US"/>
              </w:rPr>
              <w:pPrChange w:id="1691" w:author="phuong vu" w:date="2018-11-21T21:13:00Z">
                <w:pPr>
                  <w:spacing w:line="276" w:lineRule="auto"/>
                  <w:ind w:left="720"/>
                </w:pPr>
              </w:pPrChange>
            </w:pPr>
            <w:del w:id="1692" w:author="phuong vu" w:date="2018-11-22T13:51:00Z">
              <w:r w:rsidDel="00C774DC">
                <w:rPr>
                  <w:lang w:val="en-US"/>
                </w:rPr>
                <w:delText>Bước 2: Phân công mỗi đơn hàng được xử lí trên một máy</w:delText>
              </w:r>
              <w:r w:rsidR="00DF1465" w:rsidDel="00C774DC">
                <w:rPr>
                  <w:lang w:val="en-US"/>
                </w:rPr>
                <w:delText xml:space="preserve"> (tương ứng tất cả túi giặt của đơn hàng sẽ cùng có một mã máy giặt). </w:delText>
              </w:r>
              <w:bookmarkStart w:id="1693" w:name="_Toc530658468"/>
              <w:bookmarkStart w:id="1694" w:name="_Toc530662192"/>
              <w:bookmarkStart w:id="1695" w:name="_Toc530662659"/>
              <w:bookmarkStart w:id="1696" w:name="_Toc530678918"/>
              <w:bookmarkEnd w:id="1693"/>
              <w:bookmarkEnd w:id="1694"/>
              <w:bookmarkEnd w:id="1695"/>
              <w:bookmarkEnd w:id="1696"/>
            </w:del>
          </w:p>
          <w:p w14:paraId="59D5A4B6" w14:textId="19EEBF32" w:rsidR="00DF1465" w:rsidDel="00C774DC" w:rsidRDefault="00DF1465">
            <w:pPr>
              <w:pStyle w:val="ListParagraph"/>
              <w:numPr>
                <w:ilvl w:val="0"/>
                <w:numId w:val="37"/>
              </w:numPr>
              <w:spacing w:line="276" w:lineRule="auto"/>
              <w:ind w:left="720"/>
              <w:rPr>
                <w:del w:id="1697" w:author="phuong vu" w:date="2018-11-22T13:51:00Z"/>
                <w:lang w:val="en-US"/>
              </w:rPr>
              <w:pPrChange w:id="1698" w:author="phuong vu" w:date="2018-11-21T21:13:00Z">
                <w:pPr>
                  <w:pStyle w:val="ListParagraph"/>
                  <w:numPr>
                    <w:numId w:val="37"/>
                  </w:numPr>
                  <w:spacing w:line="276" w:lineRule="auto"/>
                  <w:ind w:left="1440" w:hanging="360"/>
                </w:pPr>
              </w:pPrChange>
            </w:pPr>
            <w:del w:id="1699" w:author="phuong vu" w:date="2018-11-22T13:51:00Z">
              <w:r w:rsidDel="00C774DC">
                <w:rPr>
                  <w:lang w:val="en-US"/>
                </w:rPr>
                <w:delText>Ưu tiên các máy có số đơn hàng đang đợi là ít nhất.</w:delText>
              </w:r>
              <w:bookmarkStart w:id="1700" w:name="_Toc530658469"/>
              <w:bookmarkStart w:id="1701" w:name="_Toc530662193"/>
              <w:bookmarkStart w:id="1702" w:name="_Toc530662660"/>
              <w:bookmarkStart w:id="1703" w:name="_Toc530678919"/>
              <w:bookmarkEnd w:id="1700"/>
              <w:bookmarkEnd w:id="1701"/>
              <w:bookmarkEnd w:id="1702"/>
              <w:bookmarkEnd w:id="1703"/>
            </w:del>
          </w:p>
          <w:p w14:paraId="26A43FBA" w14:textId="3FA8BE59" w:rsidR="00DF1465" w:rsidDel="00C774DC" w:rsidRDefault="00DF1465">
            <w:pPr>
              <w:pStyle w:val="ListParagraph"/>
              <w:numPr>
                <w:ilvl w:val="0"/>
                <w:numId w:val="37"/>
              </w:numPr>
              <w:spacing w:line="276" w:lineRule="auto"/>
              <w:ind w:left="720"/>
              <w:rPr>
                <w:del w:id="1704" w:author="phuong vu" w:date="2018-11-22T13:51:00Z"/>
                <w:lang w:val="en-US"/>
              </w:rPr>
              <w:pPrChange w:id="1705" w:author="phuong vu" w:date="2018-11-21T21:13:00Z">
                <w:pPr>
                  <w:pStyle w:val="ListParagraph"/>
                  <w:numPr>
                    <w:numId w:val="37"/>
                  </w:numPr>
                  <w:spacing w:line="276" w:lineRule="auto"/>
                  <w:ind w:left="1440" w:hanging="360"/>
                </w:pPr>
              </w:pPrChange>
            </w:pPr>
            <w:del w:id="1706" w:author="phuong vu" w:date="2018-11-22T13:51:00Z">
              <w:r w:rsidDel="00C774DC">
                <w:rPr>
                  <w:lang w:val="en-US"/>
                </w:rPr>
                <w:delText>Các đơn hàng được sắp xếp theo thứ tự t</w:delText>
              </w:r>
            </w:del>
            <w:del w:id="1707" w:author="phuong vu" w:date="2018-11-21T21:17:00Z">
              <w:r w:rsidDel="003743EA">
                <w:rPr>
                  <w:lang w:val="en-US"/>
                </w:rPr>
                <w:delText>a</w:delText>
              </w:r>
            </w:del>
            <w:del w:id="1708" w:author="phuong vu" w:date="2018-11-22T13:51:00Z">
              <w:r w:rsidDel="00C774DC">
                <w:rPr>
                  <w:lang w:val="en-US"/>
                </w:rPr>
                <w:delText>ng dần dựa trên ngày và khung giờ trả đồ cho khách hàng.</w:delText>
              </w:r>
              <w:bookmarkStart w:id="1709" w:name="_Toc530658470"/>
              <w:bookmarkStart w:id="1710" w:name="_Toc530662194"/>
              <w:bookmarkStart w:id="1711" w:name="_Toc530662661"/>
              <w:bookmarkStart w:id="1712" w:name="_Toc530678920"/>
              <w:bookmarkEnd w:id="1709"/>
              <w:bookmarkEnd w:id="1710"/>
              <w:bookmarkEnd w:id="1711"/>
              <w:bookmarkEnd w:id="1712"/>
            </w:del>
          </w:p>
          <w:p w14:paraId="38DF3443" w14:textId="50578CB2" w:rsidR="00DF1465" w:rsidDel="00C774DC" w:rsidRDefault="00DF1465">
            <w:pPr>
              <w:pStyle w:val="ListParagraph"/>
              <w:numPr>
                <w:ilvl w:val="0"/>
                <w:numId w:val="37"/>
              </w:numPr>
              <w:spacing w:line="276" w:lineRule="auto"/>
              <w:ind w:left="720"/>
              <w:rPr>
                <w:del w:id="1713" w:author="phuong vu" w:date="2018-11-22T13:51:00Z"/>
                <w:lang w:val="en-US"/>
              </w:rPr>
              <w:pPrChange w:id="1714" w:author="phuong vu" w:date="2018-11-21T21:13:00Z">
                <w:pPr>
                  <w:pStyle w:val="ListParagraph"/>
                  <w:numPr>
                    <w:numId w:val="37"/>
                  </w:numPr>
                  <w:spacing w:line="276" w:lineRule="auto"/>
                  <w:ind w:left="1440" w:hanging="360"/>
                </w:pPr>
              </w:pPrChange>
            </w:pPr>
            <w:del w:id="1715" w:author="phuong vu" w:date="2018-11-22T13:51:00Z">
              <w:r w:rsidDel="00C774DC">
                <w:rPr>
                  <w:lang w:val="en-US"/>
                </w:rPr>
                <w:delText>Các đơn hàng cùng xử lí trên một máy sẽ được gán thứ tự xử lí.</w:delText>
              </w:r>
              <w:bookmarkStart w:id="1716" w:name="_Toc530658471"/>
              <w:bookmarkStart w:id="1717" w:name="_Toc530662195"/>
              <w:bookmarkStart w:id="1718" w:name="_Toc530662662"/>
              <w:bookmarkStart w:id="1719" w:name="_Toc530678921"/>
              <w:bookmarkEnd w:id="1716"/>
              <w:bookmarkEnd w:id="1717"/>
              <w:bookmarkEnd w:id="1718"/>
              <w:bookmarkEnd w:id="1719"/>
            </w:del>
          </w:p>
          <w:p w14:paraId="69AE0287" w14:textId="75D243F2" w:rsidR="00DF1465" w:rsidDel="003743EA" w:rsidRDefault="00DF1465">
            <w:pPr>
              <w:spacing w:line="276" w:lineRule="auto"/>
              <w:rPr>
                <w:del w:id="1720" w:author="phuong vu" w:date="2018-11-21T21:13:00Z"/>
                <w:lang w:val="en-US"/>
              </w:rPr>
              <w:pPrChange w:id="1721" w:author="phuong vu" w:date="2018-11-21T21:13:00Z">
                <w:pPr>
                  <w:spacing w:line="276" w:lineRule="auto"/>
                  <w:ind w:left="720"/>
                </w:pPr>
              </w:pPrChange>
            </w:pPr>
            <w:del w:id="1722" w:author="phuong vu" w:date="2018-11-22T13:51:00Z">
              <w:r w:rsidDel="00C774DC">
                <w:rPr>
                  <w:lang w:val="en-US"/>
                </w:rPr>
                <w:delText>Bước 3: Lưu kết quả vào cơ sở dữ liệu.</w:delText>
              </w:r>
            </w:del>
            <w:bookmarkStart w:id="1723" w:name="_Toc530658472"/>
            <w:bookmarkStart w:id="1724" w:name="_Toc530662196"/>
            <w:bookmarkStart w:id="1725" w:name="_Toc530662663"/>
            <w:bookmarkStart w:id="1726" w:name="_Toc530678922"/>
            <w:bookmarkEnd w:id="1723"/>
            <w:bookmarkEnd w:id="1724"/>
            <w:bookmarkEnd w:id="1725"/>
            <w:bookmarkEnd w:id="1726"/>
          </w:p>
          <w:p w14:paraId="714E47C4" w14:textId="2B521848" w:rsidR="00DF1465" w:rsidDel="003743EA" w:rsidRDefault="00DF1465">
            <w:pPr>
              <w:spacing w:line="276" w:lineRule="auto"/>
              <w:rPr>
                <w:del w:id="1727" w:author="phuong vu" w:date="2018-11-21T21:13:00Z"/>
                <w:lang w:val="en-US"/>
              </w:rPr>
            </w:pPr>
            <w:del w:id="1728" w:author="phuong vu" w:date="2018-11-21T21:13:00Z">
              <w:r w:rsidDel="003743EA">
                <w:rPr>
                  <w:lang w:val="en-US"/>
                </w:rPr>
                <w:delText>Phân công loại hai:</w:delText>
              </w:r>
              <w:bookmarkStart w:id="1729" w:name="_Toc530658473"/>
              <w:bookmarkStart w:id="1730" w:name="_Toc530662197"/>
              <w:bookmarkStart w:id="1731" w:name="_Toc530662664"/>
              <w:bookmarkStart w:id="1732" w:name="_Toc530678923"/>
              <w:bookmarkEnd w:id="1729"/>
              <w:bookmarkEnd w:id="1730"/>
              <w:bookmarkEnd w:id="1731"/>
              <w:bookmarkEnd w:id="1732"/>
            </w:del>
          </w:p>
          <w:p w14:paraId="7F4FA206" w14:textId="72BDA554" w:rsidR="00DF1465" w:rsidDel="003743EA" w:rsidRDefault="00DF1465">
            <w:pPr>
              <w:spacing w:line="276" w:lineRule="auto"/>
              <w:rPr>
                <w:del w:id="1733" w:author="phuong vu" w:date="2018-11-21T21:13:00Z"/>
                <w:lang w:val="en-US"/>
              </w:rPr>
              <w:pPrChange w:id="1734" w:author="phuong vu" w:date="2018-11-21T21:13:00Z">
                <w:pPr>
                  <w:spacing w:line="276" w:lineRule="auto"/>
                  <w:ind w:left="720"/>
                </w:pPr>
              </w:pPrChange>
            </w:pPr>
            <w:del w:id="1735" w:author="phuong vu" w:date="2018-11-21T21:13:00Z">
              <w:r w:rsidDel="003743EA">
                <w:rPr>
                  <w:lang w:val="en-US"/>
                </w:rPr>
                <w:delText>Bước 1: Tương tự bước 1 của phân công loại một.</w:delText>
              </w:r>
              <w:bookmarkStart w:id="1736" w:name="_Toc530658474"/>
              <w:bookmarkStart w:id="1737" w:name="_Toc530662198"/>
              <w:bookmarkStart w:id="1738" w:name="_Toc530662665"/>
              <w:bookmarkStart w:id="1739" w:name="_Toc530678924"/>
              <w:bookmarkEnd w:id="1736"/>
              <w:bookmarkEnd w:id="1737"/>
              <w:bookmarkEnd w:id="1738"/>
              <w:bookmarkEnd w:id="1739"/>
            </w:del>
          </w:p>
          <w:p w14:paraId="0A73FE1C" w14:textId="21A17653" w:rsidR="00080487" w:rsidRPr="00DF1465" w:rsidDel="00C774DC" w:rsidRDefault="00DF1465" w:rsidP="003166DB">
            <w:pPr>
              <w:spacing w:line="276" w:lineRule="auto"/>
              <w:ind w:left="720"/>
              <w:rPr>
                <w:del w:id="1740" w:author="phuong vu" w:date="2018-11-22T13:51:00Z"/>
                <w:lang w:val="en-US"/>
              </w:rPr>
            </w:pPr>
            <w:del w:id="1741" w:author="phuong vu" w:date="2018-11-21T21:13:00Z">
              <w:r w:rsidDel="003743EA">
                <w:rPr>
                  <w:lang w:val="en-US"/>
                </w:rPr>
                <w:delText>Bước 2:</w:delText>
              </w:r>
            </w:del>
            <w:del w:id="1742" w:author="phuong vu" w:date="2018-11-22T13:51:00Z">
              <w:r w:rsidDel="00C774DC">
                <w:rPr>
                  <w:lang w:val="en-US"/>
                </w:rPr>
                <w:delText xml:space="preserve"> </w:delText>
              </w:r>
              <w:bookmarkStart w:id="1743" w:name="_Toc530658475"/>
              <w:bookmarkStart w:id="1744" w:name="_Toc530662199"/>
              <w:bookmarkStart w:id="1745" w:name="_Toc530662666"/>
              <w:bookmarkStart w:id="1746" w:name="_Toc530678925"/>
              <w:bookmarkEnd w:id="1743"/>
              <w:bookmarkEnd w:id="1744"/>
              <w:bookmarkEnd w:id="1745"/>
              <w:bookmarkEnd w:id="1746"/>
            </w:del>
          </w:p>
        </w:tc>
        <w:bookmarkStart w:id="1747" w:name="_Toc530658476"/>
        <w:bookmarkStart w:id="1748" w:name="_Toc530662200"/>
        <w:bookmarkStart w:id="1749" w:name="_Toc530662667"/>
        <w:bookmarkStart w:id="1750" w:name="_Toc530678926"/>
        <w:bookmarkEnd w:id="1747"/>
        <w:bookmarkEnd w:id="1748"/>
        <w:bookmarkEnd w:id="1749"/>
        <w:bookmarkEnd w:id="1750"/>
      </w:tr>
      <w:tr w:rsidR="009B0E96" w:rsidDel="00C774DC" w14:paraId="07708509" w14:textId="67D469CD" w:rsidTr="00225404">
        <w:trPr>
          <w:del w:id="1751" w:author="phuong vu" w:date="2018-11-22T13:51:00Z"/>
        </w:trPr>
        <w:tc>
          <w:tcPr>
            <w:tcW w:w="2425" w:type="dxa"/>
          </w:tcPr>
          <w:p w14:paraId="4BD3D17E" w14:textId="05F45E22" w:rsidR="009B0E96" w:rsidRPr="00B808BD" w:rsidDel="00C774DC" w:rsidRDefault="009B0E96" w:rsidP="00225404">
            <w:pPr>
              <w:spacing w:line="276" w:lineRule="auto"/>
              <w:rPr>
                <w:del w:id="1752" w:author="phuong vu" w:date="2018-11-22T13:51:00Z"/>
                <w:b/>
              </w:rPr>
            </w:pPr>
            <w:del w:id="1753" w:author="phuong vu" w:date="2018-11-22T13:51:00Z">
              <w:r w:rsidRPr="00B808BD" w:rsidDel="00C774DC">
                <w:rPr>
                  <w:b/>
                </w:rPr>
                <w:delText>Kết quả</w:delText>
              </w:r>
              <w:bookmarkStart w:id="1754" w:name="_Toc530658477"/>
              <w:bookmarkStart w:id="1755" w:name="_Toc530662201"/>
              <w:bookmarkStart w:id="1756" w:name="_Toc530662668"/>
              <w:bookmarkStart w:id="1757" w:name="_Toc530678927"/>
              <w:bookmarkEnd w:id="1754"/>
              <w:bookmarkEnd w:id="1755"/>
              <w:bookmarkEnd w:id="1756"/>
              <w:bookmarkEnd w:id="1757"/>
            </w:del>
          </w:p>
        </w:tc>
        <w:tc>
          <w:tcPr>
            <w:tcW w:w="6686" w:type="dxa"/>
          </w:tcPr>
          <w:p w14:paraId="1818B8A6" w14:textId="38386DAD" w:rsidR="009B0E96" w:rsidRPr="002947C2" w:rsidDel="00C774DC" w:rsidRDefault="00DF1465" w:rsidP="00225404">
            <w:pPr>
              <w:spacing w:line="276" w:lineRule="auto"/>
              <w:rPr>
                <w:del w:id="1758" w:author="phuong vu" w:date="2018-11-22T13:51:00Z"/>
                <w:lang w:val="en-US"/>
              </w:rPr>
            </w:pPr>
            <w:del w:id="1759" w:author="phuong vu" w:date="2018-11-22T13:51:00Z">
              <w:r w:rsidDel="00C774DC">
                <w:rPr>
                  <w:lang w:val="en-US"/>
                </w:rPr>
                <w:delText>Hiển thị được bảng phân công bao gồm các thông tin: mã máy giặt + số thứ tự xử lí, tên khách hàng + mã số đơn hàng, mã biên nhận, trạng thái đơn hàng.</w:delText>
              </w:r>
              <w:bookmarkStart w:id="1760" w:name="_Toc530658478"/>
              <w:bookmarkStart w:id="1761" w:name="_Toc530662202"/>
              <w:bookmarkStart w:id="1762" w:name="_Toc530662669"/>
              <w:bookmarkStart w:id="1763" w:name="_Toc530678928"/>
              <w:bookmarkEnd w:id="1760"/>
              <w:bookmarkEnd w:id="1761"/>
              <w:bookmarkEnd w:id="1762"/>
              <w:bookmarkEnd w:id="1763"/>
            </w:del>
          </w:p>
        </w:tc>
        <w:bookmarkStart w:id="1764" w:name="_Toc530658479"/>
        <w:bookmarkStart w:id="1765" w:name="_Toc530662203"/>
        <w:bookmarkStart w:id="1766" w:name="_Toc530662670"/>
        <w:bookmarkStart w:id="1767" w:name="_Toc530678929"/>
        <w:bookmarkEnd w:id="1764"/>
        <w:bookmarkEnd w:id="1765"/>
        <w:bookmarkEnd w:id="1766"/>
        <w:bookmarkEnd w:id="1767"/>
      </w:tr>
      <w:tr w:rsidR="009B0E96" w:rsidDel="00C774DC" w14:paraId="5CE12AD7" w14:textId="1B9AB3A5" w:rsidTr="00225404">
        <w:trPr>
          <w:del w:id="1768" w:author="phuong vu" w:date="2018-11-22T13:51:00Z"/>
        </w:trPr>
        <w:tc>
          <w:tcPr>
            <w:tcW w:w="2425" w:type="dxa"/>
          </w:tcPr>
          <w:p w14:paraId="02AC5DC0" w14:textId="21AA754E" w:rsidR="009B0E96" w:rsidRPr="00B808BD" w:rsidDel="00C774DC" w:rsidRDefault="009B0E96" w:rsidP="00225404">
            <w:pPr>
              <w:spacing w:line="276" w:lineRule="auto"/>
              <w:rPr>
                <w:del w:id="1769" w:author="phuong vu" w:date="2018-11-22T13:51:00Z"/>
                <w:b/>
              </w:rPr>
            </w:pPr>
            <w:del w:id="1770" w:author="phuong vu" w:date="2018-11-22T13:51:00Z">
              <w:r w:rsidRPr="00B808BD" w:rsidDel="00C774DC">
                <w:rPr>
                  <w:b/>
                </w:rPr>
                <w:delText>Ghi chú</w:delText>
              </w:r>
              <w:bookmarkStart w:id="1771" w:name="_Toc530658480"/>
              <w:bookmarkStart w:id="1772" w:name="_Toc530662204"/>
              <w:bookmarkStart w:id="1773" w:name="_Toc530662671"/>
              <w:bookmarkStart w:id="1774" w:name="_Toc530678930"/>
              <w:bookmarkEnd w:id="1771"/>
              <w:bookmarkEnd w:id="1772"/>
              <w:bookmarkEnd w:id="1773"/>
              <w:bookmarkEnd w:id="1774"/>
            </w:del>
          </w:p>
        </w:tc>
        <w:tc>
          <w:tcPr>
            <w:tcW w:w="6686" w:type="dxa"/>
          </w:tcPr>
          <w:p w14:paraId="29953A0F" w14:textId="26D384CF" w:rsidR="009B0E96" w:rsidRPr="00E4365A" w:rsidDel="00C774DC" w:rsidRDefault="00B43068" w:rsidP="00225404">
            <w:pPr>
              <w:keepNext/>
              <w:spacing w:line="276" w:lineRule="auto"/>
              <w:rPr>
                <w:del w:id="1775" w:author="phuong vu" w:date="2018-11-22T13:51:00Z"/>
                <w:lang w:val="en-US"/>
              </w:rPr>
            </w:pPr>
            <w:del w:id="1776" w:author="phuong vu" w:date="2018-11-22T13:51:00Z">
              <w:r w:rsidDel="00C774DC">
                <w:rPr>
                  <w:lang w:val="en-US"/>
                </w:rPr>
                <w:delText>Một đơn hàng có thể có một hoặc nhiều túi giặt khác nhau dựa trên phân loại.</w:delText>
              </w:r>
              <w:bookmarkStart w:id="1777" w:name="_Toc530658481"/>
              <w:bookmarkStart w:id="1778" w:name="_Toc530662205"/>
              <w:bookmarkStart w:id="1779" w:name="_Toc530662672"/>
              <w:bookmarkStart w:id="1780" w:name="_Toc530678931"/>
              <w:bookmarkEnd w:id="1777"/>
              <w:bookmarkEnd w:id="1778"/>
              <w:bookmarkEnd w:id="1779"/>
              <w:bookmarkEnd w:id="1780"/>
            </w:del>
          </w:p>
        </w:tc>
        <w:bookmarkStart w:id="1781" w:name="_Toc530658482"/>
        <w:bookmarkStart w:id="1782" w:name="_Toc530662206"/>
        <w:bookmarkStart w:id="1783" w:name="_Toc530662673"/>
        <w:bookmarkStart w:id="1784" w:name="_Toc530678932"/>
        <w:bookmarkEnd w:id="1781"/>
        <w:bookmarkEnd w:id="1782"/>
        <w:bookmarkEnd w:id="1783"/>
        <w:bookmarkEnd w:id="1784"/>
      </w:tr>
    </w:tbl>
    <w:p w14:paraId="358681A1" w14:textId="6D23ECB5" w:rsidR="00D41CA7" w:rsidRPr="00D41CA7" w:rsidDel="00D41CA7" w:rsidRDefault="00D41CA7">
      <w:pPr>
        <w:rPr>
          <w:del w:id="1785" w:author="phuong vu" w:date="2018-11-21T20:43:00Z"/>
          <w:lang w:val="en-US"/>
          <w:rPrChange w:id="1786" w:author="phuong vu" w:date="2018-11-21T20:41:00Z">
            <w:rPr>
              <w:del w:id="1787" w:author="phuong vu" w:date="2018-11-21T20:43:00Z"/>
            </w:rPr>
          </w:rPrChange>
        </w:rPr>
      </w:pPr>
      <w:bookmarkStart w:id="1788" w:name="_Toc530605662"/>
      <w:bookmarkStart w:id="1789" w:name="_Toc530657368"/>
      <w:bookmarkStart w:id="1790" w:name="_Toc530658483"/>
      <w:bookmarkStart w:id="1791" w:name="_Toc530662207"/>
      <w:bookmarkStart w:id="1792" w:name="_Toc530662674"/>
      <w:bookmarkStart w:id="1793" w:name="_Toc530678933"/>
      <w:bookmarkEnd w:id="1788"/>
      <w:bookmarkEnd w:id="1789"/>
      <w:bookmarkEnd w:id="1790"/>
      <w:bookmarkEnd w:id="1791"/>
      <w:bookmarkEnd w:id="1792"/>
      <w:bookmarkEnd w:id="1793"/>
    </w:p>
    <w:p w14:paraId="3AACDB7A" w14:textId="2788A7CB" w:rsidR="00730F28" w:rsidDel="00C774DC" w:rsidRDefault="00730F28" w:rsidP="00730F28">
      <w:pPr>
        <w:pStyle w:val="Heading4"/>
        <w:rPr>
          <w:del w:id="1794" w:author="phuong vu" w:date="2018-11-22T13:51:00Z"/>
        </w:rPr>
      </w:pPr>
      <w:del w:id="1795" w:author="phuong vu" w:date="2018-11-22T13:51:00Z">
        <w:r w:rsidDel="00C774DC">
          <w:delText>Tạo đơn hàng</w:delText>
        </w:r>
        <w:bookmarkStart w:id="1796" w:name="_Toc530658484"/>
        <w:bookmarkStart w:id="1797" w:name="_Toc530662208"/>
        <w:bookmarkStart w:id="1798" w:name="_Toc530662675"/>
        <w:bookmarkStart w:id="1799" w:name="_Toc530678934"/>
        <w:bookmarkEnd w:id="1796"/>
        <w:bookmarkEnd w:id="1797"/>
        <w:bookmarkEnd w:id="1798"/>
        <w:bookmarkEnd w:id="1799"/>
      </w:del>
    </w:p>
    <w:tbl>
      <w:tblPr>
        <w:tblStyle w:val="TableGrid"/>
        <w:tblW w:w="0" w:type="auto"/>
        <w:tblLook w:val="04A0" w:firstRow="1" w:lastRow="0" w:firstColumn="1" w:lastColumn="0" w:noHBand="0" w:noVBand="1"/>
      </w:tblPr>
      <w:tblGrid>
        <w:gridCol w:w="2342"/>
        <w:gridCol w:w="6435"/>
      </w:tblGrid>
      <w:tr w:rsidR="00225404" w:rsidDel="00C774DC" w14:paraId="1EFDCBF7" w14:textId="3CDCB628" w:rsidTr="00225404">
        <w:trPr>
          <w:del w:id="1800" w:author="phuong vu" w:date="2018-11-22T13:51:00Z"/>
        </w:trPr>
        <w:tc>
          <w:tcPr>
            <w:tcW w:w="2425" w:type="dxa"/>
          </w:tcPr>
          <w:p w14:paraId="6F46BA12" w14:textId="42AF582C" w:rsidR="009B0E96" w:rsidRPr="00B808BD" w:rsidDel="00C774DC" w:rsidRDefault="009B0E96" w:rsidP="00225404">
            <w:pPr>
              <w:spacing w:line="276" w:lineRule="auto"/>
              <w:rPr>
                <w:del w:id="1801" w:author="phuong vu" w:date="2018-11-22T13:51:00Z"/>
                <w:b/>
              </w:rPr>
            </w:pPr>
            <w:del w:id="1802" w:author="phuong vu" w:date="2018-11-22T13:51:00Z">
              <w:r w:rsidRPr="00B808BD" w:rsidDel="00C774DC">
                <w:rPr>
                  <w:b/>
                </w:rPr>
                <w:delText>Mã yêu cầu</w:delText>
              </w:r>
              <w:bookmarkStart w:id="1803" w:name="_Toc530658485"/>
              <w:bookmarkStart w:id="1804" w:name="_Toc530662209"/>
              <w:bookmarkStart w:id="1805" w:name="_Toc530662676"/>
              <w:bookmarkStart w:id="1806" w:name="_Toc530678935"/>
              <w:bookmarkEnd w:id="1803"/>
              <w:bookmarkEnd w:id="1804"/>
              <w:bookmarkEnd w:id="1805"/>
              <w:bookmarkEnd w:id="1806"/>
            </w:del>
          </w:p>
        </w:tc>
        <w:tc>
          <w:tcPr>
            <w:tcW w:w="6686" w:type="dxa"/>
          </w:tcPr>
          <w:p w14:paraId="075D3D1A" w14:textId="4CB7A90A" w:rsidR="009B0E96" w:rsidRPr="002947C2" w:rsidDel="00C774DC" w:rsidRDefault="009B0E96" w:rsidP="00225404">
            <w:pPr>
              <w:spacing w:line="276" w:lineRule="auto"/>
              <w:rPr>
                <w:del w:id="1807" w:author="phuong vu" w:date="2018-11-22T13:51:00Z"/>
                <w:lang w:val="en-US"/>
              </w:rPr>
            </w:pPr>
            <w:del w:id="1808" w:author="phuong vu" w:date="2018-11-22T13:51:00Z">
              <w:r w:rsidDel="00C774DC">
                <w:rPr>
                  <w:lang w:val="en-US"/>
                </w:rPr>
                <w:delText>GU_04</w:delText>
              </w:r>
              <w:bookmarkStart w:id="1809" w:name="_Toc530658486"/>
              <w:bookmarkStart w:id="1810" w:name="_Toc530662210"/>
              <w:bookmarkStart w:id="1811" w:name="_Toc530662677"/>
              <w:bookmarkStart w:id="1812" w:name="_Toc530678936"/>
              <w:bookmarkEnd w:id="1809"/>
              <w:bookmarkEnd w:id="1810"/>
              <w:bookmarkEnd w:id="1811"/>
              <w:bookmarkEnd w:id="1812"/>
            </w:del>
          </w:p>
        </w:tc>
        <w:bookmarkStart w:id="1813" w:name="_Toc530658487"/>
        <w:bookmarkStart w:id="1814" w:name="_Toc530662211"/>
        <w:bookmarkStart w:id="1815" w:name="_Toc530662678"/>
        <w:bookmarkStart w:id="1816" w:name="_Toc530678937"/>
        <w:bookmarkEnd w:id="1813"/>
        <w:bookmarkEnd w:id="1814"/>
        <w:bookmarkEnd w:id="1815"/>
        <w:bookmarkEnd w:id="1816"/>
      </w:tr>
      <w:tr w:rsidR="00225404" w:rsidDel="00C774DC" w14:paraId="50186061" w14:textId="0B6743D2" w:rsidTr="00225404">
        <w:trPr>
          <w:del w:id="1817" w:author="phuong vu" w:date="2018-11-22T13:51:00Z"/>
        </w:trPr>
        <w:tc>
          <w:tcPr>
            <w:tcW w:w="2425" w:type="dxa"/>
          </w:tcPr>
          <w:p w14:paraId="09867B15" w14:textId="790CF830" w:rsidR="009B0E96" w:rsidRPr="00B808BD" w:rsidDel="00C774DC" w:rsidRDefault="009B0E96" w:rsidP="00225404">
            <w:pPr>
              <w:spacing w:line="276" w:lineRule="auto"/>
              <w:rPr>
                <w:del w:id="1818" w:author="phuong vu" w:date="2018-11-22T13:51:00Z"/>
                <w:b/>
              </w:rPr>
            </w:pPr>
            <w:del w:id="1819" w:author="phuong vu" w:date="2018-11-22T13:51:00Z">
              <w:r w:rsidRPr="00B808BD" w:rsidDel="00C774DC">
                <w:rPr>
                  <w:b/>
                </w:rPr>
                <w:delText>Tên chức năng</w:delText>
              </w:r>
              <w:bookmarkStart w:id="1820" w:name="_Toc530658488"/>
              <w:bookmarkStart w:id="1821" w:name="_Toc530662212"/>
              <w:bookmarkStart w:id="1822" w:name="_Toc530662679"/>
              <w:bookmarkStart w:id="1823" w:name="_Toc530678938"/>
              <w:bookmarkEnd w:id="1820"/>
              <w:bookmarkEnd w:id="1821"/>
              <w:bookmarkEnd w:id="1822"/>
              <w:bookmarkEnd w:id="1823"/>
            </w:del>
          </w:p>
        </w:tc>
        <w:tc>
          <w:tcPr>
            <w:tcW w:w="6686" w:type="dxa"/>
          </w:tcPr>
          <w:p w14:paraId="072C7886" w14:textId="5BCE10CC" w:rsidR="009B0E96" w:rsidRPr="00A06DD8" w:rsidDel="00C774DC" w:rsidRDefault="009B0E96" w:rsidP="00225404">
            <w:pPr>
              <w:spacing w:line="276" w:lineRule="auto"/>
              <w:rPr>
                <w:del w:id="1824" w:author="phuong vu" w:date="2018-11-22T13:51:00Z"/>
                <w:lang w:val="en-US"/>
              </w:rPr>
            </w:pPr>
            <w:del w:id="1825" w:author="phuong vu" w:date="2018-11-22T13:51:00Z">
              <w:r w:rsidDel="00C774DC">
                <w:delText>Tạo đơn hàng</w:delText>
              </w:r>
              <w:bookmarkStart w:id="1826" w:name="_Toc530658489"/>
              <w:bookmarkStart w:id="1827" w:name="_Toc530662213"/>
              <w:bookmarkStart w:id="1828" w:name="_Toc530662680"/>
              <w:bookmarkStart w:id="1829" w:name="_Toc530678939"/>
              <w:bookmarkEnd w:id="1826"/>
              <w:bookmarkEnd w:id="1827"/>
              <w:bookmarkEnd w:id="1828"/>
              <w:bookmarkEnd w:id="1829"/>
            </w:del>
          </w:p>
        </w:tc>
        <w:bookmarkStart w:id="1830" w:name="_Toc530658490"/>
        <w:bookmarkStart w:id="1831" w:name="_Toc530662214"/>
        <w:bookmarkStart w:id="1832" w:name="_Toc530662681"/>
        <w:bookmarkStart w:id="1833" w:name="_Toc530678940"/>
        <w:bookmarkEnd w:id="1830"/>
        <w:bookmarkEnd w:id="1831"/>
        <w:bookmarkEnd w:id="1832"/>
        <w:bookmarkEnd w:id="1833"/>
      </w:tr>
      <w:tr w:rsidR="00225404" w:rsidDel="00C774DC" w14:paraId="1CA34CFE" w14:textId="2E566646" w:rsidTr="00225404">
        <w:trPr>
          <w:del w:id="1834" w:author="phuong vu" w:date="2018-11-22T13:51:00Z"/>
        </w:trPr>
        <w:tc>
          <w:tcPr>
            <w:tcW w:w="2425" w:type="dxa"/>
          </w:tcPr>
          <w:p w14:paraId="52364FD0" w14:textId="4C67B74D" w:rsidR="009B0E96" w:rsidRPr="00B808BD" w:rsidDel="00C774DC" w:rsidRDefault="009B0E96" w:rsidP="00225404">
            <w:pPr>
              <w:spacing w:line="276" w:lineRule="auto"/>
              <w:rPr>
                <w:del w:id="1835" w:author="phuong vu" w:date="2018-11-22T13:51:00Z"/>
                <w:b/>
              </w:rPr>
            </w:pPr>
            <w:del w:id="1836" w:author="phuong vu" w:date="2018-11-22T13:51:00Z">
              <w:r w:rsidRPr="00B808BD" w:rsidDel="00C774DC">
                <w:rPr>
                  <w:b/>
                </w:rPr>
                <w:delText>Đối tượng sử dụng</w:delText>
              </w:r>
              <w:bookmarkStart w:id="1837" w:name="_Toc530658491"/>
              <w:bookmarkStart w:id="1838" w:name="_Toc530662215"/>
              <w:bookmarkStart w:id="1839" w:name="_Toc530662682"/>
              <w:bookmarkStart w:id="1840" w:name="_Toc530678941"/>
              <w:bookmarkEnd w:id="1837"/>
              <w:bookmarkEnd w:id="1838"/>
              <w:bookmarkEnd w:id="1839"/>
              <w:bookmarkEnd w:id="1840"/>
            </w:del>
          </w:p>
        </w:tc>
        <w:tc>
          <w:tcPr>
            <w:tcW w:w="6686" w:type="dxa"/>
          </w:tcPr>
          <w:p w14:paraId="08A0D1F5" w14:textId="43B26841" w:rsidR="009B0E96" w:rsidRPr="002947C2" w:rsidDel="00C774DC" w:rsidRDefault="009B0E96" w:rsidP="00225404">
            <w:pPr>
              <w:spacing w:line="276" w:lineRule="auto"/>
              <w:rPr>
                <w:del w:id="1841" w:author="phuong vu" w:date="2018-11-22T13:51:00Z"/>
                <w:lang w:val="en-US"/>
              </w:rPr>
            </w:pPr>
            <w:del w:id="1842" w:author="phuong vu" w:date="2018-11-22T13:51:00Z">
              <w:r w:rsidRPr="009B0E96" w:rsidDel="00C774DC">
                <w:rPr>
                  <w:lang w:val="en-US"/>
                </w:rPr>
                <w:delText>Nhân viên cửa hàng</w:delText>
              </w:r>
              <w:r w:rsidDel="00C774DC">
                <w:rPr>
                  <w:lang w:val="en-US"/>
                </w:rPr>
                <w:delText xml:space="preserve"> (Nhân viên quản lí cửa hàng), khách hàng</w:delText>
              </w:r>
              <w:bookmarkStart w:id="1843" w:name="_Toc530658492"/>
              <w:bookmarkStart w:id="1844" w:name="_Toc530662216"/>
              <w:bookmarkStart w:id="1845" w:name="_Toc530662683"/>
              <w:bookmarkStart w:id="1846" w:name="_Toc530678942"/>
              <w:bookmarkEnd w:id="1843"/>
              <w:bookmarkEnd w:id="1844"/>
              <w:bookmarkEnd w:id="1845"/>
              <w:bookmarkEnd w:id="1846"/>
            </w:del>
          </w:p>
        </w:tc>
        <w:bookmarkStart w:id="1847" w:name="_Toc530658493"/>
        <w:bookmarkStart w:id="1848" w:name="_Toc530662217"/>
        <w:bookmarkStart w:id="1849" w:name="_Toc530662684"/>
        <w:bookmarkStart w:id="1850" w:name="_Toc530678943"/>
        <w:bookmarkEnd w:id="1847"/>
        <w:bookmarkEnd w:id="1848"/>
        <w:bookmarkEnd w:id="1849"/>
        <w:bookmarkEnd w:id="1850"/>
      </w:tr>
      <w:tr w:rsidR="00225404" w:rsidDel="00C774DC" w14:paraId="125B2C9E" w14:textId="5381002F" w:rsidTr="00225404">
        <w:trPr>
          <w:del w:id="1851" w:author="phuong vu" w:date="2018-11-22T13:51:00Z"/>
        </w:trPr>
        <w:tc>
          <w:tcPr>
            <w:tcW w:w="2425" w:type="dxa"/>
          </w:tcPr>
          <w:p w14:paraId="3FCD6D76" w14:textId="76776A42" w:rsidR="009B0E96" w:rsidRPr="00B808BD" w:rsidDel="00C774DC" w:rsidRDefault="009B0E96" w:rsidP="00225404">
            <w:pPr>
              <w:spacing w:line="276" w:lineRule="auto"/>
              <w:rPr>
                <w:del w:id="1852" w:author="phuong vu" w:date="2018-11-22T13:51:00Z"/>
                <w:b/>
              </w:rPr>
            </w:pPr>
            <w:del w:id="1853" w:author="phuong vu" w:date="2018-11-22T13:51:00Z">
              <w:r w:rsidRPr="00B808BD" w:rsidDel="00C774DC">
                <w:rPr>
                  <w:b/>
                </w:rPr>
                <w:delText>Tiền điều kiện</w:delText>
              </w:r>
              <w:bookmarkStart w:id="1854" w:name="_Toc530658494"/>
              <w:bookmarkStart w:id="1855" w:name="_Toc530662218"/>
              <w:bookmarkStart w:id="1856" w:name="_Toc530662685"/>
              <w:bookmarkStart w:id="1857" w:name="_Toc530678944"/>
              <w:bookmarkEnd w:id="1854"/>
              <w:bookmarkEnd w:id="1855"/>
              <w:bookmarkEnd w:id="1856"/>
              <w:bookmarkEnd w:id="1857"/>
            </w:del>
          </w:p>
        </w:tc>
        <w:tc>
          <w:tcPr>
            <w:tcW w:w="6686" w:type="dxa"/>
          </w:tcPr>
          <w:p w14:paraId="46ED22C1" w14:textId="50471F1A" w:rsidR="009B0E96" w:rsidRPr="002947C2" w:rsidDel="00C774DC" w:rsidRDefault="009B0E96" w:rsidP="00225404">
            <w:pPr>
              <w:spacing w:line="276" w:lineRule="auto"/>
              <w:rPr>
                <w:del w:id="1858" w:author="phuong vu" w:date="2018-11-22T13:51:00Z"/>
                <w:lang w:val="en-US"/>
              </w:rPr>
            </w:pPr>
            <w:del w:id="1859" w:author="phuong vu" w:date="2018-11-22T13:51:00Z">
              <w:r w:rsidDel="00C774DC">
                <w:rPr>
                  <w:lang w:val="en-US"/>
                </w:rPr>
                <w:delText>Truy cập được trang web quản lí đối với nhân viên cửa hàng và ứng dụng điện thoại đối với khách hàng và đăng nhập thành công.</w:delText>
              </w:r>
              <w:bookmarkStart w:id="1860" w:name="_Toc530658495"/>
              <w:bookmarkStart w:id="1861" w:name="_Toc530662219"/>
              <w:bookmarkStart w:id="1862" w:name="_Toc530662686"/>
              <w:bookmarkStart w:id="1863" w:name="_Toc530678945"/>
              <w:bookmarkEnd w:id="1860"/>
              <w:bookmarkEnd w:id="1861"/>
              <w:bookmarkEnd w:id="1862"/>
              <w:bookmarkEnd w:id="1863"/>
            </w:del>
          </w:p>
        </w:tc>
        <w:bookmarkStart w:id="1864" w:name="_Toc530658496"/>
        <w:bookmarkStart w:id="1865" w:name="_Toc530662220"/>
        <w:bookmarkStart w:id="1866" w:name="_Toc530662687"/>
        <w:bookmarkStart w:id="1867" w:name="_Toc530678946"/>
        <w:bookmarkEnd w:id="1864"/>
        <w:bookmarkEnd w:id="1865"/>
        <w:bookmarkEnd w:id="1866"/>
        <w:bookmarkEnd w:id="1867"/>
      </w:tr>
      <w:tr w:rsidR="00225404" w:rsidDel="00C774DC" w14:paraId="56686DA2" w14:textId="7342240F" w:rsidTr="00225404">
        <w:trPr>
          <w:del w:id="1868" w:author="phuong vu" w:date="2018-11-22T13:51:00Z"/>
        </w:trPr>
        <w:tc>
          <w:tcPr>
            <w:tcW w:w="2425" w:type="dxa"/>
          </w:tcPr>
          <w:p w14:paraId="4ECB6F75" w14:textId="14E75D36" w:rsidR="009B0E96" w:rsidRPr="00B808BD" w:rsidDel="00C774DC" w:rsidRDefault="009B0E96" w:rsidP="00225404">
            <w:pPr>
              <w:spacing w:line="276" w:lineRule="auto"/>
              <w:rPr>
                <w:del w:id="1869" w:author="phuong vu" w:date="2018-11-22T13:51:00Z"/>
                <w:b/>
              </w:rPr>
            </w:pPr>
            <w:del w:id="1870" w:author="phuong vu" w:date="2018-11-22T13:51:00Z">
              <w:r w:rsidRPr="00B808BD" w:rsidDel="00C774DC">
                <w:rPr>
                  <w:b/>
                </w:rPr>
                <w:delText>Cách xử lí</w:delText>
              </w:r>
              <w:bookmarkStart w:id="1871" w:name="_Toc530658497"/>
              <w:bookmarkStart w:id="1872" w:name="_Toc530662221"/>
              <w:bookmarkStart w:id="1873" w:name="_Toc530662688"/>
              <w:bookmarkStart w:id="1874" w:name="_Toc530678947"/>
              <w:bookmarkEnd w:id="1871"/>
              <w:bookmarkEnd w:id="1872"/>
              <w:bookmarkEnd w:id="1873"/>
              <w:bookmarkEnd w:id="1874"/>
            </w:del>
          </w:p>
        </w:tc>
        <w:tc>
          <w:tcPr>
            <w:tcW w:w="6686" w:type="dxa"/>
          </w:tcPr>
          <w:p w14:paraId="248C92A1" w14:textId="66D908AF" w:rsidR="009B0E96" w:rsidDel="00C774DC" w:rsidRDefault="00225404" w:rsidP="00225404">
            <w:pPr>
              <w:spacing w:line="276" w:lineRule="auto"/>
              <w:rPr>
                <w:del w:id="1875" w:author="phuong vu" w:date="2018-11-22T13:51:00Z"/>
                <w:lang w:val="en-US"/>
              </w:rPr>
            </w:pPr>
            <w:del w:id="1876" w:author="phuong vu" w:date="2018-11-22T13:51:00Z">
              <w:r w:rsidDel="00C774DC">
                <w:rPr>
                  <w:lang w:val="en-US"/>
                </w:rPr>
                <w:delText xml:space="preserve">Đối với </w:delText>
              </w:r>
              <w:r w:rsidR="00261DD6" w:rsidDel="00C774DC">
                <w:rPr>
                  <w:lang w:val="en-US"/>
                </w:rPr>
                <w:delText>đặt đơn hàng từ trang quản lí</w:delText>
              </w:r>
              <w:r w:rsidR="004F2566" w:rsidDel="00C774DC">
                <w:rPr>
                  <w:lang w:val="en-US"/>
                </w:rPr>
                <w:delText xml:space="preserve"> (Nhân viên quản lí cửa hàng)</w:delText>
              </w:r>
              <w:r w:rsidR="00261DD6" w:rsidDel="00C774DC">
                <w:rPr>
                  <w:lang w:val="en-US"/>
                </w:rPr>
                <w:delText>:</w:delText>
              </w:r>
              <w:bookmarkStart w:id="1877" w:name="_Toc530658498"/>
              <w:bookmarkStart w:id="1878" w:name="_Toc530662222"/>
              <w:bookmarkStart w:id="1879" w:name="_Toc530662689"/>
              <w:bookmarkStart w:id="1880" w:name="_Toc530678948"/>
              <w:bookmarkEnd w:id="1877"/>
              <w:bookmarkEnd w:id="1878"/>
              <w:bookmarkEnd w:id="1879"/>
              <w:bookmarkEnd w:id="1880"/>
            </w:del>
          </w:p>
          <w:p w14:paraId="4EAF689E" w14:textId="67723667" w:rsidR="00225404" w:rsidDel="00C774DC" w:rsidRDefault="00225404" w:rsidP="00225404">
            <w:pPr>
              <w:spacing w:line="276" w:lineRule="auto"/>
              <w:ind w:left="498"/>
              <w:rPr>
                <w:del w:id="1881" w:author="phuong vu" w:date="2018-11-22T13:51:00Z"/>
                <w:lang w:val="en-US"/>
              </w:rPr>
            </w:pPr>
            <w:del w:id="1882" w:author="phuong vu" w:date="2018-11-22T13:51:00Z">
              <w:r w:rsidDel="00C774DC">
                <w:rPr>
                  <w:lang w:val="en-US"/>
                </w:rPr>
                <w:delText xml:space="preserve">Bước 1: Nhấn vào </w:delText>
              </w:r>
              <w:r w:rsidDel="00C774DC">
                <w:rPr>
                  <w:i/>
                  <w:lang w:val="en-US"/>
                </w:rPr>
                <w:delText>“tạo đơn hàng”</w:delText>
              </w:r>
              <w:r w:rsidDel="00C774DC">
                <w:rPr>
                  <w:lang w:val="en-US"/>
                </w:rPr>
                <w:delText xml:space="preserve"> ở thanh danh mục</w:delText>
              </w:r>
              <w:bookmarkStart w:id="1883" w:name="_Toc530658499"/>
              <w:bookmarkStart w:id="1884" w:name="_Toc530662223"/>
              <w:bookmarkStart w:id="1885" w:name="_Toc530662690"/>
              <w:bookmarkStart w:id="1886" w:name="_Toc530678949"/>
              <w:bookmarkEnd w:id="1883"/>
              <w:bookmarkEnd w:id="1884"/>
              <w:bookmarkEnd w:id="1885"/>
              <w:bookmarkEnd w:id="1886"/>
            </w:del>
          </w:p>
          <w:p w14:paraId="02B56390" w14:textId="7CE5B353" w:rsidR="00225404" w:rsidDel="00C774DC" w:rsidRDefault="00225404" w:rsidP="00225404">
            <w:pPr>
              <w:spacing w:line="276" w:lineRule="auto"/>
              <w:ind w:left="499"/>
              <w:rPr>
                <w:del w:id="1887" w:author="phuong vu" w:date="2018-11-22T13:51:00Z"/>
                <w:lang w:val="en-US"/>
              </w:rPr>
            </w:pPr>
            <w:del w:id="1888" w:author="phuong vu" w:date="2018-11-22T13:51:00Z">
              <w:r w:rsidDel="00C774DC">
                <w:rPr>
                  <w:lang w:val="en-US"/>
                </w:rPr>
                <w:delText xml:space="preserve">bên trái màn hình. </w:delText>
              </w:r>
              <w:bookmarkStart w:id="1889" w:name="_Toc530658500"/>
              <w:bookmarkStart w:id="1890" w:name="_Toc530662224"/>
              <w:bookmarkStart w:id="1891" w:name="_Toc530662691"/>
              <w:bookmarkStart w:id="1892" w:name="_Toc530678950"/>
              <w:bookmarkEnd w:id="1889"/>
              <w:bookmarkEnd w:id="1890"/>
              <w:bookmarkEnd w:id="1891"/>
              <w:bookmarkEnd w:id="1892"/>
            </w:del>
          </w:p>
          <w:p w14:paraId="4AE63DCA" w14:textId="10322DB9" w:rsidR="00225404" w:rsidDel="00C774DC" w:rsidRDefault="00225404" w:rsidP="00225404">
            <w:pPr>
              <w:spacing w:line="276" w:lineRule="auto"/>
              <w:ind w:left="499"/>
              <w:rPr>
                <w:del w:id="1893" w:author="phuong vu" w:date="2018-11-22T13:51:00Z"/>
                <w:lang w:val="en-US"/>
              </w:rPr>
            </w:pPr>
            <w:del w:id="1894" w:author="phuong vu" w:date="2018-11-22T13:51:00Z">
              <w:r w:rsidDel="00C774DC">
                <w:rPr>
                  <w:lang w:val="en-US"/>
                </w:rPr>
                <w:delText>Bước 2: Những thông tin được mặc định sẵn: Thông tin chi nhánh, danh sách loại dịch vụ theo chi nhánh.</w:delText>
              </w:r>
              <w:bookmarkStart w:id="1895" w:name="_Toc530658501"/>
              <w:bookmarkStart w:id="1896" w:name="_Toc530662225"/>
              <w:bookmarkStart w:id="1897" w:name="_Toc530662692"/>
              <w:bookmarkStart w:id="1898" w:name="_Toc530678951"/>
              <w:bookmarkEnd w:id="1895"/>
              <w:bookmarkEnd w:id="1896"/>
              <w:bookmarkEnd w:id="1897"/>
              <w:bookmarkEnd w:id="1898"/>
            </w:del>
          </w:p>
          <w:p w14:paraId="0CAB0434" w14:textId="26DA2C05" w:rsidR="00225404" w:rsidDel="00C774DC" w:rsidRDefault="00225404" w:rsidP="00225404">
            <w:pPr>
              <w:spacing w:line="276" w:lineRule="auto"/>
              <w:ind w:left="499"/>
              <w:rPr>
                <w:del w:id="1899" w:author="phuong vu" w:date="2018-11-22T13:51:00Z"/>
                <w:lang w:val="en-US"/>
              </w:rPr>
            </w:pPr>
            <w:del w:id="1900" w:author="phuong vu" w:date="2018-11-22T13:51:00Z">
              <w:r w:rsidDel="00C774DC">
                <w:rPr>
                  <w:lang w:val="en-US"/>
                </w:rPr>
                <w:delText>Bước 3: Người dùng nhập các thông tin khách hàng,</w:delText>
              </w:r>
              <w:r w:rsidR="00261DD6" w:rsidDel="00C774DC">
                <w:rPr>
                  <w:lang w:val="en-US"/>
                </w:rPr>
                <w:delText xml:space="preserve"> địa chỉ lấy và trả đồ,</w:delText>
              </w:r>
              <w:r w:rsidDel="00C774DC">
                <w:rPr>
                  <w:lang w:val="en-US"/>
                </w:rPr>
                <w:delText xml:space="preserve"> ngày lấy và trả đồ cho khách, chọn khung giờ lấy và trả đồ. Nếu ngày lấy và trả đồ cùng một ngày, thì khung giờ lấy và trả đồ cách ít nhất là 1 khung giờ.</w:delText>
              </w:r>
              <w:r w:rsidR="00261DD6" w:rsidDel="00C774DC">
                <w:rPr>
                  <w:lang w:val="en-US"/>
                </w:rPr>
                <w:delText xml:space="preserve"> </w:delText>
              </w:r>
              <w:bookmarkStart w:id="1901" w:name="_Toc530658502"/>
              <w:bookmarkStart w:id="1902" w:name="_Toc530662226"/>
              <w:bookmarkStart w:id="1903" w:name="_Toc530662693"/>
              <w:bookmarkStart w:id="1904" w:name="_Toc530678952"/>
              <w:bookmarkEnd w:id="1901"/>
              <w:bookmarkEnd w:id="1902"/>
              <w:bookmarkEnd w:id="1903"/>
              <w:bookmarkEnd w:id="1904"/>
            </w:del>
          </w:p>
          <w:p w14:paraId="769CFD04" w14:textId="62F88DEC" w:rsidR="00261DD6" w:rsidDel="00C774DC" w:rsidRDefault="00261DD6" w:rsidP="00261DD6">
            <w:pPr>
              <w:spacing w:line="276" w:lineRule="auto"/>
              <w:ind w:left="499"/>
              <w:rPr>
                <w:del w:id="1905" w:author="phuong vu" w:date="2018-11-22T13:51:00Z"/>
                <w:lang w:val="en-US"/>
              </w:rPr>
            </w:pPr>
            <w:del w:id="1906" w:author="phuong vu" w:date="2018-11-22T13:51:00Z">
              <w:r w:rsidDel="00C774DC">
                <w:rPr>
                  <w:lang w:val="en-US"/>
                </w:rPr>
                <w:delText>Bước 4: Nhập thông tin từng quần áo bao gồm: loại dịch vụ, loại quần áo, đơn vị tính, số lượng, màu sắc, …. Ít nhất phải tồn tại một quần áo trong đơn hàng. Nếu rỗng báo lỗi.</w:delText>
              </w:r>
              <w:bookmarkStart w:id="1907" w:name="_Toc530658503"/>
              <w:bookmarkStart w:id="1908" w:name="_Toc530662227"/>
              <w:bookmarkStart w:id="1909" w:name="_Toc530662694"/>
              <w:bookmarkStart w:id="1910" w:name="_Toc530678953"/>
              <w:bookmarkEnd w:id="1907"/>
              <w:bookmarkEnd w:id="1908"/>
              <w:bookmarkEnd w:id="1909"/>
              <w:bookmarkEnd w:id="1910"/>
            </w:del>
          </w:p>
          <w:p w14:paraId="45386B67" w14:textId="185EF74A" w:rsidR="00261DD6" w:rsidDel="00C774DC" w:rsidRDefault="00261DD6" w:rsidP="00261DD6">
            <w:pPr>
              <w:spacing w:line="276" w:lineRule="auto"/>
              <w:ind w:left="499"/>
              <w:rPr>
                <w:del w:id="1911" w:author="phuong vu" w:date="2018-11-22T13:51:00Z"/>
                <w:lang w:val="en-US"/>
              </w:rPr>
            </w:pPr>
            <w:del w:id="1912" w:author="phuong vu" w:date="2018-11-22T13:51:00Z">
              <w:r w:rsidDel="00C774DC">
                <w:rPr>
                  <w:lang w:val="en-US"/>
                </w:rPr>
                <w:delText xml:space="preserve">Bước 5: Nhấn nút </w:delText>
              </w:r>
              <w:r w:rsidDel="00C774DC">
                <w:rPr>
                  <w:i/>
                  <w:lang w:val="en-US"/>
                </w:rPr>
                <w:delText>“đặt hàng”.</w:delText>
              </w:r>
              <w:r w:rsidDel="00C774DC">
                <w:rPr>
                  <w:lang w:val="en-US"/>
                </w:rPr>
                <w:delText xml:space="preserve"> Đơn hàng được lưu vào cơ sở dữ liệu với trạng thái là </w:delText>
              </w:r>
              <w:r w:rsidDel="00C774DC">
                <w:rPr>
                  <w:i/>
                  <w:lang w:val="en-US"/>
                </w:rPr>
                <w:delText xml:space="preserve">“nháp”. </w:delText>
              </w:r>
              <w:r w:rsidDel="00C774DC">
                <w:rPr>
                  <w:lang w:val="en-US"/>
                </w:rPr>
                <w:delText>Và chuyển sang trang xác nhận đơn hàng với thông tin chi tiết và tổng giá tiền đối với đơn hàng.</w:delText>
              </w:r>
              <w:bookmarkStart w:id="1913" w:name="_Toc530658504"/>
              <w:bookmarkStart w:id="1914" w:name="_Toc530662228"/>
              <w:bookmarkStart w:id="1915" w:name="_Toc530662695"/>
              <w:bookmarkStart w:id="1916" w:name="_Toc530678954"/>
              <w:bookmarkEnd w:id="1913"/>
              <w:bookmarkEnd w:id="1914"/>
              <w:bookmarkEnd w:id="1915"/>
              <w:bookmarkEnd w:id="1916"/>
            </w:del>
          </w:p>
          <w:p w14:paraId="5CBFFDC8" w14:textId="6337B03A" w:rsidR="00225404" w:rsidRPr="007C127C" w:rsidDel="00C774DC" w:rsidRDefault="00261DD6" w:rsidP="007C127C">
            <w:pPr>
              <w:spacing w:line="276" w:lineRule="auto"/>
              <w:ind w:left="499"/>
              <w:rPr>
                <w:del w:id="1917" w:author="phuong vu" w:date="2018-11-22T13:51:00Z"/>
              </w:rPr>
            </w:pPr>
            <w:del w:id="1918" w:author="phuong vu" w:date="2018-11-22T13:51:00Z">
              <w:r w:rsidDel="00C774DC">
                <w:rPr>
                  <w:lang w:val="en-US"/>
                </w:rPr>
                <w:delText>Bước 6: Nhấn nút “</w:delText>
              </w:r>
              <w:r w:rsidRPr="007C127C" w:rsidDel="00C774DC">
                <w:rPr>
                  <w:i/>
                  <w:lang w:val="en-US"/>
                </w:rPr>
                <w:delText>đặt hàng</w:delText>
              </w:r>
              <w:r w:rsidDel="00C774DC">
                <w:rPr>
                  <w:lang w:val="en-US"/>
                </w:rPr>
                <w:delText xml:space="preserve">” một lần nữa để xác nhận đơn hàng. Đơn hàng được cập nhật với trạng thái </w:delText>
              </w:r>
              <w:r w:rsidDel="00C774DC">
                <w:rPr>
                  <w:i/>
                  <w:lang w:val="en-US"/>
                </w:rPr>
                <w:delText>“đang chờ”.</w:delText>
              </w:r>
              <w:bookmarkStart w:id="1919" w:name="_Toc530658505"/>
              <w:bookmarkStart w:id="1920" w:name="_Toc530662229"/>
              <w:bookmarkStart w:id="1921" w:name="_Toc530662696"/>
              <w:bookmarkStart w:id="1922" w:name="_Toc530678955"/>
              <w:bookmarkEnd w:id="1919"/>
              <w:bookmarkEnd w:id="1920"/>
              <w:bookmarkEnd w:id="1921"/>
              <w:bookmarkEnd w:id="1922"/>
            </w:del>
          </w:p>
          <w:p w14:paraId="7A79ACA5" w14:textId="52BC254A" w:rsidR="00225404" w:rsidDel="00C774DC" w:rsidRDefault="00261DD6" w:rsidP="00261DD6">
            <w:pPr>
              <w:spacing w:line="276" w:lineRule="auto"/>
              <w:rPr>
                <w:del w:id="1923" w:author="phuong vu" w:date="2018-11-22T13:51:00Z"/>
                <w:lang w:val="en-US"/>
              </w:rPr>
            </w:pPr>
            <w:del w:id="1924" w:author="phuong vu" w:date="2018-11-22T13:51:00Z">
              <w:r w:rsidDel="00C774DC">
                <w:rPr>
                  <w:lang w:val="en-US"/>
                </w:rPr>
                <w:delText>Đối với đặt đơn hàng tử ứng dụng điện thoại</w:delText>
              </w:r>
              <w:r w:rsidR="004F2566" w:rsidDel="00C774DC">
                <w:rPr>
                  <w:lang w:val="en-US"/>
                </w:rPr>
                <w:delText xml:space="preserve"> (khách hàng)</w:delText>
              </w:r>
              <w:r w:rsidDel="00C774DC">
                <w:rPr>
                  <w:lang w:val="en-US"/>
                </w:rPr>
                <w:delText>:</w:delText>
              </w:r>
              <w:bookmarkStart w:id="1925" w:name="_Toc530658506"/>
              <w:bookmarkStart w:id="1926" w:name="_Toc530662230"/>
              <w:bookmarkStart w:id="1927" w:name="_Toc530662697"/>
              <w:bookmarkStart w:id="1928" w:name="_Toc530678956"/>
              <w:bookmarkEnd w:id="1925"/>
              <w:bookmarkEnd w:id="1926"/>
              <w:bookmarkEnd w:id="1927"/>
              <w:bookmarkEnd w:id="1928"/>
            </w:del>
          </w:p>
          <w:p w14:paraId="728A849F" w14:textId="586F7EC1" w:rsidR="00261DD6" w:rsidDel="00C774DC" w:rsidRDefault="00261DD6" w:rsidP="00261DD6">
            <w:pPr>
              <w:spacing w:line="276" w:lineRule="auto"/>
              <w:ind w:left="516"/>
              <w:rPr>
                <w:del w:id="1929" w:author="phuong vu" w:date="2018-11-22T13:51:00Z"/>
                <w:lang w:val="en-US"/>
              </w:rPr>
            </w:pPr>
            <w:del w:id="1930" w:author="phuong vu" w:date="2018-11-22T13:51:00Z">
              <w:r w:rsidDel="00C774DC">
                <w:rPr>
                  <w:lang w:val="en-US"/>
                </w:rPr>
                <w:delText>Bước 1: Người dùng chọn loại dịch vụ mong muốn. Kế tiếp chọn đơn vị tính là cái hay kilogram.</w:delText>
              </w:r>
              <w:bookmarkStart w:id="1931" w:name="_Toc530658507"/>
              <w:bookmarkStart w:id="1932" w:name="_Toc530662231"/>
              <w:bookmarkStart w:id="1933" w:name="_Toc530662698"/>
              <w:bookmarkStart w:id="1934" w:name="_Toc530678957"/>
              <w:bookmarkEnd w:id="1931"/>
              <w:bookmarkEnd w:id="1932"/>
              <w:bookmarkEnd w:id="1933"/>
              <w:bookmarkEnd w:id="1934"/>
            </w:del>
          </w:p>
          <w:p w14:paraId="4491EAF6" w14:textId="331C6FD3" w:rsidR="004F2566" w:rsidDel="00C774DC" w:rsidRDefault="00261DD6" w:rsidP="004F2566">
            <w:pPr>
              <w:spacing w:line="276" w:lineRule="auto"/>
              <w:ind w:left="516"/>
              <w:rPr>
                <w:del w:id="1935" w:author="phuong vu" w:date="2018-11-22T13:51:00Z"/>
                <w:lang w:val="en-US"/>
              </w:rPr>
            </w:pPr>
            <w:del w:id="1936" w:author="phuong vu" w:date="2018-11-22T13:51:00Z">
              <w:r w:rsidDel="00C774DC">
                <w:rPr>
                  <w:lang w:val="en-US"/>
                </w:rPr>
                <w:delText>Bước 2: Người dùng chọn những quần áo dành cho loại dịch vụ này. Ở đây người dùng có thể dùng chức năng “</w:delText>
              </w:r>
              <w:r w:rsidDel="00C774DC">
                <w:rPr>
                  <w:i/>
                  <w:lang w:val="en-US"/>
                </w:rPr>
                <w:delText>GU_06</w:delText>
              </w:r>
              <w:r w:rsidDel="00C774DC">
                <w:rPr>
                  <w:lang w:val="en-US"/>
                </w:rPr>
                <w:delText xml:space="preserve">” để giúp thêm quần áo nhanh chóng. </w:delText>
              </w:r>
              <w:r w:rsidR="004F2566" w:rsidDel="00C774DC">
                <w:rPr>
                  <w:lang w:val="en-US"/>
                </w:rPr>
                <w:delText>Khi người dùng chọn một quần áo, thông tin về số lượng là bắt buộc. Mọi thông tin đơn hàng được giữ tạm thời vào trong giỏ hàng.</w:delText>
              </w:r>
              <w:bookmarkStart w:id="1937" w:name="_Toc530658508"/>
              <w:bookmarkStart w:id="1938" w:name="_Toc530662232"/>
              <w:bookmarkStart w:id="1939" w:name="_Toc530662699"/>
              <w:bookmarkStart w:id="1940" w:name="_Toc530678958"/>
              <w:bookmarkEnd w:id="1937"/>
              <w:bookmarkEnd w:id="1938"/>
              <w:bookmarkEnd w:id="1939"/>
              <w:bookmarkEnd w:id="1940"/>
            </w:del>
          </w:p>
          <w:p w14:paraId="501B26AC" w14:textId="163FA477" w:rsidR="004F2566" w:rsidDel="00C774DC" w:rsidRDefault="004F2566" w:rsidP="004F2566">
            <w:pPr>
              <w:spacing w:line="276" w:lineRule="auto"/>
              <w:ind w:left="516"/>
              <w:rPr>
                <w:del w:id="1941" w:author="phuong vu" w:date="2018-11-22T13:51:00Z"/>
                <w:lang w:val="en-US"/>
              </w:rPr>
            </w:pPr>
            <w:del w:id="1942" w:author="phuong vu" w:date="2018-11-22T13:51:00Z">
              <w:r w:rsidDel="00C774DC">
                <w:rPr>
                  <w:lang w:val="en-US"/>
                </w:rPr>
                <w:delText xml:space="preserve">Bước 3: Nếu người dùng có nhu cầu đặt thêm dịch vụ, quay lại trang chọn dịch vụ và thực lại tuần tự các bước 1, 2. </w:delText>
              </w:r>
              <w:bookmarkStart w:id="1943" w:name="_Toc530658509"/>
              <w:bookmarkStart w:id="1944" w:name="_Toc530662233"/>
              <w:bookmarkStart w:id="1945" w:name="_Toc530662700"/>
              <w:bookmarkStart w:id="1946" w:name="_Toc530678959"/>
              <w:bookmarkEnd w:id="1943"/>
              <w:bookmarkEnd w:id="1944"/>
              <w:bookmarkEnd w:id="1945"/>
              <w:bookmarkEnd w:id="1946"/>
            </w:del>
          </w:p>
          <w:p w14:paraId="0BFEB936" w14:textId="37217CBA" w:rsidR="004F2566" w:rsidDel="00C774DC" w:rsidRDefault="004F2566" w:rsidP="004F2566">
            <w:pPr>
              <w:spacing w:line="276" w:lineRule="auto"/>
              <w:ind w:left="516"/>
              <w:rPr>
                <w:del w:id="1947" w:author="phuong vu" w:date="2018-11-22T13:51:00Z"/>
                <w:lang w:val="en-US"/>
              </w:rPr>
            </w:pPr>
            <w:del w:id="1948" w:author="phuong vu" w:date="2018-11-22T13:51:00Z">
              <w:r w:rsidDel="00C774DC">
                <w:rPr>
                  <w:lang w:val="en-US"/>
                </w:rPr>
                <w:delText>Bước 4: Người dùng truy cập vào màn hình giỏ hàng và xác nhận đặt đơn hàng. Sau đó chuyển sang màn hình thực hiện chức “</w:delText>
              </w:r>
              <w:r w:rsidDel="00C774DC">
                <w:rPr>
                  <w:i/>
                  <w:lang w:val="en-US"/>
                </w:rPr>
                <w:delText>GU_05</w:delText>
              </w:r>
              <w:r w:rsidDel="00C774DC">
                <w:rPr>
                  <w:lang w:val="en-US"/>
                </w:rPr>
                <w:delText xml:space="preserve">”. Người dùng chọn chi nhánh mong muốn. </w:delText>
              </w:r>
              <w:bookmarkStart w:id="1949" w:name="_Toc530658510"/>
              <w:bookmarkStart w:id="1950" w:name="_Toc530662234"/>
              <w:bookmarkStart w:id="1951" w:name="_Toc530662701"/>
              <w:bookmarkStart w:id="1952" w:name="_Toc530678960"/>
              <w:bookmarkEnd w:id="1949"/>
              <w:bookmarkEnd w:id="1950"/>
              <w:bookmarkEnd w:id="1951"/>
              <w:bookmarkEnd w:id="1952"/>
            </w:del>
          </w:p>
          <w:p w14:paraId="45A52B4F" w14:textId="2AD61848" w:rsidR="004F2566" w:rsidDel="00C774DC" w:rsidRDefault="004F2566" w:rsidP="004F2566">
            <w:pPr>
              <w:spacing w:line="276" w:lineRule="auto"/>
              <w:ind w:left="516"/>
              <w:rPr>
                <w:del w:id="1953" w:author="phuong vu" w:date="2018-11-22T13:51:00Z"/>
                <w:lang w:val="en-US"/>
              </w:rPr>
            </w:pPr>
            <w:del w:id="1954" w:author="phuong vu" w:date="2018-11-22T13:51:00Z">
              <w:r w:rsidDel="00C774DC">
                <w:rPr>
                  <w:lang w:val="en-US"/>
                </w:rPr>
                <w:delText>Bước 5: Chuyển sang màn hình xác nhận đặt hàng, người dùng xem được thông tin đơn hàng của mình và phí phải trả cho đơn hàng này. Người dùng nhập ngày lấy và trả đồ cho khách, chọn khung giờ lấy và trả đồ. Nếu ngày lấy và trả đồ cùng một ngày, thì khung giờ lấy và trả đồ cách ít nhất là 1 khung giờ.</w:delText>
              </w:r>
              <w:bookmarkStart w:id="1955" w:name="_Toc530658511"/>
              <w:bookmarkStart w:id="1956" w:name="_Toc530662235"/>
              <w:bookmarkStart w:id="1957" w:name="_Toc530662702"/>
              <w:bookmarkStart w:id="1958" w:name="_Toc530678961"/>
              <w:bookmarkEnd w:id="1955"/>
              <w:bookmarkEnd w:id="1956"/>
              <w:bookmarkEnd w:id="1957"/>
              <w:bookmarkEnd w:id="1958"/>
            </w:del>
          </w:p>
          <w:p w14:paraId="479A1632" w14:textId="6C737F52" w:rsidR="004F2566" w:rsidDel="00C774DC" w:rsidRDefault="004F2566" w:rsidP="004F2566">
            <w:pPr>
              <w:spacing w:line="276" w:lineRule="auto"/>
              <w:ind w:left="516"/>
              <w:rPr>
                <w:del w:id="1959" w:author="phuong vu" w:date="2018-11-22T13:51:00Z"/>
                <w:i/>
                <w:lang w:val="en-US"/>
              </w:rPr>
            </w:pPr>
            <w:del w:id="1960" w:author="phuong vu" w:date="2018-11-22T13:51:00Z">
              <w:r w:rsidDel="00C774DC">
                <w:rPr>
                  <w:lang w:val="en-US"/>
                </w:rPr>
                <w:delText xml:space="preserve">Bước 6: Người dùng nhấn </w:delText>
              </w:r>
              <w:r w:rsidDel="00C774DC">
                <w:rPr>
                  <w:i/>
                  <w:lang w:val="en-US"/>
                </w:rPr>
                <w:delText xml:space="preserve">“xác nhận” </w:delText>
              </w:r>
              <w:r w:rsidDel="00C774DC">
                <w:rPr>
                  <w:lang w:val="en-US"/>
                </w:rPr>
                <w:delText xml:space="preserve">lần cuối. Đơn hàng được gửi lên server và lưu lại vào cơ sở dữ liệu với trạng thái </w:delText>
              </w:r>
              <w:r w:rsidDel="00C774DC">
                <w:rPr>
                  <w:i/>
                  <w:lang w:val="en-US"/>
                </w:rPr>
                <w:delText>“đang chờ”.</w:delText>
              </w:r>
              <w:r w:rsidDel="00C774DC">
                <w:rPr>
                  <w:lang w:val="en-US"/>
                </w:rPr>
                <w:delText xml:space="preserve"> Không lưu trạng thái là </w:delText>
              </w:r>
              <w:r w:rsidDel="00C774DC">
                <w:rPr>
                  <w:i/>
                  <w:lang w:val="en-US"/>
                </w:rPr>
                <w:delText>“nháp”.</w:delText>
              </w:r>
              <w:bookmarkStart w:id="1961" w:name="_Toc530658512"/>
              <w:bookmarkStart w:id="1962" w:name="_Toc530662236"/>
              <w:bookmarkStart w:id="1963" w:name="_Toc530662703"/>
              <w:bookmarkStart w:id="1964" w:name="_Toc530678962"/>
              <w:bookmarkEnd w:id="1961"/>
              <w:bookmarkEnd w:id="1962"/>
              <w:bookmarkEnd w:id="1963"/>
              <w:bookmarkEnd w:id="1964"/>
            </w:del>
          </w:p>
          <w:p w14:paraId="6D7FAEF9" w14:textId="09ADFFFC" w:rsidR="001A372D" w:rsidRPr="007C127C" w:rsidDel="00C774DC" w:rsidRDefault="004F2566" w:rsidP="007C127C">
            <w:pPr>
              <w:spacing w:line="276" w:lineRule="auto"/>
              <w:ind w:left="516"/>
              <w:rPr>
                <w:del w:id="1965" w:author="phuong vu" w:date="2018-11-22T13:51:00Z"/>
                <w:lang w:val="en-US"/>
              </w:rPr>
            </w:pPr>
            <w:del w:id="1966" w:author="phuong vu" w:date="2018-11-22T13:51:00Z">
              <w:r w:rsidDel="00C774DC">
                <w:rPr>
                  <w:lang w:val="en-US"/>
                </w:rPr>
                <w:delText>Bước 7: Người dùng sẽ được chuyển sang màn hình cảm ơn cùng với mã QR Code ứng với đơn hàng</w:delText>
              </w:r>
              <w:r w:rsidR="001A372D" w:rsidDel="00C774DC">
                <w:rPr>
                  <w:lang w:val="en-US"/>
                </w:rPr>
                <w:delText>.</w:delText>
              </w:r>
              <w:bookmarkStart w:id="1967" w:name="_Toc530658513"/>
              <w:bookmarkStart w:id="1968" w:name="_Toc530662237"/>
              <w:bookmarkStart w:id="1969" w:name="_Toc530662704"/>
              <w:bookmarkStart w:id="1970" w:name="_Toc530678963"/>
              <w:bookmarkEnd w:id="1967"/>
              <w:bookmarkEnd w:id="1968"/>
              <w:bookmarkEnd w:id="1969"/>
              <w:bookmarkEnd w:id="1970"/>
            </w:del>
          </w:p>
        </w:tc>
        <w:bookmarkStart w:id="1971" w:name="_Toc530658514"/>
        <w:bookmarkStart w:id="1972" w:name="_Toc530662238"/>
        <w:bookmarkStart w:id="1973" w:name="_Toc530662705"/>
        <w:bookmarkStart w:id="1974" w:name="_Toc530678964"/>
        <w:bookmarkEnd w:id="1971"/>
        <w:bookmarkEnd w:id="1972"/>
        <w:bookmarkEnd w:id="1973"/>
        <w:bookmarkEnd w:id="1974"/>
      </w:tr>
      <w:tr w:rsidR="00225404" w:rsidDel="00C774DC" w14:paraId="396CAB11" w14:textId="4FD0F187" w:rsidTr="00225404">
        <w:trPr>
          <w:del w:id="1975" w:author="phuong vu" w:date="2018-11-22T13:51:00Z"/>
        </w:trPr>
        <w:tc>
          <w:tcPr>
            <w:tcW w:w="2425" w:type="dxa"/>
          </w:tcPr>
          <w:p w14:paraId="7F42BE55" w14:textId="38457A06" w:rsidR="009B0E96" w:rsidRPr="00B808BD" w:rsidDel="00C774DC" w:rsidRDefault="009B0E96" w:rsidP="00225404">
            <w:pPr>
              <w:spacing w:line="276" w:lineRule="auto"/>
              <w:rPr>
                <w:del w:id="1976" w:author="phuong vu" w:date="2018-11-22T13:51:00Z"/>
                <w:b/>
              </w:rPr>
            </w:pPr>
            <w:del w:id="1977" w:author="phuong vu" w:date="2018-11-22T13:51:00Z">
              <w:r w:rsidRPr="00B808BD" w:rsidDel="00C774DC">
                <w:rPr>
                  <w:b/>
                </w:rPr>
                <w:delText>Kết quả</w:delText>
              </w:r>
              <w:bookmarkStart w:id="1978" w:name="_Toc530658515"/>
              <w:bookmarkStart w:id="1979" w:name="_Toc530662239"/>
              <w:bookmarkStart w:id="1980" w:name="_Toc530662706"/>
              <w:bookmarkStart w:id="1981" w:name="_Toc530678965"/>
              <w:bookmarkEnd w:id="1978"/>
              <w:bookmarkEnd w:id="1979"/>
              <w:bookmarkEnd w:id="1980"/>
              <w:bookmarkEnd w:id="1981"/>
            </w:del>
          </w:p>
        </w:tc>
        <w:tc>
          <w:tcPr>
            <w:tcW w:w="6686" w:type="dxa"/>
          </w:tcPr>
          <w:p w14:paraId="3E8CC4F4" w14:textId="2F970614" w:rsidR="009B0E96" w:rsidRPr="007C127C" w:rsidDel="00C774DC" w:rsidRDefault="006D4DBC" w:rsidP="00225404">
            <w:pPr>
              <w:spacing w:line="276" w:lineRule="auto"/>
              <w:rPr>
                <w:del w:id="1982" w:author="phuong vu" w:date="2018-11-22T13:51:00Z"/>
                <w:i/>
                <w:lang w:val="en-US"/>
              </w:rPr>
            </w:pPr>
            <w:del w:id="1983" w:author="phuong vu" w:date="2018-11-22T13:51:00Z">
              <w:r w:rsidDel="00C774DC">
                <w:rPr>
                  <w:lang w:val="en-US"/>
                </w:rPr>
                <w:delText xml:space="preserve">Lưu đơn hàng </w:delText>
              </w:r>
              <w:r w:rsidR="006327EB" w:rsidDel="00C774DC">
                <w:rPr>
                  <w:lang w:val="en-US"/>
                </w:rPr>
                <w:delText xml:space="preserve">vào cơ sở dữ liệu với trạng thái </w:delText>
              </w:r>
              <w:r w:rsidR="006327EB" w:rsidDel="00C774DC">
                <w:rPr>
                  <w:i/>
                  <w:lang w:val="en-US"/>
                </w:rPr>
                <w:delText>“đang chờ”.</w:delText>
              </w:r>
              <w:bookmarkStart w:id="1984" w:name="_Toc530658516"/>
              <w:bookmarkStart w:id="1985" w:name="_Toc530662240"/>
              <w:bookmarkStart w:id="1986" w:name="_Toc530662707"/>
              <w:bookmarkStart w:id="1987" w:name="_Toc530678966"/>
              <w:bookmarkEnd w:id="1984"/>
              <w:bookmarkEnd w:id="1985"/>
              <w:bookmarkEnd w:id="1986"/>
              <w:bookmarkEnd w:id="1987"/>
            </w:del>
          </w:p>
        </w:tc>
        <w:bookmarkStart w:id="1988" w:name="_Toc530658517"/>
        <w:bookmarkStart w:id="1989" w:name="_Toc530662241"/>
        <w:bookmarkStart w:id="1990" w:name="_Toc530662708"/>
        <w:bookmarkStart w:id="1991" w:name="_Toc530678967"/>
        <w:bookmarkEnd w:id="1988"/>
        <w:bookmarkEnd w:id="1989"/>
        <w:bookmarkEnd w:id="1990"/>
        <w:bookmarkEnd w:id="1991"/>
      </w:tr>
      <w:tr w:rsidR="00225404" w:rsidDel="00C774DC" w14:paraId="5E920E11" w14:textId="7627E0B3" w:rsidTr="00225404">
        <w:trPr>
          <w:del w:id="1992" w:author="phuong vu" w:date="2018-11-22T13:51:00Z"/>
        </w:trPr>
        <w:tc>
          <w:tcPr>
            <w:tcW w:w="2425" w:type="dxa"/>
          </w:tcPr>
          <w:p w14:paraId="18EB90A2" w14:textId="1B9267DD" w:rsidR="009B0E96" w:rsidRPr="00B808BD" w:rsidDel="00C774DC" w:rsidRDefault="009B0E96" w:rsidP="00225404">
            <w:pPr>
              <w:spacing w:line="276" w:lineRule="auto"/>
              <w:rPr>
                <w:del w:id="1993" w:author="phuong vu" w:date="2018-11-22T13:51:00Z"/>
                <w:b/>
              </w:rPr>
            </w:pPr>
            <w:del w:id="1994" w:author="phuong vu" w:date="2018-11-22T13:51:00Z">
              <w:r w:rsidRPr="00B808BD" w:rsidDel="00C774DC">
                <w:rPr>
                  <w:b/>
                </w:rPr>
                <w:delText>Ghi chú</w:delText>
              </w:r>
              <w:bookmarkStart w:id="1995" w:name="_Toc530658518"/>
              <w:bookmarkStart w:id="1996" w:name="_Toc530662242"/>
              <w:bookmarkStart w:id="1997" w:name="_Toc530662709"/>
              <w:bookmarkStart w:id="1998" w:name="_Toc530678968"/>
              <w:bookmarkEnd w:id="1995"/>
              <w:bookmarkEnd w:id="1996"/>
              <w:bookmarkEnd w:id="1997"/>
              <w:bookmarkEnd w:id="1998"/>
            </w:del>
          </w:p>
        </w:tc>
        <w:tc>
          <w:tcPr>
            <w:tcW w:w="6686" w:type="dxa"/>
          </w:tcPr>
          <w:p w14:paraId="7C1A2E18" w14:textId="7970B0FF" w:rsidR="009B0E96" w:rsidDel="00C774DC" w:rsidRDefault="006327EB" w:rsidP="00225404">
            <w:pPr>
              <w:keepNext/>
              <w:spacing w:line="276" w:lineRule="auto"/>
              <w:rPr>
                <w:del w:id="1999" w:author="phuong vu" w:date="2018-11-22T13:51:00Z"/>
                <w:lang w:val="en-US"/>
              </w:rPr>
            </w:pPr>
            <w:del w:id="2000" w:author="phuong vu" w:date="2018-11-22T13:51:00Z">
              <w:r w:rsidDel="00C774DC">
                <w:rPr>
                  <w:lang w:val="en-US"/>
                </w:rPr>
                <w:delText>Toàn bộ thông tin ở chức năng tạo đơn hàng là bắt buộc. Nếu không được nhập sẽ báo lỗi.</w:delText>
              </w:r>
              <w:bookmarkStart w:id="2001" w:name="_Toc530658519"/>
              <w:bookmarkStart w:id="2002" w:name="_Toc530662243"/>
              <w:bookmarkStart w:id="2003" w:name="_Toc530662710"/>
              <w:bookmarkStart w:id="2004" w:name="_Toc530678969"/>
              <w:bookmarkEnd w:id="2001"/>
              <w:bookmarkEnd w:id="2002"/>
              <w:bookmarkEnd w:id="2003"/>
              <w:bookmarkEnd w:id="2004"/>
            </w:del>
          </w:p>
          <w:p w14:paraId="7FCB8DBB" w14:textId="7FD49CCD" w:rsidR="004F2566" w:rsidDel="00C774DC" w:rsidRDefault="004F2566" w:rsidP="00225404">
            <w:pPr>
              <w:keepNext/>
              <w:spacing w:line="276" w:lineRule="auto"/>
              <w:rPr>
                <w:del w:id="2005" w:author="phuong vu" w:date="2018-11-22T13:51:00Z"/>
                <w:lang w:val="en-US"/>
              </w:rPr>
            </w:pPr>
            <w:del w:id="2006" w:author="phuong vu" w:date="2018-11-22T13:51:00Z">
              <w:r w:rsidDel="00C774DC">
                <w:rPr>
                  <w:lang w:val="en-US"/>
                </w:rPr>
                <w:delText>Thông tin đơn hàng sẽ được lưu lại trong SharePreferences của ứng dụng khi chưa được người dùng đặt đơn hàng</w:delText>
              </w:r>
              <w:r w:rsidR="001A372D" w:rsidDel="00C774DC">
                <w:rPr>
                  <w:lang w:val="en-US"/>
                </w:rPr>
                <w:delText>.</w:delText>
              </w:r>
              <w:bookmarkStart w:id="2007" w:name="_Toc530658520"/>
              <w:bookmarkStart w:id="2008" w:name="_Toc530662244"/>
              <w:bookmarkStart w:id="2009" w:name="_Toc530662711"/>
              <w:bookmarkStart w:id="2010" w:name="_Toc530678970"/>
              <w:bookmarkEnd w:id="2007"/>
              <w:bookmarkEnd w:id="2008"/>
              <w:bookmarkEnd w:id="2009"/>
              <w:bookmarkEnd w:id="2010"/>
            </w:del>
          </w:p>
          <w:p w14:paraId="20184815" w14:textId="5819F063" w:rsidR="001A372D" w:rsidRPr="007C127C" w:rsidDel="00C774DC" w:rsidRDefault="001A372D" w:rsidP="00225404">
            <w:pPr>
              <w:keepNext/>
              <w:spacing w:line="276" w:lineRule="auto"/>
              <w:rPr>
                <w:del w:id="2011" w:author="phuong vu" w:date="2018-11-22T13:51:00Z"/>
                <w:lang w:val="en-US"/>
              </w:rPr>
            </w:pPr>
            <w:del w:id="2012" w:author="phuong vu" w:date="2018-11-22T13:51:00Z">
              <w:r w:rsidDel="00C774DC">
                <w:rPr>
                  <w:lang w:val="en-US"/>
                </w:rPr>
                <w:delText>Mã QR Code được tạo ra bởi ID đơn hàng + ngày đặt đơn hàng</w:delText>
              </w:r>
              <w:r w:rsidR="00A00487" w:rsidDel="00C774DC">
                <w:rPr>
                  <w:lang w:val="en-US"/>
                </w:rPr>
                <w:delText xml:space="preserve"> </w:delText>
              </w:r>
              <w:r w:rsidDel="00C774DC">
                <w:rPr>
                  <w:lang w:val="en-US"/>
                </w:rPr>
                <w:delText>+ tên khách hàng.</w:delText>
              </w:r>
              <w:bookmarkStart w:id="2013" w:name="_Toc530658521"/>
              <w:bookmarkStart w:id="2014" w:name="_Toc530662245"/>
              <w:bookmarkStart w:id="2015" w:name="_Toc530662712"/>
              <w:bookmarkStart w:id="2016" w:name="_Toc530678971"/>
              <w:bookmarkEnd w:id="2013"/>
              <w:bookmarkEnd w:id="2014"/>
              <w:bookmarkEnd w:id="2015"/>
              <w:bookmarkEnd w:id="2016"/>
            </w:del>
          </w:p>
        </w:tc>
        <w:bookmarkStart w:id="2017" w:name="_Toc530658522"/>
        <w:bookmarkStart w:id="2018" w:name="_Toc530662246"/>
        <w:bookmarkStart w:id="2019" w:name="_Toc530662713"/>
        <w:bookmarkStart w:id="2020" w:name="_Toc530678972"/>
        <w:bookmarkEnd w:id="2017"/>
        <w:bookmarkEnd w:id="2018"/>
        <w:bookmarkEnd w:id="2019"/>
        <w:bookmarkEnd w:id="2020"/>
      </w:tr>
    </w:tbl>
    <w:p w14:paraId="10D8FBF6" w14:textId="77777777" w:rsidR="009B0E96" w:rsidRPr="007C127C" w:rsidDel="005A4BEF" w:rsidRDefault="009B0E96">
      <w:pPr>
        <w:rPr>
          <w:del w:id="2021" w:author="phuong vu" w:date="2018-11-16T10:03:00Z"/>
        </w:rPr>
      </w:pPr>
      <w:bookmarkStart w:id="2022" w:name="_Toc530658523"/>
      <w:bookmarkStart w:id="2023" w:name="_Toc530662247"/>
      <w:bookmarkStart w:id="2024" w:name="_Toc530662714"/>
      <w:bookmarkStart w:id="2025" w:name="_Toc530678973"/>
      <w:bookmarkEnd w:id="2022"/>
      <w:bookmarkEnd w:id="2023"/>
      <w:bookmarkEnd w:id="2024"/>
      <w:bookmarkEnd w:id="2025"/>
    </w:p>
    <w:p w14:paraId="146CB00A" w14:textId="72E431F4" w:rsidR="00730F28" w:rsidDel="00C774DC" w:rsidRDefault="00730F28">
      <w:pPr>
        <w:rPr>
          <w:del w:id="2026" w:author="phuong vu" w:date="2018-11-22T13:51:00Z"/>
        </w:rPr>
        <w:pPrChange w:id="2027" w:author="phuong vu" w:date="2018-11-16T10:03:00Z">
          <w:pPr>
            <w:pStyle w:val="Heading4"/>
          </w:pPr>
        </w:pPrChange>
      </w:pPr>
      <w:del w:id="2028" w:author="phuong vu" w:date="2018-11-16T10:03:00Z">
        <w:r w:rsidDel="005A4BEF">
          <w:delText>Tìm kiếm chi nhánh gần nhất, có đủ các dịch vụ theo yêu cầu</w:delText>
        </w:r>
      </w:del>
      <w:bookmarkStart w:id="2029" w:name="_Toc530658524"/>
      <w:bookmarkStart w:id="2030" w:name="_Toc530662248"/>
      <w:bookmarkStart w:id="2031" w:name="_Toc530662715"/>
      <w:bookmarkStart w:id="2032" w:name="_Toc530678974"/>
      <w:bookmarkEnd w:id="2029"/>
      <w:bookmarkEnd w:id="2030"/>
      <w:bookmarkEnd w:id="2031"/>
      <w:bookmarkEnd w:id="2032"/>
    </w:p>
    <w:tbl>
      <w:tblPr>
        <w:tblStyle w:val="TableGrid"/>
        <w:tblW w:w="0" w:type="auto"/>
        <w:tblLook w:val="04A0" w:firstRow="1" w:lastRow="0" w:firstColumn="1" w:lastColumn="0" w:noHBand="0" w:noVBand="1"/>
      </w:tblPr>
      <w:tblGrid>
        <w:gridCol w:w="2354"/>
        <w:gridCol w:w="6423"/>
      </w:tblGrid>
      <w:tr w:rsidR="009B0E96" w:rsidDel="005A4BEF" w14:paraId="70F9B51C" w14:textId="198DFE47" w:rsidTr="00D41CA7">
        <w:trPr>
          <w:del w:id="2033" w:author="phuong vu" w:date="2018-11-16T10:03:00Z"/>
        </w:trPr>
        <w:tc>
          <w:tcPr>
            <w:tcW w:w="2354" w:type="dxa"/>
          </w:tcPr>
          <w:p w14:paraId="3B051247" w14:textId="2B7A8291" w:rsidR="009B0E96" w:rsidRPr="00B808BD" w:rsidDel="005A4BEF" w:rsidRDefault="009B0E96" w:rsidP="00225404">
            <w:pPr>
              <w:spacing w:line="276" w:lineRule="auto"/>
              <w:rPr>
                <w:del w:id="2034" w:author="phuong vu" w:date="2018-11-16T10:03:00Z"/>
                <w:b/>
              </w:rPr>
            </w:pPr>
            <w:del w:id="2035" w:author="phuong vu" w:date="2018-11-16T10:03:00Z">
              <w:r w:rsidRPr="00B808BD" w:rsidDel="005A4BEF">
                <w:rPr>
                  <w:b/>
                </w:rPr>
                <w:delText>Mã yêu cầu</w:delText>
              </w:r>
              <w:bookmarkStart w:id="2036" w:name="_Toc530605664"/>
              <w:bookmarkStart w:id="2037" w:name="_Toc530657370"/>
              <w:bookmarkStart w:id="2038" w:name="_Toc530658525"/>
              <w:bookmarkStart w:id="2039" w:name="_Toc530662249"/>
              <w:bookmarkStart w:id="2040" w:name="_Toc530662716"/>
              <w:bookmarkStart w:id="2041" w:name="_Toc530678975"/>
              <w:bookmarkEnd w:id="2036"/>
              <w:bookmarkEnd w:id="2037"/>
              <w:bookmarkEnd w:id="2038"/>
              <w:bookmarkEnd w:id="2039"/>
              <w:bookmarkEnd w:id="2040"/>
              <w:bookmarkEnd w:id="2041"/>
            </w:del>
          </w:p>
        </w:tc>
        <w:tc>
          <w:tcPr>
            <w:tcW w:w="6423" w:type="dxa"/>
          </w:tcPr>
          <w:p w14:paraId="4C9AFD71" w14:textId="29D2DDA6" w:rsidR="009B0E96" w:rsidRPr="002947C2" w:rsidDel="005A4BEF" w:rsidRDefault="009B0E96" w:rsidP="00225404">
            <w:pPr>
              <w:spacing w:line="276" w:lineRule="auto"/>
              <w:rPr>
                <w:del w:id="2042" w:author="phuong vu" w:date="2018-11-16T10:03:00Z"/>
                <w:lang w:val="en-US"/>
              </w:rPr>
            </w:pPr>
            <w:del w:id="2043" w:author="phuong vu" w:date="2018-11-16T10:03:00Z">
              <w:r w:rsidDel="005A4BEF">
                <w:rPr>
                  <w:lang w:val="en-US"/>
                </w:rPr>
                <w:delText>GU_05</w:delText>
              </w:r>
              <w:bookmarkStart w:id="2044" w:name="_Toc530605665"/>
              <w:bookmarkStart w:id="2045" w:name="_Toc530657371"/>
              <w:bookmarkStart w:id="2046" w:name="_Toc530658526"/>
              <w:bookmarkStart w:id="2047" w:name="_Toc530662250"/>
              <w:bookmarkStart w:id="2048" w:name="_Toc530662717"/>
              <w:bookmarkStart w:id="2049" w:name="_Toc530678976"/>
              <w:bookmarkEnd w:id="2044"/>
              <w:bookmarkEnd w:id="2045"/>
              <w:bookmarkEnd w:id="2046"/>
              <w:bookmarkEnd w:id="2047"/>
              <w:bookmarkEnd w:id="2048"/>
              <w:bookmarkEnd w:id="2049"/>
            </w:del>
          </w:p>
        </w:tc>
        <w:bookmarkStart w:id="2050" w:name="_Toc530605666"/>
        <w:bookmarkStart w:id="2051" w:name="_Toc530657372"/>
        <w:bookmarkStart w:id="2052" w:name="_Toc530658527"/>
        <w:bookmarkStart w:id="2053" w:name="_Toc530662251"/>
        <w:bookmarkStart w:id="2054" w:name="_Toc530662718"/>
        <w:bookmarkStart w:id="2055" w:name="_Toc530678977"/>
        <w:bookmarkEnd w:id="2050"/>
        <w:bookmarkEnd w:id="2051"/>
        <w:bookmarkEnd w:id="2052"/>
        <w:bookmarkEnd w:id="2053"/>
        <w:bookmarkEnd w:id="2054"/>
        <w:bookmarkEnd w:id="2055"/>
      </w:tr>
      <w:tr w:rsidR="009B0E96" w:rsidDel="005A4BEF" w14:paraId="7AC82DA4" w14:textId="3C99C78C" w:rsidTr="00D41CA7">
        <w:trPr>
          <w:del w:id="2056" w:author="phuong vu" w:date="2018-11-16T10:03:00Z"/>
        </w:trPr>
        <w:tc>
          <w:tcPr>
            <w:tcW w:w="2354" w:type="dxa"/>
          </w:tcPr>
          <w:p w14:paraId="36A5E3F1" w14:textId="60D213EB" w:rsidR="009B0E96" w:rsidRPr="00B808BD" w:rsidDel="005A4BEF" w:rsidRDefault="009B0E96" w:rsidP="00225404">
            <w:pPr>
              <w:spacing w:line="276" w:lineRule="auto"/>
              <w:rPr>
                <w:del w:id="2057" w:author="phuong vu" w:date="2018-11-16T10:03:00Z"/>
                <w:b/>
              </w:rPr>
            </w:pPr>
            <w:del w:id="2058" w:author="phuong vu" w:date="2018-11-16T10:03:00Z">
              <w:r w:rsidRPr="00B808BD" w:rsidDel="005A4BEF">
                <w:rPr>
                  <w:b/>
                </w:rPr>
                <w:delText>Tên chức năng</w:delText>
              </w:r>
              <w:bookmarkStart w:id="2059" w:name="_Toc530605667"/>
              <w:bookmarkStart w:id="2060" w:name="_Toc530657373"/>
              <w:bookmarkStart w:id="2061" w:name="_Toc530658528"/>
              <w:bookmarkStart w:id="2062" w:name="_Toc530662252"/>
              <w:bookmarkStart w:id="2063" w:name="_Toc530662719"/>
              <w:bookmarkStart w:id="2064" w:name="_Toc530678978"/>
              <w:bookmarkEnd w:id="2059"/>
              <w:bookmarkEnd w:id="2060"/>
              <w:bookmarkEnd w:id="2061"/>
              <w:bookmarkEnd w:id="2062"/>
              <w:bookmarkEnd w:id="2063"/>
              <w:bookmarkEnd w:id="2064"/>
            </w:del>
          </w:p>
        </w:tc>
        <w:tc>
          <w:tcPr>
            <w:tcW w:w="6423" w:type="dxa"/>
          </w:tcPr>
          <w:p w14:paraId="15265644" w14:textId="5A48F988" w:rsidR="009B0E96" w:rsidRPr="00A06DD8" w:rsidDel="005A4BEF" w:rsidRDefault="009B0E96" w:rsidP="00225404">
            <w:pPr>
              <w:spacing w:line="276" w:lineRule="auto"/>
              <w:rPr>
                <w:del w:id="2065" w:author="phuong vu" w:date="2018-11-16T10:03:00Z"/>
                <w:lang w:val="en-US"/>
              </w:rPr>
            </w:pPr>
            <w:del w:id="2066" w:author="phuong vu" w:date="2018-11-16T10:03:00Z">
              <w:r w:rsidDel="005A4BEF">
                <w:delText>Tìm kiếm chi nhánh gần nhất, có đủ các dịch vụ theo yêu cầu</w:delText>
              </w:r>
              <w:bookmarkStart w:id="2067" w:name="_Toc530605668"/>
              <w:bookmarkStart w:id="2068" w:name="_Toc530657374"/>
              <w:bookmarkStart w:id="2069" w:name="_Toc530658529"/>
              <w:bookmarkStart w:id="2070" w:name="_Toc530662253"/>
              <w:bookmarkStart w:id="2071" w:name="_Toc530662720"/>
              <w:bookmarkStart w:id="2072" w:name="_Toc530678979"/>
              <w:bookmarkEnd w:id="2067"/>
              <w:bookmarkEnd w:id="2068"/>
              <w:bookmarkEnd w:id="2069"/>
              <w:bookmarkEnd w:id="2070"/>
              <w:bookmarkEnd w:id="2071"/>
              <w:bookmarkEnd w:id="2072"/>
            </w:del>
          </w:p>
        </w:tc>
        <w:bookmarkStart w:id="2073" w:name="_Toc530605669"/>
        <w:bookmarkStart w:id="2074" w:name="_Toc530657375"/>
        <w:bookmarkStart w:id="2075" w:name="_Toc530658530"/>
        <w:bookmarkStart w:id="2076" w:name="_Toc530662254"/>
        <w:bookmarkStart w:id="2077" w:name="_Toc530662721"/>
        <w:bookmarkStart w:id="2078" w:name="_Toc530678980"/>
        <w:bookmarkEnd w:id="2073"/>
        <w:bookmarkEnd w:id="2074"/>
        <w:bookmarkEnd w:id="2075"/>
        <w:bookmarkEnd w:id="2076"/>
        <w:bookmarkEnd w:id="2077"/>
        <w:bookmarkEnd w:id="2078"/>
      </w:tr>
      <w:tr w:rsidR="009B0E96" w:rsidDel="005A4BEF" w14:paraId="6352A577" w14:textId="3A31879D" w:rsidTr="00D41CA7">
        <w:trPr>
          <w:del w:id="2079" w:author="phuong vu" w:date="2018-11-16T10:03:00Z"/>
        </w:trPr>
        <w:tc>
          <w:tcPr>
            <w:tcW w:w="2354" w:type="dxa"/>
          </w:tcPr>
          <w:p w14:paraId="6C8BDC98" w14:textId="67C18296" w:rsidR="009B0E96" w:rsidRPr="00B808BD" w:rsidDel="005A4BEF" w:rsidRDefault="009B0E96" w:rsidP="00225404">
            <w:pPr>
              <w:spacing w:line="276" w:lineRule="auto"/>
              <w:rPr>
                <w:del w:id="2080" w:author="phuong vu" w:date="2018-11-16T10:03:00Z"/>
                <w:b/>
              </w:rPr>
            </w:pPr>
            <w:del w:id="2081" w:author="phuong vu" w:date="2018-11-16T10:03:00Z">
              <w:r w:rsidRPr="00B808BD" w:rsidDel="005A4BEF">
                <w:rPr>
                  <w:b/>
                </w:rPr>
                <w:delText>Đối tượng sử dụng</w:delText>
              </w:r>
              <w:bookmarkStart w:id="2082" w:name="_Toc530605670"/>
              <w:bookmarkStart w:id="2083" w:name="_Toc530657376"/>
              <w:bookmarkStart w:id="2084" w:name="_Toc530658531"/>
              <w:bookmarkStart w:id="2085" w:name="_Toc530662255"/>
              <w:bookmarkStart w:id="2086" w:name="_Toc530662722"/>
              <w:bookmarkStart w:id="2087" w:name="_Toc530678981"/>
              <w:bookmarkEnd w:id="2082"/>
              <w:bookmarkEnd w:id="2083"/>
              <w:bookmarkEnd w:id="2084"/>
              <w:bookmarkEnd w:id="2085"/>
              <w:bookmarkEnd w:id="2086"/>
              <w:bookmarkEnd w:id="2087"/>
            </w:del>
          </w:p>
        </w:tc>
        <w:tc>
          <w:tcPr>
            <w:tcW w:w="6423" w:type="dxa"/>
          </w:tcPr>
          <w:p w14:paraId="4C9AA256" w14:textId="08081C47" w:rsidR="009B0E96" w:rsidRPr="002947C2" w:rsidDel="005A4BEF" w:rsidRDefault="009B0E96" w:rsidP="00225404">
            <w:pPr>
              <w:spacing w:line="276" w:lineRule="auto"/>
              <w:rPr>
                <w:del w:id="2088" w:author="phuong vu" w:date="2018-11-16T10:03:00Z"/>
                <w:lang w:val="en-US"/>
              </w:rPr>
            </w:pPr>
            <w:del w:id="2089" w:author="phuong vu" w:date="2018-11-16T10:03:00Z">
              <w:r w:rsidDel="005A4BEF">
                <w:rPr>
                  <w:lang w:val="en-US"/>
                </w:rPr>
                <w:delText>Khách hàng</w:delText>
              </w:r>
              <w:bookmarkStart w:id="2090" w:name="_Toc530605671"/>
              <w:bookmarkStart w:id="2091" w:name="_Toc530657377"/>
              <w:bookmarkStart w:id="2092" w:name="_Toc530658532"/>
              <w:bookmarkStart w:id="2093" w:name="_Toc530662256"/>
              <w:bookmarkStart w:id="2094" w:name="_Toc530662723"/>
              <w:bookmarkStart w:id="2095" w:name="_Toc530678982"/>
              <w:bookmarkEnd w:id="2090"/>
              <w:bookmarkEnd w:id="2091"/>
              <w:bookmarkEnd w:id="2092"/>
              <w:bookmarkEnd w:id="2093"/>
              <w:bookmarkEnd w:id="2094"/>
              <w:bookmarkEnd w:id="2095"/>
            </w:del>
          </w:p>
        </w:tc>
        <w:bookmarkStart w:id="2096" w:name="_Toc530605672"/>
        <w:bookmarkStart w:id="2097" w:name="_Toc530657378"/>
        <w:bookmarkStart w:id="2098" w:name="_Toc530658533"/>
        <w:bookmarkStart w:id="2099" w:name="_Toc530662257"/>
        <w:bookmarkStart w:id="2100" w:name="_Toc530662724"/>
        <w:bookmarkStart w:id="2101" w:name="_Toc530678983"/>
        <w:bookmarkEnd w:id="2096"/>
        <w:bookmarkEnd w:id="2097"/>
        <w:bookmarkEnd w:id="2098"/>
        <w:bookmarkEnd w:id="2099"/>
        <w:bookmarkEnd w:id="2100"/>
        <w:bookmarkEnd w:id="2101"/>
      </w:tr>
      <w:tr w:rsidR="009B0E96" w:rsidDel="005A4BEF" w14:paraId="485DBE04" w14:textId="6B952346" w:rsidTr="00D41CA7">
        <w:trPr>
          <w:del w:id="2102" w:author="phuong vu" w:date="2018-11-16T10:03:00Z"/>
        </w:trPr>
        <w:tc>
          <w:tcPr>
            <w:tcW w:w="2354" w:type="dxa"/>
          </w:tcPr>
          <w:p w14:paraId="74A2B978" w14:textId="50F99B18" w:rsidR="009B0E96" w:rsidRPr="00B808BD" w:rsidDel="005A4BEF" w:rsidRDefault="009B0E96" w:rsidP="00225404">
            <w:pPr>
              <w:spacing w:line="276" w:lineRule="auto"/>
              <w:rPr>
                <w:del w:id="2103" w:author="phuong vu" w:date="2018-11-16T10:03:00Z"/>
                <w:b/>
              </w:rPr>
            </w:pPr>
            <w:del w:id="2104" w:author="phuong vu" w:date="2018-11-16T10:03:00Z">
              <w:r w:rsidRPr="00B808BD" w:rsidDel="005A4BEF">
                <w:rPr>
                  <w:b/>
                </w:rPr>
                <w:delText>Tiền điều kiện</w:delText>
              </w:r>
              <w:bookmarkStart w:id="2105" w:name="_Toc530605673"/>
              <w:bookmarkStart w:id="2106" w:name="_Toc530657379"/>
              <w:bookmarkStart w:id="2107" w:name="_Toc530658534"/>
              <w:bookmarkStart w:id="2108" w:name="_Toc530662258"/>
              <w:bookmarkStart w:id="2109" w:name="_Toc530662725"/>
              <w:bookmarkStart w:id="2110" w:name="_Toc530678984"/>
              <w:bookmarkEnd w:id="2105"/>
              <w:bookmarkEnd w:id="2106"/>
              <w:bookmarkEnd w:id="2107"/>
              <w:bookmarkEnd w:id="2108"/>
              <w:bookmarkEnd w:id="2109"/>
              <w:bookmarkEnd w:id="2110"/>
            </w:del>
          </w:p>
        </w:tc>
        <w:tc>
          <w:tcPr>
            <w:tcW w:w="6423" w:type="dxa"/>
          </w:tcPr>
          <w:p w14:paraId="21B2185F" w14:textId="4AB06164" w:rsidR="009B0E96" w:rsidRPr="002947C2" w:rsidDel="005A4BEF" w:rsidRDefault="009B0E96" w:rsidP="00225404">
            <w:pPr>
              <w:spacing w:line="276" w:lineRule="auto"/>
              <w:rPr>
                <w:del w:id="2111" w:author="phuong vu" w:date="2018-11-16T10:03:00Z"/>
                <w:lang w:val="en-US"/>
              </w:rPr>
            </w:pPr>
            <w:del w:id="2112" w:author="phuong vu" w:date="2018-11-16T10:03:00Z">
              <w:r w:rsidDel="005A4BEF">
                <w:rPr>
                  <w:lang w:val="en-US"/>
                </w:rPr>
                <w:delText>Truy cập được ứng dụng điện thoại và đăng nhập thành công vào hệ thống.</w:delText>
              </w:r>
              <w:r w:rsidR="00211CD4" w:rsidDel="005A4BEF">
                <w:rPr>
                  <w:lang w:val="en-US"/>
                </w:rPr>
                <w:delText xml:space="preserve"> Người dùng đang ở bước</w:delText>
              </w:r>
              <w:r w:rsidR="00EC36EE" w:rsidDel="005A4BEF">
                <w:rPr>
                  <w:lang w:val="en-US"/>
                </w:rPr>
                <w:delText xml:space="preserve"> nhập thông tin địa chỉ nơi lấy, trả đồ và chọn chi nhánh để đặt đơn hàng.</w:delText>
              </w:r>
              <w:bookmarkStart w:id="2113" w:name="_Toc530605674"/>
              <w:bookmarkStart w:id="2114" w:name="_Toc530657380"/>
              <w:bookmarkStart w:id="2115" w:name="_Toc530658535"/>
              <w:bookmarkStart w:id="2116" w:name="_Toc530662259"/>
              <w:bookmarkStart w:id="2117" w:name="_Toc530662726"/>
              <w:bookmarkStart w:id="2118" w:name="_Toc530678985"/>
              <w:bookmarkEnd w:id="2113"/>
              <w:bookmarkEnd w:id="2114"/>
              <w:bookmarkEnd w:id="2115"/>
              <w:bookmarkEnd w:id="2116"/>
              <w:bookmarkEnd w:id="2117"/>
              <w:bookmarkEnd w:id="2118"/>
            </w:del>
          </w:p>
        </w:tc>
        <w:bookmarkStart w:id="2119" w:name="_Toc530605675"/>
        <w:bookmarkStart w:id="2120" w:name="_Toc530657381"/>
        <w:bookmarkStart w:id="2121" w:name="_Toc530658536"/>
        <w:bookmarkStart w:id="2122" w:name="_Toc530662260"/>
        <w:bookmarkStart w:id="2123" w:name="_Toc530662727"/>
        <w:bookmarkStart w:id="2124" w:name="_Toc530678986"/>
        <w:bookmarkEnd w:id="2119"/>
        <w:bookmarkEnd w:id="2120"/>
        <w:bookmarkEnd w:id="2121"/>
        <w:bookmarkEnd w:id="2122"/>
        <w:bookmarkEnd w:id="2123"/>
        <w:bookmarkEnd w:id="2124"/>
      </w:tr>
      <w:tr w:rsidR="009B0E96" w:rsidDel="005A4BEF" w14:paraId="066A4729" w14:textId="608D95D0" w:rsidTr="00D41CA7">
        <w:trPr>
          <w:del w:id="2125" w:author="phuong vu" w:date="2018-11-16T10:03:00Z"/>
        </w:trPr>
        <w:tc>
          <w:tcPr>
            <w:tcW w:w="2354" w:type="dxa"/>
          </w:tcPr>
          <w:p w14:paraId="4F4F808F" w14:textId="71FA8C06" w:rsidR="009B0E96" w:rsidRPr="00B808BD" w:rsidDel="005A4BEF" w:rsidRDefault="009B0E96" w:rsidP="00225404">
            <w:pPr>
              <w:spacing w:line="276" w:lineRule="auto"/>
              <w:rPr>
                <w:del w:id="2126" w:author="phuong vu" w:date="2018-11-16T10:03:00Z"/>
                <w:b/>
              </w:rPr>
            </w:pPr>
            <w:del w:id="2127" w:author="phuong vu" w:date="2018-11-16T10:03:00Z">
              <w:r w:rsidRPr="00B808BD" w:rsidDel="005A4BEF">
                <w:rPr>
                  <w:b/>
                </w:rPr>
                <w:delText>Cách xử lí</w:delText>
              </w:r>
              <w:bookmarkStart w:id="2128" w:name="_Toc530605676"/>
              <w:bookmarkStart w:id="2129" w:name="_Toc530657382"/>
              <w:bookmarkStart w:id="2130" w:name="_Toc530658537"/>
              <w:bookmarkStart w:id="2131" w:name="_Toc530662261"/>
              <w:bookmarkStart w:id="2132" w:name="_Toc530662728"/>
              <w:bookmarkStart w:id="2133" w:name="_Toc530678987"/>
              <w:bookmarkEnd w:id="2128"/>
              <w:bookmarkEnd w:id="2129"/>
              <w:bookmarkEnd w:id="2130"/>
              <w:bookmarkEnd w:id="2131"/>
              <w:bookmarkEnd w:id="2132"/>
              <w:bookmarkEnd w:id="2133"/>
            </w:del>
          </w:p>
        </w:tc>
        <w:tc>
          <w:tcPr>
            <w:tcW w:w="6423" w:type="dxa"/>
          </w:tcPr>
          <w:p w14:paraId="7BDB200E" w14:textId="63A005F4" w:rsidR="009B0E96" w:rsidDel="005A4BEF" w:rsidRDefault="00EC36EE" w:rsidP="00225404">
            <w:pPr>
              <w:spacing w:line="276" w:lineRule="auto"/>
              <w:rPr>
                <w:del w:id="2134" w:author="phuong vu" w:date="2018-11-16T10:03:00Z"/>
                <w:lang w:val="en-US"/>
              </w:rPr>
            </w:pPr>
            <w:del w:id="2135" w:author="phuong vu" w:date="2018-11-16T10:03:00Z">
              <w:r w:rsidDel="005A4BEF">
                <w:rPr>
                  <w:lang w:val="en-US"/>
                </w:rPr>
                <w:delText xml:space="preserve">Bước 1: </w:delText>
              </w:r>
              <w:r w:rsidR="00DF5931" w:rsidDel="005A4BEF">
                <w:rPr>
                  <w:lang w:val="en-US"/>
                </w:rPr>
                <w:delText>Dựa trên vị trí người dùng ứng dụng sẽ trả về các chi nhánh gần người dùng nhất trong phạm vi mặc định trước.</w:delText>
              </w:r>
              <w:bookmarkStart w:id="2136" w:name="_Toc530605677"/>
              <w:bookmarkStart w:id="2137" w:name="_Toc530657383"/>
              <w:bookmarkStart w:id="2138" w:name="_Toc530658538"/>
              <w:bookmarkStart w:id="2139" w:name="_Toc530662262"/>
              <w:bookmarkStart w:id="2140" w:name="_Toc530662729"/>
              <w:bookmarkStart w:id="2141" w:name="_Toc530678988"/>
              <w:bookmarkEnd w:id="2136"/>
              <w:bookmarkEnd w:id="2137"/>
              <w:bookmarkEnd w:id="2138"/>
              <w:bookmarkEnd w:id="2139"/>
              <w:bookmarkEnd w:id="2140"/>
              <w:bookmarkEnd w:id="2141"/>
            </w:del>
          </w:p>
          <w:p w14:paraId="19B90582" w14:textId="52918834" w:rsidR="00DF5931" w:rsidDel="005A4BEF" w:rsidRDefault="00DF5931" w:rsidP="00225404">
            <w:pPr>
              <w:spacing w:line="276" w:lineRule="auto"/>
              <w:rPr>
                <w:del w:id="2142" w:author="phuong vu" w:date="2018-11-16T10:03:00Z"/>
                <w:lang w:val="en-US"/>
              </w:rPr>
            </w:pPr>
            <w:del w:id="2143" w:author="phuong vu" w:date="2018-11-16T10:03:00Z">
              <w:r w:rsidDel="005A4BEF">
                <w:rPr>
                  <w:lang w:val="en-US"/>
                </w:rPr>
                <w:delText>Bước 2: Kiểm tra các chi nhánh có hỗ trợ đầy đủ các dịch vụ người dùng yêu cầu hay không? Nếu có sẽ hiển thị lên màn hình.</w:delText>
              </w:r>
              <w:bookmarkStart w:id="2144" w:name="_Toc530605678"/>
              <w:bookmarkStart w:id="2145" w:name="_Toc530657384"/>
              <w:bookmarkStart w:id="2146" w:name="_Toc530658539"/>
              <w:bookmarkStart w:id="2147" w:name="_Toc530662263"/>
              <w:bookmarkStart w:id="2148" w:name="_Toc530662730"/>
              <w:bookmarkStart w:id="2149" w:name="_Toc530678989"/>
              <w:bookmarkEnd w:id="2144"/>
              <w:bookmarkEnd w:id="2145"/>
              <w:bookmarkEnd w:id="2146"/>
              <w:bookmarkEnd w:id="2147"/>
              <w:bookmarkEnd w:id="2148"/>
              <w:bookmarkEnd w:id="2149"/>
            </w:del>
          </w:p>
          <w:p w14:paraId="3803D760" w14:textId="673B147B" w:rsidR="00DF5931" w:rsidRPr="002947C2" w:rsidDel="005A4BEF" w:rsidRDefault="00DF5931" w:rsidP="00225404">
            <w:pPr>
              <w:spacing w:line="276" w:lineRule="auto"/>
              <w:rPr>
                <w:del w:id="2150" w:author="phuong vu" w:date="2018-11-16T10:03:00Z"/>
                <w:lang w:val="en-US"/>
              </w:rPr>
            </w:pPr>
            <w:del w:id="2151" w:author="phuong vu" w:date="2018-11-16T10:03:00Z">
              <w:r w:rsidDel="005A4BEF">
                <w:rPr>
                  <w:lang w:val="en-US"/>
                </w:rPr>
                <w:delText>Bước 3: Sử dụng vị trí người dùng làm vị lấy và trả đồ cho khách hàng nếu người dùng không thay đổi.</w:delText>
              </w:r>
              <w:bookmarkStart w:id="2152" w:name="_Toc530605679"/>
              <w:bookmarkStart w:id="2153" w:name="_Toc530657385"/>
              <w:bookmarkStart w:id="2154" w:name="_Toc530658540"/>
              <w:bookmarkStart w:id="2155" w:name="_Toc530662264"/>
              <w:bookmarkStart w:id="2156" w:name="_Toc530662731"/>
              <w:bookmarkStart w:id="2157" w:name="_Toc530678990"/>
              <w:bookmarkEnd w:id="2152"/>
              <w:bookmarkEnd w:id="2153"/>
              <w:bookmarkEnd w:id="2154"/>
              <w:bookmarkEnd w:id="2155"/>
              <w:bookmarkEnd w:id="2156"/>
              <w:bookmarkEnd w:id="2157"/>
            </w:del>
          </w:p>
        </w:tc>
        <w:bookmarkStart w:id="2158" w:name="_Toc530605680"/>
        <w:bookmarkStart w:id="2159" w:name="_Toc530657386"/>
        <w:bookmarkStart w:id="2160" w:name="_Toc530658541"/>
        <w:bookmarkStart w:id="2161" w:name="_Toc530662265"/>
        <w:bookmarkStart w:id="2162" w:name="_Toc530662732"/>
        <w:bookmarkStart w:id="2163" w:name="_Toc530678991"/>
        <w:bookmarkEnd w:id="2158"/>
        <w:bookmarkEnd w:id="2159"/>
        <w:bookmarkEnd w:id="2160"/>
        <w:bookmarkEnd w:id="2161"/>
        <w:bookmarkEnd w:id="2162"/>
        <w:bookmarkEnd w:id="2163"/>
      </w:tr>
      <w:tr w:rsidR="009B0E96" w:rsidDel="005A4BEF" w14:paraId="11BBAD5E" w14:textId="4D919649" w:rsidTr="00D41CA7">
        <w:trPr>
          <w:del w:id="2164" w:author="phuong vu" w:date="2018-11-16T10:03:00Z"/>
        </w:trPr>
        <w:tc>
          <w:tcPr>
            <w:tcW w:w="2354" w:type="dxa"/>
          </w:tcPr>
          <w:p w14:paraId="363895BC" w14:textId="4E35DD76" w:rsidR="009B0E96" w:rsidRPr="00B808BD" w:rsidDel="005A4BEF" w:rsidRDefault="009B0E96" w:rsidP="00225404">
            <w:pPr>
              <w:spacing w:line="276" w:lineRule="auto"/>
              <w:rPr>
                <w:del w:id="2165" w:author="phuong vu" w:date="2018-11-16T10:03:00Z"/>
                <w:b/>
              </w:rPr>
            </w:pPr>
            <w:del w:id="2166" w:author="phuong vu" w:date="2018-11-16T10:03:00Z">
              <w:r w:rsidRPr="00B808BD" w:rsidDel="005A4BEF">
                <w:rPr>
                  <w:b/>
                </w:rPr>
                <w:delText>Kết quả</w:delText>
              </w:r>
              <w:bookmarkStart w:id="2167" w:name="_Toc530605681"/>
              <w:bookmarkStart w:id="2168" w:name="_Toc530657387"/>
              <w:bookmarkStart w:id="2169" w:name="_Toc530658542"/>
              <w:bookmarkStart w:id="2170" w:name="_Toc530662266"/>
              <w:bookmarkStart w:id="2171" w:name="_Toc530662733"/>
              <w:bookmarkStart w:id="2172" w:name="_Toc530678992"/>
              <w:bookmarkEnd w:id="2167"/>
              <w:bookmarkEnd w:id="2168"/>
              <w:bookmarkEnd w:id="2169"/>
              <w:bookmarkEnd w:id="2170"/>
              <w:bookmarkEnd w:id="2171"/>
              <w:bookmarkEnd w:id="2172"/>
            </w:del>
          </w:p>
        </w:tc>
        <w:tc>
          <w:tcPr>
            <w:tcW w:w="6423" w:type="dxa"/>
          </w:tcPr>
          <w:p w14:paraId="33D51CB9" w14:textId="1517CFF5" w:rsidR="009B0E96" w:rsidRPr="002947C2" w:rsidDel="005A4BEF" w:rsidRDefault="00DF5931" w:rsidP="00225404">
            <w:pPr>
              <w:spacing w:line="276" w:lineRule="auto"/>
              <w:rPr>
                <w:del w:id="2173" w:author="phuong vu" w:date="2018-11-16T10:03:00Z"/>
                <w:lang w:val="en-US"/>
              </w:rPr>
            </w:pPr>
            <w:del w:id="2174" w:author="phuong vu" w:date="2018-11-16T10:03:00Z">
              <w:r w:rsidDel="005A4BEF">
                <w:rPr>
                  <w:lang w:val="en-US"/>
                </w:rPr>
                <w:delText>Hiển thị tất cả các chi nhánh trong phạm vi cho trước mà có hỗ trợ đầy đủ các dịch vụ người dùng đã chọn lên màn hình.</w:delText>
              </w:r>
              <w:bookmarkStart w:id="2175" w:name="_Toc530605682"/>
              <w:bookmarkStart w:id="2176" w:name="_Toc530657388"/>
              <w:bookmarkStart w:id="2177" w:name="_Toc530658543"/>
              <w:bookmarkStart w:id="2178" w:name="_Toc530662267"/>
              <w:bookmarkStart w:id="2179" w:name="_Toc530662734"/>
              <w:bookmarkStart w:id="2180" w:name="_Toc530678993"/>
              <w:bookmarkEnd w:id="2175"/>
              <w:bookmarkEnd w:id="2176"/>
              <w:bookmarkEnd w:id="2177"/>
              <w:bookmarkEnd w:id="2178"/>
              <w:bookmarkEnd w:id="2179"/>
              <w:bookmarkEnd w:id="2180"/>
            </w:del>
          </w:p>
        </w:tc>
        <w:bookmarkStart w:id="2181" w:name="_Toc530605683"/>
        <w:bookmarkStart w:id="2182" w:name="_Toc530657389"/>
        <w:bookmarkStart w:id="2183" w:name="_Toc530658544"/>
        <w:bookmarkStart w:id="2184" w:name="_Toc530662268"/>
        <w:bookmarkStart w:id="2185" w:name="_Toc530662735"/>
        <w:bookmarkStart w:id="2186" w:name="_Toc530678994"/>
        <w:bookmarkEnd w:id="2181"/>
        <w:bookmarkEnd w:id="2182"/>
        <w:bookmarkEnd w:id="2183"/>
        <w:bookmarkEnd w:id="2184"/>
        <w:bookmarkEnd w:id="2185"/>
        <w:bookmarkEnd w:id="2186"/>
      </w:tr>
      <w:tr w:rsidR="009B0E96" w:rsidDel="005A4BEF" w14:paraId="58A366FB" w14:textId="7B6600B9" w:rsidTr="00D41CA7">
        <w:trPr>
          <w:del w:id="2187" w:author="phuong vu" w:date="2018-11-16T10:03:00Z"/>
        </w:trPr>
        <w:tc>
          <w:tcPr>
            <w:tcW w:w="2354" w:type="dxa"/>
          </w:tcPr>
          <w:p w14:paraId="67F69F8D" w14:textId="49CA4BF2" w:rsidR="009B0E96" w:rsidRPr="00B808BD" w:rsidDel="005A4BEF" w:rsidRDefault="009B0E96" w:rsidP="00225404">
            <w:pPr>
              <w:spacing w:line="276" w:lineRule="auto"/>
              <w:rPr>
                <w:del w:id="2188" w:author="phuong vu" w:date="2018-11-16T10:03:00Z"/>
                <w:b/>
              </w:rPr>
            </w:pPr>
            <w:del w:id="2189" w:author="phuong vu" w:date="2018-11-16T10:03:00Z">
              <w:r w:rsidRPr="00B808BD" w:rsidDel="005A4BEF">
                <w:rPr>
                  <w:b/>
                </w:rPr>
                <w:delText>Ghi chú</w:delText>
              </w:r>
              <w:bookmarkStart w:id="2190" w:name="_Toc530605684"/>
              <w:bookmarkStart w:id="2191" w:name="_Toc530657390"/>
              <w:bookmarkStart w:id="2192" w:name="_Toc530658545"/>
              <w:bookmarkStart w:id="2193" w:name="_Toc530662269"/>
              <w:bookmarkStart w:id="2194" w:name="_Toc530662736"/>
              <w:bookmarkStart w:id="2195" w:name="_Toc530678995"/>
              <w:bookmarkEnd w:id="2190"/>
              <w:bookmarkEnd w:id="2191"/>
              <w:bookmarkEnd w:id="2192"/>
              <w:bookmarkEnd w:id="2193"/>
              <w:bookmarkEnd w:id="2194"/>
              <w:bookmarkEnd w:id="2195"/>
            </w:del>
          </w:p>
        </w:tc>
        <w:tc>
          <w:tcPr>
            <w:tcW w:w="6423" w:type="dxa"/>
          </w:tcPr>
          <w:p w14:paraId="6C6E4CFE" w14:textId="595E22FD" w:rsidR="009B0E96" w:rsidDel="005A4BEF" w:rsidRDefault="00EC36EE" w:rsidP="00225404">
            <w:pPr>
              <w:keepNext/>
              <w:spacing w:line="276" w:lineRule="auto"/>
              <w:rPr>
                <w:del w:id="2196" w:author="phuong vu" w:date="2018-11-16T10:03:00Z"/>
                <w:lang w:val="en-US"/>
              </w:rPr>
            </w:pPr>
            <w:del w:id="2197" w:author="phuong vu" w:date="2018-11-16T10:03:00Z">
              <w:r w:rsidDel="005A4BEF">
                <w:rPr>
                  <w:lang w:val="en-US"/>
                </w:rPr>
                <w:delText>Yêu cầu người dùng phải bật GPS và cho phép truy cập vị trí người dùng.</w:delText>
              </w:r>
              <w:bookmarkStart w:id="2198" w:name="_Toc530605685"/>
              <w:bookmarkStart w:id="2199" w:name="_Toc530657391"/>
              <w:bookmarkStart w:id="2200" w:name="_Toc530658546"/>
              <w:bookmarkStart w:id="2201" w:name="_Toc530662270"/>
              <w:bookmarkStart w:id="2202" w:name="_Toc530662737"/>
              <w:bookmarkStart w:id="2203" w:name="_Toc530678996"/>
              <w:bookmarkEnd w:id="2198"/>
              <w:bookmarkEnd w:id="2199"/>
              <w:bookmarkEnd w:id="2200"/>
              <w:bookmarkEnd w:id="2201"/>
              <w:bookmarkEnd w:id="2202"/>
              <w:bookmarkEnd w:id="2203"/>
            </w:del>
          </w:p>
          <w:p w14:paraId="7B53CB19" w14:textId="5917A6C7" w:rsidR="00DF5931" w:rsidRPr="007C127C" w:rsidDel="005A4BEF" w:rsidRDefault="00DF5931" w:rsidP="00225404">
            <w:pPr>
              <w:keepNext/>
              <w:spacing w:line="276" w:lineRule="auto"/>
              <w:rPr>
                <w:del w:id="2204" w:author="phuong vu" w:date="2018-11-16T10:03:00Z"/>
                <w:lang w:val="en-US"/>
              </w:rPr>
            </w:pPr>
            <w:del w:id="2205" w:author="phuong vu" w:date="2018-11-16T10:03:00Z">
              <w:r w:rsidDel="005A4BEF">
                <w:rPr>
                  <w:lang w:val="en-US"/>
                </w:rPr>
                <w:delText>Khi có vị trí người dùng, hiển thị vị trí người dùng ở trung tâm màn hình.</w:delText>
              </w:r>
              <w:bookmarkStart w:id="2206" w:name="_Toc530605686"/>
              <w:bookmarkStart w:id="2207" w:name="_Toc530657392"/>
              <w:bookmarkStart w:id="2208" w:name="_Toc530658547"/>
              <w:bookmarkStart w:id="2209" w:name="_Toc530662271"/>
              <w:bookmarkStart w:id="2210" w:name="_Toc530662738"/>
              <w:bookmarkStart w:id="2211" w:name="_Toc530678997"/>
              <w:bookmarkEnd w:id="2206"/>
              <w:bookmarkEnd w:id="2207"/>
              <w:bookmarkEnd w:id="2208"/>
              <w:bookmarkEnd w:id="2209"/>
              <w:bookmarkEnd w:id="2210"/>
              <w:bookmarkEnd w:id="2211"/>
            </w:del>
          </w:p>
        </w:tc>
        <w:bookmarkStart w:id="2212" w:name="_Toc530605687"/>
        <w:bookmarkStart w:id="2213" w:name="_Toc530657393"/>
        <w:bookmarkStart w:id="2214" w:name="_Toc530658548"/>
        <w:bookmarkStart w:id="2215" w:name="_Toc530662272"/>
        <w:bookmarkStart w:id="2216" w:name="_Toc530662739"/>
        <w:bookmarkStart w:id="2217" w:name="_Toc530678998"/>
        <w:bookmarkEnd w:id="2212"/>
        <w:bookmarkEnd w:id="2213"/>
        <w:bookmarkEnd w:id="2214"/>
        <w:bookmarkEnd w:id="2215"/>
        <w:bookmarkEnd w:id="2216"/>
        <w:bookmarkEnd w:id="2217"/>
      </w:tr>
    </w:tbl>
    <w:p w14:paraId="08653020" w14:textId="123DB4AA" w:rsidR="00730F28" w:rsidDel="00C774DC" w:rsidRDefault="00730F28" w:rsidP="00730F28">
      <w:pPr>
        <w:pStyle w:val="Heading4"/>
        <w:rPr>
          <w:del w:id="2218" w:author="phuong vu" w:date="2018-11-22T13:51:00Z"/>
        </w:rPr>
      </w:pPr>
      <w:del w:id="2219" w:author="phuong vu" w:date="2018-11-22T13:51:00Z">
        <w:r w:rsidDel="00C774DC">
          <w:delText>Tìm kiếm và lọc quần áo theo loại có sẵn</w:delText>
        </w:r>
        <w:bookmarkStart w:id="2220" w:name="_Toc530658549"/>
        <w:bookmarkStart w:id="2221" w:name="_Toc530662273"/>
        <w:bookmarkStart w:id="2222" w:name="_Toc530662740"/>
        <w:bookmarkStart w:id="2223" w:name="_Toc530678999"/>
        <w:bookmarkEnd w:id="2220"/>
        <w:bookmarkEnd w:id="2221"/>
        <w:bookmarkEnd w:id="2222"/>
        <w:bookmarkEnd w:id="2223"/>
      </w:del>
    </w:p>
    <w:tbl>
      <w:tblPr>
        <w:tblStyle w:val="TableGrid"/>
        <w:tblW w:w="0" w:type="auto"/>
        <w:tblLook w:val="04A0" w:firstRow="1" w:lastRow="0" w:firstColumn="1" w:lastColumn="0" w:noHBand="0" w:noVBand="1"/>
      </w:tblPr>
      <w:tblGrid>
        <w:gridCol w:w="2354"/>
        <w:gridCol w:w="6423"/>
      </w:tblGrid>
      <w:tr w:rsidR="009B0E96" w:rsidDel="00C774DC" w14:paraId="12D443F6" w14:textId="760EF8F5" w:rsidTr="00225404">
        <w:trPr>
          <w:del w:id="2224" w:author="phuong vu" w:date="2018-11-22T13:51:00Z"/>
        </w:trPr>
        <w:tc>
          <w:tcPr>
            <w:tcW w:w="2425" w:type="dxa"/>
          </w:tcPr>
          <w:p w14:paraId="057ECCCE" w14:textId="2916B435" w:rsidR="009B0E96" w:rsidRPr="00B808BD" w:rsidDel="00C774DC" w:rsidRDefault="009B0E96" w:rsidP="00225404">
            <w:pPr>
              <w:spacing w:line="276" w:lineRule="auto"/>
              <w:rPr>
                <w:del w:id="2225" w:author="phuong vu" w:date="2018-11-22T13:51:00Z"/>
                <w:b/>
              </w:rPr>
            </w:pPr>
            <w:del w:id="2226" w:author="phuong vu" w:date="2018-11-22T13:51:00Z">
              <w:r w:rsidRPr="00B808BD" w:rsidDel="00C774DC">
                <w:rPr>
                  <w:b/>
                </w:rPr>
                <w:delText>Mã yêu cầu</w:delText>
              </w:r>
              <w:bookmarkStart w:id="2227" w:name="_Toc530658550"/>
              <w:bookmarkStart w:id="2228" w:name="_Toc530662274"/>
              <w:bookmarkStart w:id="2229" w:name="_Toc530662741"/>
              <w:bookmarkStart w:id="2230" w:name="_Toc530679000"/>
              <w:bookmarkEnd w:id="2227"/>
              <w:bookmarkEnd w:id="2228"/>
              <w:bookmarkEnd w:id="2229"/>
              <w:bookmarkEnd w:id="2230"/>
            </w:del>
          </w:p>
        </w:tc>
        <w:tc>
          <w:tcPr>
            <w:tcW w:w="6686" w:type="dxa"/>
          </w:tcPr>
          <w:p w14:paraId="6C83AEC2" w14:textId="56C59C6D" w:rsidR="009B0E96" w:rsidRPr="002947C2" w:rsidDel="00C774DC" w:rsidRDefault="009B0E96" w:rsidP="00225404">
            <w:pPr>
              <w:spacing w:line="276" w:lineRule="auto"/>
              <w:rPr>
                <w:del w:id="2231" w:author="phuong vu" w:date="2018-11-22T13:51:00Z"/>
                <w:lang w:val="en-US"/>
              </w:rPr>
            </w:pPr>
            <w:del w:id="2232" w:author="phuong vu" w:date="2018-11-22T13:51:00Z">
              <w:r w:rsidDel="00C774DC">
                <w:rPr>
                  <w:lang w:val="en-US"/>
                </w:rPr>
                <w:delText>GU_06</w:delText>
              </w:r>
              <w:bookmarkStart w:id="2233" w:name="_Toc530658551"/>
              <w:bookmarkStart w:id="2234" w:name="_Toc530662275"/>
              <w:bookmarkStart w:id="2235" w:name="_Toc530662742"/>
              <w:bookmarkStart w:id="2236" w:name="_Toc530679001"/>
              <w:bookmarkEnd w:id="2233"/>
              <w:bookmarkEnd w:id="2234"/>
              <w:bookmarkEnd w:id="2235"/>
              <w:bookmarkEnd w:id="2236"/>
            </w:del>
          </w:p>
        </w:tc>
        <w:bookmarkStart w:id="2237" w:name="_Toc530658552"/>
        <w:bookmarkStart w:id="2238" w:name="_Toc530662276"/>
        <w:bookmarkStart w:id="2239" w:name="_Toc530662743"/>
        <w:bookmarkStart w:id="2240" w:name="_Toc530679002"/>
        <w:bookmarkEnd w:id="2237"/>
        <w:bookmarkEnd w:id="2238"/>
        <w:bookmarkEnd w:id="2239"/>
        <w:bookmarkEnd w:id="2240"/>
      </w:tr>
      <w:tr w:rsidR="009B0E96" w:rsidDel="00C774DC" w14:paraId="4CBCDA60" w14:textId="0DA1AFFB" w:rsidTr="00225404">
        <w:trPr>
          <w:del w:id="2241" w:author="phuong vu" w:date="2018-11-22T13:51:00Z"/>
        </w:trPr>
        <w:tc>
          <w:tcPr>
            <w:tcW w:w="2425" w:type="dxa"/>
          </w:tcPr>
          <w:p w14:paraId="743FF507" w14:textId="564AFC85" w:rsidR="009B0E96" w:rsidRPr="00B808BD" w:rsidDel="00C774DC" w:rsidRDefault="009B0E96" w:rsidP="00225404">
            <w:pPr>
              <w:spacing w:line="276" w:lineRule="auto"/>
              <w:rPr>
                <w:del w:id="2242" w:author="phuong vu" w:date="2018-11-22T13:51:00Z"/>
                <w:b/>
              </w:rPr>
            </w:pPr>
            <w:del w:id="2243" w:author="phuong vu" w:date="2018-11-22T13:51:00Z">
              <w:r w:rsidRPr="00B808BD" w:rsidDel="00C774DC">
                <w:rPr>
                  <w:b/>
                </w:rPr>
                <w:delText>Tên chức năng</w:delText>
              </w:r>
              <w:bookmarkStart w:id="2244" w:name="_Toc530658553"/>
              <w:bookmarkStart w:id="2245" w:name="_Toc530662277"/>
              <w:bookmarkStart w:id="2246" w:name="_Toc530662744"/>
              <w:bookmarkStart w:id="2247" w:name="_Toc530679003"/>
              <w:bookmarkEnd w:id="2244"/>
              <w:bookmarkEnd w:id="2245"/>
              <w:bookmarkEnd w:id="2246"/>
              <w:bookmarkEnd w:id="2247"/>
            </w:del>
          </w:p>
        </w:tc>
        <w:tc>
          <w:tcPr>
            <w:tcW w:w="6686" w:type="dxa"/>
          </w:tcPr>
          <w:p w14:paraId="54A80461" w14:textId="24F6081B" w:rsidR="009B0E96" w:rsidRPr="00A06DD8" w:rsidDel="00C774DC" w:rsidRDefault="009B0E96" w:rsidP="00225404">
            <w:pPr>
              <w:spacing w:line="276" w:lineRule="auto"/>
              <w:rPr>
                <w:del w:id="2248" w:author="phuong vu" w:date="2018-11-22T13:51:00Z"/>
                <w:lang w:val="en-US"/>
              </w:rPr>
            </w:pPr>
            <w:del w:id="2249" w:author="phuong vu" w:date="2018-11-22T13:51:00Z">
              <w:r w:rsidDel="00C774DC">
                <w:delText>Tìm kiếm và lọc quần áo theo loại có sẵn</w:delText>
              </w:r>
              <w:bookmarkStart w:id="2250" w:name="_Toc530658554"/>
              <w:bookmarkStart w:id="2251" w:name="_Toc530662278"/>
              <w:bookmarkStart w:id="2252" w:name="_Toc530662745"/>
              <w:bookmarkStart w:id="2253" w:name="_Toc530679004"/>
              <w:bookmarkEnd w:id="2250"/>
              <w:bookmarkEnd w:id="2251"/>
              <w:bookmarkEnd w:id="2252"/>
              <w:bookmarkEnd w:id="2253"/>
            </w:del>
          </w:p>
        </w:tc>
        <w:bookmarkStart w:id="2254" w:name="_Toc530658555"/>
        <w:bookmarkStart w:id="2255" w:name="_Toc530662279"/>
        <w:bookmarkStart w:id="2256" w:name="_Toc530662746"/>
        <w:bookmarkStart w:id="2257" w:name="_Toc530679005"/>
        <w:bookmarkEnd w:id="2254"/>
        <w:bookmarkEnd w:id="2255"/>
        <w:bookmarkEnd w:id="2256"/>
        <w:bookmarkEnd w:id="2257"/>
      </w:tr>
      <w:tr w:rsidR="009B0E96" w:rsidDel="00C774DC" w14:paraId="247ED7EA" w14:textId="1AB49593" w:rsidTr="00225404">
        <w:trPr>
          <w:del w:id="2258" w:author="phuong vu" w:date="2018-11-22T13:51:00Z"/>
        </w:trPr>
        <w:tc>
          <w:tcPr>
            <w:tcW w:w="2425" w:type="dxa"/>
          </w:tcPr>
          <w:p w14:paraId="04126640" w14:textId="2B5787A4" w:rsidR="009B0E96" w:rsidRPr="00B808BD" w:rsidDel="00C774DC" w:rsidRDefault="009B0E96" w:rsidP="00225404">
            <w:pPr>
              <w:spacing w:line="276" w:lineRule="auto"/>
              <w:rPr>
                <w:del w:id="2259" w:author="phuong vu" w:date="2018-11-22T13:51:00Z"/>
                <w:b/>
              </w:rPr>
            </w:pPr>
            <w:del w:id="2260" w:author="phuong vu" w:date="2018-11-22T13:51:00Z">
              <w:r w:rsidRPr="00B808BD" w:rsidDel="00C774DC">
                <w:rPr>
                  <w:b/>
                </w:rPr>
                <w:delText>Đối tượng sử dụng</w:delText>
              </w:r>
              <w:bookmarkStart w:id="2261" w:name="_Toc530658556"/>
              <w:bookmarkStart w:id="2262" w:name="_Toc530662280"/>
              <w:bookmarkStart w:id="2263" w:name="_Toc530662747"/>
              <w:bookmarkStart w:id="2264" w:name="_Toc530679006"/>
              <w:bookmarkEnd w:id="2261"/>
              <w:bookmarkEnd w:id="2262"/>
              <w:bookmarkEnd w:id="2263"/>
              <w:bookmarkEnd w:id="2264"/>
            </w:del>
          </w:p>
        </w:tc>
        <w:tc>
          <w:tcPr>
            <w:tcW w:w="6686" w:type="dxa"/>
          </w:tcPr>
          <w:p w14:paraId="50E962C4" w14:textId="64B1F944" w:rsidR="009B0E96" w:rsidRPr="002947C2" w:rsidDel="00C774DC" w:rsidRDefault="009B0E96" w:rsidP="00225404">
            <w:pPr>
              <w:spacing w:line="276" w:lineRule="auto"/>
              <w:rPr>
                <w:del w:id="2265" w:author="phuong vu" w:date="2018-11-22T13:51:00Z"/>
                <w:lang w:val="en-US"/>
              </w:rPr>
            </w:pPr>
            <w:del w:id="2266" w:author="phuong vu" w:date="2018-11-22T13:51:00Z">
              <w:r w:rsidDel="00C774DC">
                <w:rPr>
                  <w:lang w:val="en-US"/>
                </w:rPr>
                <w:delText>Khách hàng</w:delText>
              </w:r>
              <w:bookmarkStart w:id="2267" w:name="_Toc530658557"/>
              <w:bookmarkStart w:id="2268" w:name="_Toc530662281"/>
              <w:bookmarkStart w:id="2269" w:name="_Toc530662748"/>
              <w:bookmarkStart w:id="2270" w:name="_Toc530679007"/>
              <w:bookmarkEnd w:id="2267"/>
              <w:bookmarkEnd w:id="2268"/>
              <w:bookmarkEnd w:id="2269"/>
              <w:bookmarkEnd w:id="2270"/>
            </w:del>
          </w:p>
        </w:tc>
        <w:bookmarkStart w:id="2271" w:name="_Toc530658558"/>
        <w:bookmarkStart w:id="2272" w:name="_Toc530662282"/>
        <w:bookmarkStart w:id="2273" w:name="_Toc530662749"/>
        <w:bookmarkStart w:id="2274" w:name="_Toc530679008"/>
        <w:bookmarkEnd w:id="2271"/>
        <w:bookmarkEnd w:id="2272"/>
        <w:bookmarkEnd w:id="2273"/>
        <w:bookmarkEnd w:id="2274"/>
      </w:tr>
      <w:tr w:rsidR="009B0E96" w:rsidDel="00C774DC" w14:paraId="6DF94FFE" w14:textId="0BABD23E" w:rsidTr="00225404">
        <w:trPr>
          <w:del w:id="2275" w:author="phuong vu" w:date="2018-11-22T13:51:00Z"/>
        </w:trPr>
        <w:tc>
          <w:tcPr>
            <w:tcW w:w="2425" w:type="dxa"/>
          </w:tcPr>
          <w:p w14:paraId="312DF643" w14:textId="2C2F2B68" w:rsidR="009B0E96" w:rsidRPr="00B808BD" w:rsidDel="00C774DC" w:rsidRDefault="009B0E96" w:rsidP="00225404">
            <w:pPr>
              <w:spacing w:line="276" w:lineRule="auto"/>
              <w:rPr>
                <w:del w:id="2276" w:author="phuong vu" w:date="2018-11-22T13:51:00Z"/>
                <w:b/>
              </w:rPr>
            </w:pPr>
            <w:del w:id="2277" w:author="phuong vu" w:date="2018-11-22T13:51:00Z">
              <w:r w:rsidRPr="00B808BD" w:rsidDel="00C774DC">
                <w:rPr>
                  <w:b/>
                </w:rPr>
                <w:delText>Tiền điều kiện</w:delText>
              </w:r>
              <w:bookmarkStart w:id="2278" w:name="_Toc530658559"/>
              <w:bookmarkStart w:id="2279" w:name="_Toc530662283"/>
              <w:bookmarkStart w:id="2280" w:name="_Toc530662750"/>
              <w:bookmarkStart w:id="2281" w:name="_Toc530679009"/>
              <w:bookmarkEnd w:id="2278"/>
              <w:bookmarkEnd w:id="2279"/>
              <w:bookmarkEnd w:id="2280"/>
              <w:bookmarkEnd w:id="2281"/>
            </w:del>
          </w:p>
        </w:tc>
        <w:tc>
          <w:tcPr>
            <w:tcW w:w="6686" w:type="dxa"/>
          </w:tcPr>
          <w:p w14:paraId="4B4D4267" w14:textId="60E6A744" w:rsidR="009B0E96" w:rsidRPr="002947C2" w:rsidDel="00C774DC" w:rsidRDefault="009B0E96" w:rsidP="00225404">
            <w:pPr>
              <w:spacing w:line="276" w:lineRule="auto"/>
              <w:rPr>
                <w:del w:id="2282" w:author="phuong vu" w:date="2018-11-22T13:51:00Z"/>
                <w:lang w:val="en-US"/>
              </w:rPr>
            </w:pPr>
            <w:del w:id="2283" w:author="phuong vu" w:date="2018-11-22T13:51:00Z">
              <w:r w:rsidDel="00C774DC">
                <w:rPr>
                  <w:lang w:val="en-US"/>
                </w:rPr>
                <w:delText>Truy cập được ứng dụng điện thoại và đăng nhập thành công vào hệ thống</w:delText>
              </w:r>
              <w:r w:rsidR="007D4551" w:rsidDel="00C774DC">
                <w:rPr>
                  <w:lang w:val="en-US"/>
                </w:rPr>
                <w:delText>. Đang ở bước chọn quần áo thêm vào giỏ.</w:delText>
              </w:r>
              <w:bookmarkStart w:id="2284" w:name="_Toc530658560"/>
              <w:bookmarkStart w:id="2285" w:name="_Toc530662284"/>
              <w:bookmarkStart w:id="2286" w:name="_Toc530662751"/>
              <w:bookmarkStart w:id="2287" w:name="_Toc530679010"/>
              <w:bookmarkEnd w:id="2284"/>
              <w:bookmarkEnd w:id="2285"/>
              <w:bookmarkEnd w:id="2286"/>
              <w:bookmarkEnd w:id="2287"/>
            </w:del>
          </w:p>
        </w:tc>
        <w:bookmarkStart w:id="2288" w:name="_Toc530658561"/>
        <w:bookmarkStart w:id="2289" w:name="_Toc530662285"/>
        <w:bookmarkStart w:id="2290" w:name="_Toc530662752"/>
        <w:bookmarkStart w:id="2291" w:name="_Toc530679011"/>
        <w:bookmarkEnd w:id="2288"/>
        <w:bookmarkEnd w:id="2289"/>
        <w:bookmarkEnd w:id="2290"/>
        <w:bookmarkEnd w:id="2291"/>
      </w:tr>
      <w:tr w:rsidR="009B0E96" w:rsidDel="00C774DC" w14:paraId="47481F47" w14:textId="3DFA01F2" w:rsidTr="00225404">
        <w:trPr>
          <w:del w:id="2292" w:author="phuong vu" w:date="2018-11-22T13:51:00Z"/>
        </w:trPr>
        <w:tc>
          <w:tcPr>
            <w:tcW w:w="2425" w:type="dxa"/>
          </w:tcPr>
          <w:p w14:paraId="107EB6AB" w14:textId="2710A881" w:rsidR="009B0E96" w:rsidRPr="00B808BD" w:rsidDel="00C774DC" w:rsidRDefault="009B0E96" w:rsidP="00225404">
            <w:pPr>
              <w:spacing w:line="276" w:lineRule="auto"/>
              <w:rPr>
                <w:del w:id="2293" w:author="phuong vu" w:date="2018-11-22T13:51:00Z"/>
                <w:b/>
              </w:rPr>
            </w:pPr>
            <w:del w:id="2294" w:author="phuong vu" w:date="2018-11-22T13:51:00Z">
              <w:r w:rsidRPr="00B808BD" w:rsidDel="00C774DC">
                <w:rPr>
                  <w:b/>
                </w:rPr>
                <w:delText>Cách xử lí</w:delText>
              </w:r>
              <w:bookmarkStart w:id="2295" w:name="_Toc530658562"/>
              <w:bookmarkStart w:id="2296" w:name="_Toc530662286"/>
              <w:bookmarkStart w:id="2297" w:name="_Toc530662753"/>
              <w:bookmarkStart w:id="2298" w:name="_Toc530679012"/>
              <w:bookmarkEnd w:id="2295"/>
              <w:bookmarkEnd w:id="2296"/>
              <w:bookmarkEnd w:id="2297"/>
              <w:bookmarkEnd w:id="2298"/>
            </w:del>
          </w:p>
        </w:tc>
        <w:tc>
          <w:tcPr>
            <w:tcW w:w="6686" w:type="dxa"/>
          </w:tcPr>
          <w:p w14:paraId="7CEA31D5" w14:textId="7FED459B" w:rsidR="007D4551" w:rsidDel="00C774DC" w:rsidRDefault="007D4551" w:rsidP="00225404">
            <w:pPr>
              <w:spacing w:line="276" w:lineRule="auto"/>
              <w:rPr>
                <w:del w:id="2299" w:author="phuong vu" w:date="2018-11-22T13:51:00Z"/>
                <w:lang w:val="en-US"/>
              </w:rPr>
            </w:pPr>
            <w:del w:id="2300" w:author="phuong vu" w:date="2018-11-22T13:51:00Z">
              <w:r w:rsidDel="00C774DC">
                <w:rPr>
                  <w:lang w:val="en-US"/>
                </w:rPr>
                <w:delText>Bước 1: Người dùng nhấn vào</w:delText>
              </w:r>
              <w:r w:rsidDel="00C774DC">
                <w:rPr>
                  <w:i/>
                  <w:lang w:val="en-US"/>
                </w:rPr>
                <w:delText xml:space="preserve"> “loại quần áo”. </w:delText>
              </w:r>
              <w:r w:rsidDel="00C774DC">
                <w:rPr>
                  <w:lang w:val="en-US"/>
                </w:rPr>
                <w:delText>Và chọn một loại quần áo muốn lọc. Hoặc nhấn vào biểu tượng tìm kiếm và nhập tên quần áo tìm kiếm.</w:delText>
              </w:r>
              <w:bookmarkStart w:id="2301" w:name="_Toc530658563"/>
              <w:bookmarkStart w:id="2302" w:name="_Toc530662287"/>
              <w:bookmarkStart w:id="2303" w:name="_Toc530662754"/>
              <w:bookmarkStart w:id="2304" w:name="_Toc530679013"/>
              <w:bookmarkEnd w:id="2301"/>
              <w:bookmarkEnd w:id="2302"/>
              <w:bookmarkEnd w:id="2303"/>
              <w:bookmarkEnd w:id="2304"/>
            </w:del>
          </w:p>
          <w:p w14:paraId="52F2CA4F" w14:textId="7968A11E" w:rsidR="007D4551" w:rsidRPr="007C127C" w:rsidDel="00C774DC" w:rsidRDefault="007D4551" w:rsidP="00225404">
            <w:pPr>
              <w:spacing w:line="276" w:lineRule="auto"/>
              <w:rPr>
                <w:del w:id="2305" w:author="phuong vu" w:date="2018-11-22T13:51:00Z"/>
                <w:lang w:val="en-US"/>
              </w:rPr>
            </w:pPr>
            <w:del w:id="2306" w:author="phuong vu" w:date="2018-11-22T13:51:00Z">
              <w:r w:rsidDel="00C774DC">
                <w:rPr>
                  <w:lang w:val="en-US"/>
                </w:rPr>
                <w:delText>Bước 2: Ứng dụng dựa trên thông tin người dùng chọn hoặc nhập vào để lọc các quần áo và hiển thị lại cho người dùng chọn.</w:delText>
              </w:r>
              <w:bookmarkStart w:id="2307" w:name="_Toc530658564"/>
              <w:bookmarkStart w:id="2308" w:name="_Toc530662288"/>
              <w:bookmarkStart w:id="2309" w:name="_Toc530662755"/>
              <w:bookmarkStart w:id="2310" w:name="_Toc530679014"/>
              <w:bookmarkEnd w:id="2307"/>
              <w:bookmarkEnd w:id="2308"/>
              <w:bookmarkEnd w:id="2309"/>
              <w:bookmarkEnd w:id="2310"/>
            </w:del>
          </w:p>
        </w:tc>
        <w:bookmarkStart w:id="2311" w:name="_Toc530658565"/>
        <w:bookmarkStart w:id="2312" w:name="_Toc530662289"/>
        <w:bookmarkStart w:id="2313" w:name="_Toc530662756"/>
        <w:bookmarkStart w:id="2314" w:name="_Toc530679015"/>
        <w:bookmarkEnd w:id="2311"/>
        <w:bookmarkEnd w:id="2312"/>
        <w:bookmarkEnd w:id="2313"/>
        <w:bookmarkEnd w:id="2314"/>
      </w:tr>
      <w:tr w:rsidR="009B0E96" w:rsidDel="00C774DC" w14:paraId="1641878C" w14:textId="38612FA2" w:rsidTr="00225404">
        <w:trPr>
          <w:del w:id="2315" w:author="phuong vu" w:date="2018-11-22T13:51:00Z"/>
        </w:trPr>
        <w:tc>
          <w:tcPr>
            <w:tcW w:w="2425" w:type="dxa"/>
          </w:tcPr>
          <w:p w14:paraId="34E4B3D2" w14:textId="5C62AB25" w:rsidR="009B0E96" w:rsidRPr="00B808BD" w:rsidDel="00C774DC" w:rsidRDefault="009B0E96" w:rsidP="00225404">
            <w:pPr>
              <w:spacing w:line="276" w:lineRule="auto"/>
              <w:rPr>
                <w:del w:id="2316" w:author="phuong vu" w:date="2018-11-22T13:51:00Z"/>
                <w:b/>
              </w:rPr>
            </w:pPr>
            <w:del w:id="2317" w:author="phuong vu" w:date="2018-11-22T13:51:00Z">
              <w:r w:rsidRPr="00B808BD" w:rsidDel="00C774DC">
                <w:rPr>
                  <w:b/>
                </w:rPr>
                <w:delText>Kết quả</w:delText>
              </w:r>
              <w:bookmarkStart w:id="2318" w:name="_Toc530658566"/>
              <w:bookmarkStart w:id="2319" w:name="_Toc530662290"/>
              <w:bookmarkStart w:id="2320" w:name="_Toc530662757"/>
              <w:bookmarkStart w:id="2321" w:name="_Toc530679016"/>
              <w:bookmarkEnd w:id="2318"/>
              <w:bookmarkEnd w:id="2319"/>
              <w:bookmarkEnd w:id="2320"/>
              <w:bookmarkEnd w:id="2321"/>
            </w:del>
          </w:p>
        </w:tc>
        <w:tc>
          <w:tcPr>
            <w:tcW w:w="6686" w:type="dxa"/>
          </w:tcPr>
          <w:p w14:paraId="140D58A9" w14:textId="7B02FD1B" w:rsidR="009B0E96" w:rsidDel="00C774DC" w:rsidRDefault="007D4551" w:rsidP="009B0E96">
            <w:pPr>
              <w:spacing w:line="276" w:lineRule="auto"/>
              <w:rPr>
                <w:del w:id="2322" w:author="phuong vu" w:date="2018-11-22T13:51:00Z"/>
                <w:lang w:val="en-US"/>
              </w:rPr>
            </w:pPr>
            <w:del w:id="2323" w:author="phuong vu" w:date="2018-11-22T13:51:00Z">
              <w:r w:rsidDel="00C774DC">
                <w:rPr>
                  <w:lang w:val="en-US"/>
                </w:rPr>
                <w:delText>Nếu tồn tại có kết quả sẽ hiển thị theo dạng danh sách cho người dùng.</w:delText>
              </w:r>
              <w:bookmarkStart w:id="2324" w:name="_Toc530658567"/>
              <w:bookmarkStart w:id="2325" w:name="_Toc530662291"/>
              <w:bookmarkStart w:id="2326" w:name="_Toc530662758"/>
              <w:bookmarkStart w:id="2327" w:name="_Toc530679017"/>
              <w:bookmarkEnd w:id="2324"/>
              <w:bookmarkEnd w:id="2325"/>
              <w:bookmarkEnd w:id="2326"/>
              <w:bookmarkEnd w:id="2327"/>
            </w:del>
          </w:p>
          <w:p w14:paraId="066971DB" w14:textId="38BCA70B" w:rsidR="007D4551" w:rsidRPr="007C127C" w:rsidDel="00C774DC" w:rsidRDefault="007D4551" w:rsidP="007C127C">
            <w:pPr>
              <w:spacing w:line="276" w:lineRule="auto"/>
              <w:rPr>
                <w:del w:id="2328" w:author="phuong vu" w:date="2018-11-22T13:51:00Z"/>
                <w:lang w:val="en-US"/>
              </w:rPr>
            </w:pPr>
            <w:del w:id="2329" w:author="phuong vu" w:date="2018-11-22T13:51:00Z">
              <w:r w:rsidDel="00C774DC">
                <w:rPr>
                  <w:lang w:val="en-US"/>
                </w:rPr>
                <w:delText>Nếu không có kết quả sẽ hiển thị rỗng.</w:delText>
              </w:r>
              <w:bookmarkStart w:id="2330" w:name="_Toc530658568"/>
              <w:bookmarkStart w:id="2331" w:name="_Toc530662292"/>
              <w:bookmarkStart w:id="2332" w:name="_Toc530662759"/>
              <w:bookmarkStart w:id="2333" w:name="_Toc530679018"/>
              <w:bookmarkEnd w:id="2330"/>
              <w:bookmarkEnd w:id="2331"/>
              <w:bookmarkEnd w:id="2332"/>
              <w:bookmarkEnd w:id="2333"/>
            </w:del>
          </w:p>
        </w:tc>
        <w:bookmarkStart w:id="2334" w:name="_Toc530658569"/>
        <w:bookmarkStart w:id="2335" w:name="_Toc530662293"/>
        <w:bookmarkStart w:id="2336" w:name="_Toc530662760"/>
        <w:bookmarkStart w:id="2337" w:name="_Toc530679019"/>
        <w:bookmarkEnd w:id="2334"/>
        <w:bookmarkEnd w:id="2335"/>
        <w:bookmarkEnd w:id="2336"/>
        <w:bookmarkEnd w:id="2337"/>
      </w:tr>
      <w:tr w:rsidR="009B0E96" w:rsidDel="00C774DC" w14:paraId="65034098" w14:textId="48A8377D" w:rsidTr="00225404">
        <w:trPr>
          <w:del w:id="2338" w:author="phuong vu" w:date="2018-11-22T13:51:00Z"/>
        </w:trPr>
        <w:tc>
          <w:tcPr>
            <w:tcW w:w="2425" w:type="dxa"/>
          </w:tcPr>
          <w:p w14:paraId="6AF9D56B" w14:textId="03004EC3" w:rsidR="009B0E96" w:rsidRPr="00B808BD" w:rsidDel="00C774DC" w:rsidRDefault="009B0E96" w:rsidP="00225404">
            <w:pPr>
              <w:spacing w:line="276" w:lineRule="auto"/>
              <w:rPr>
                <w:del w:id="2339" w:author="phuong vu" w:date="2018-11-22T13:51:00Z"/>
                <w:b/>
              </w:rPr>
            </w:pPr>
            <w:del w:id="2340" w:author="phuong vu" w:date="2018-11-22T13:51:00Z">
              <w:r w:rsidRPr="00B808BD" w:rsidDel="00C774DC">
                <w:rPr>
                  <w:b/>
                </w:rPr>
                <w:delText>Ghi chú</w:delText>
              </w:r>
              <w:bookmarkStart w:id="2341" w:name="_Toc530658570"/>
              <w:bookmarkStart w:id="2342" w:name="_Toc530662294"/>
              <w:bookmarkStart w:id="2343" w:name="_Toc530662761"/>
              <w:bookmarkStart w:id="2344" w:name="_Toc530679020"/>
              <w:bookmarkEnd w:id="2341"/>
              <w:bookmarkEnd w:id="2342"/>
              <w:bookmarkEnd w:id="2343"/>
              <w:bookmarkEnd w:id="2344"/>
            </w:del>
          </w:p>
        </w:tc>
        <w:tc>
          <w:tcPr>
            <w:tcW w:w="6686" w:type="dxa"/>
          </w:tcPr>
          <w:p w14:paraId="1B5D4A97" w14:textId="74890C42" w:rsidR="007D4551" w:rsidRPr="007C127C" w:rsidDel="00C774DC" w:rsidRDefault="007D4551" w:rsidP="00225404">
            <w:pPr>
              <w:keepNext/>
              <w:spacing w:line="276" w:lineRule="auto"/>
              <w:rPr>
                <w:del w:id="2345" w:author="phuong vu" w:date="2018-11-22T13:51:00Z"/>
                <w:lang w:val="en-US"/>
              </w:rPr>
            </w:pPr>
            <w:del w:id="2346" w:author="phuong vu" w:date="2018-11-22T13:51:00Z">
              <w:r w:rsidDel="00C774DC">
                <w:rPr>
                  <w:lang w:val="en-US"/>
                </w:rPr>
                <w:delText>Để tìm kiếm hay lọc, người dùng bắt buộc phải chọn hoặc nhập thông tin tìm kiếm.</w:delText>
              </w:r>
              <w:bookmarkStart w:id="2347" w:name="_Toc530658571"/>
              <w:bookmarkStart w:id="2348" w:name="_Toc530662295"/>
              <w:bookmarkStart w:id="2349" w:name="_Toc530662762"/>
              <w:bookmarkStart w:id="2350" w:name="_Toc530679021"/>
              <w:bookmarkEnd w:id="2347"/>
              <w:bookmarkEnd w:id="2348"/>
              <w:bookmarkEnd w:id="2349"/>
              <w:bookmarkEnd w:id="2350"/>
            </w:del>
          </w:p>
        </w:tc>
        <w:bookmarkStart w:id="2351" w:name="_Toc530658572"/>
        <w:bookmarkStart w:id="2352" w:name="_Toc530662296"/>
        <w:bookmarkStart w:id="2353" w:name="_Toc530662763"/>
        <w:bookmarkStart w:id="2354" w:name="_Toc530679022"/>
        <w:bookmarkEnd w:id="2351"/>
        <w:bookmarkEnd w:id="2352"/>
        <w:bookmarkEnd w:id="2353"/>
        <w:bookmarkEnd w:id="2354"/>
      </w:tr>
    </w:tbl>
    <w:p w14:paraId="55D91EC8" w14:textId="78658575" w:rsidR="009B0E96" w:rsidRPr="007C127C" w:rsidDel="00C774DC" w:rsidRDefault="009B0E96" w:rsidP="007C127C">
      <w:pPr>
        <w:rPr>
          <w:del w:id="2355" w:author="phuong vu" w:date="2018-11-22T13:51:00Z"/>
        </w:rPr>
      </w:pPr>
      <w:bookmarkStart w:id="2356" w:name="_Toc530658573"/>
      <w:bookmarkStart w:id="2357" w:name="_Toc530662297"/>
      <w:bookmarkStart w:id="2358" w:name="_Toc530662764"/>
      <w:bookmarkStart w:id="2359" w:name="_Toc530679023"/>
      <w:bookmarkEnd w:id="2356"/>
      <w:bookmarkEnd w:id="2357"/>
      <w:bookmarkEnd w:id="2358"/>
      <w:bookmarkEnd w:id="2359"/>
    </w:p>
    <w:p w14:paraId="226DB6B5" w14:textId="560A919C" w:rsidR="00730F28" w:rsidDel="00C774DC" w:rsidRDefault="00730F28" w:rsidP="00730F28">
      <w:pPr>
        <w:pStyle w:val="Heading4"/>
        <w:rPr>
          <w:del w:id="2360" w:author="phuong vu" w:date="2018-11-22T13:51:00Z"/>
        </w:rPr>
      </w:pPr>
      <w:del w:id="2361" w:author="phuong vu" w:date="2018-11-22T13:51:00Z">
        <w:r w:rsidDel="00C774DC">
          <w:delText>Tìm kiếm đơn hàng</w:delText>
        </w:r>
        <w:bookmarkStart w:id="2362" w:name="_Toc530658574"/>
        <w:bookmarkStart w:id="2363" w:name="_Toc530662298"/>
        <w:bookmarkStart w:id="2364" w:name="_Toc530662765"/>
        <w:bookmarkStart w:id="2365" w:name="_Toc530679024"/>
        <w:bookmarkEnd w:id="2362"/>
        <w:bookmarkEnd w:id="2363"/>
        <w:bookmarkEnd w:id="2364"/>
        <w:bookmarkEnd w:id="2365"/>
      </w:del>
    </w:p>
    <w:tbl>
      <w:tblPr>
        <w:tblStyle w:val="TableGrid"/>
        <w:tblW w:w="0" w:type="auto"/>
        <w:tblLook w:val="04A0" w:firstRow="1" w:lastRow="0" w:firstColumn="1" w:lastColumn="0" w:noHBand="0" w:noVBand="1"/>
      </w:tblPr>
      <w:tblGrid>
        <w:gridCol w:w="2347"/>
        <w:gridCol w:w="6430"/>
      </w:tblGrid>
      <w:tr w:rsidR="007554F4" w:rsidDel="00C774DC" w14:paraId="1EB27E69" w14:textId="3172C2EF" w:rsidTr="00225404">
        <w:trPr>
          <w:del w:id="2366" w:author="phuong vu" w:date="2018-11-22T13:51:00Z"/>
        </w:trPr>
        <w:tc>
          <w:tcPr>
            <w:tcW w:w="2425" w:type="dxa"/>
          </w:tcPr>
          <w:p w14:paraId="1E97EF23" w14:textId="3359B10C" w:rsidR="007554F4" w:rsidRPr="00B808BD" w:rsidDel="00C774DC" w:rsidRDefault="007554F4" w:rsidP="00225404">
            <w:pPr>
              <w:spacing w:line="276" w:lineRule="auto"/>
              <w:rPr>
                <w:del w:id="2367" w:author="phuong vu" w:date="2018-11-22T13:51:00Z"/>
                <w:b/>
              </w:rPr>
            </w:pPr>
            <w:del w:id="2368" w:author="phuong vu" w:date="2018-11-22T13:51:00Z">
              <w:r w:rsidRPr="00B808BD" w:rsidDel="00C774DC">
                <w:rPr>
                  <w:b/>
                </w:rPr>
                <w:delText>Mã yêu cầu</w:delText>
              </w:r>
              <w:bookmarkStart w:id="2369" w:name="_Toc530658575"/>
              <w:bookmarkStart w:id="2370" w:name="_Toc530662299"/>
              <w:bookmarkStart w:id="2371" w:name="_Toc530662766"/>
              <w:bookmarkStart w:id="2372" w:name="_Toc530679025"/>
              <w:bookmarkEnd w:id="2369"/>
              <w:bookmarkEnd w:id="2370"/>
              <w:bookmarkEnd w:id="2371"/>
              <w:bookmarkEnd w:id="2372"/>
            </w:del>
          </w:p>
        </w:tc>
        <w:tc>
          <w:tcPr>
            <w:tcW w:w="6686" w:type="dxa"/>
          </w:tcPr>
          <w:p w14:paraId="45BDD573" w14:textId="3007AC89" w:rsidR="007554F4" w:rsidRPr="002947C2" w:rsidDel="00C774DC" w:rsidRDefault="007554F4" w:rsidP="00225404">
            <w:pPr>
              <w:spacing w:line="276" w:lineRule="auto"/>
              <w:rPr>
                <w:del w:id="2373" w:author="phuong vu" w:date="2018-11-22T13:51:00Z"/>
                <w:lang w:val="en-US"/>
              </w:rPr>
            </w:pPr>
            <w:del w:id="2374" w:author="phuong vu" w:date="2018-11-22T13:51:00Z">
              <w:r w:rsidDel="00C774DC">
                <w:rPr>
                  <w:lang w:val="en-US"/>
                </w:rPr>
                <w:delText>GU_07</w:delText>
              </w:r>
              <w:bookmarkStart w:id="2375" w:name="_Toc530658576"/>
              <w:bookmarkStart w:id="2376" w:name="_Toc530662300"/>
              <w:bookmarkStart w:id="2377" w:name="_Toc530662767"/>
              <w:bookmarkStart w:id="2378" w:name="_Toc530679026"/>
              <w:bookmarkEnd w:id="2375"/>
              <w:bookmarkEnd w:id="2376"/>
              <w:bookmarkEnd w:id="2377"/>
              <w:bookmarkEnd w:id="2378"/>
            </w:del>
          </w:p>
        </w:tc>
        <w:bookmarkStart w:id="2379" w:name="_Toc530658577"/>
        <w:bookmarkStart w:id="2380" w:name="_Toc530662301"/>
        <w:bookmarkStart w:id="2381" w:name="_Toc530662768"/>
        <w:bookmarkStart w:id="2382" w:name="_Toc530679027"/>
        <w:bookmarkEnd w:id="2379"/>
        <w:bookmarkEnd w:id="2380"/>
        <w:bookmarkEnd w:id="2381"/>
        <w:bookmarkEnd w:id="2382"/>
      </w:tr>
      <w:tr w:rsidR="007554F4" w:rsidDel="00C774DC" w14:paraId="5F8F91C6" w14:textId="5CCEC520" w:rsidTr="00225404">
        <w:trPr>
          <w:del w:id="2383" w:author="phuong vu" w:date="2018-11-22T13:51:00Z"/>
        </w:trPr>
        <w:tc>
          <w:tcPr>
            <w:tcW w:w="2425" w:type="dxa"/>
          </w:tcPr>
          <w:p w14:paraId="40A84F9F" w14:textId="20197FB3" w:rsidR="007554F4" w:rsidRPr="00B808BD" w:rsidDel="00C774DC" w:rsidRDefault="007554F4" w:rsidP="00225404">
            <w:pPr>
              <w:spacing w:line="276" w:lineRule="auto"/>
              <w:rPr>
                <w:del w:id="2384" w:author="phuong vu" w:date="2018-11-22T13:51:00Z"/>
                <w:b/>
              </w:rPr>
            </w:pPr>
            <w:del w:id="2385" w:author="phuong vu" w:date="2018-11-22T13:51:00Z">
              <w:r w:rsidRPr="00B808BD" w:rsidDel="00C774DC">
                <w:rPr>
                  <w:b/>
                </w:rPr>
                <w:delText>Tên chức năng</w:delText>
              </w:r>
              <w:bookmarkStart w:id="2386" w:name="_Toc530658578"/>
              <w:bookmarkStart w:id="2387" w:name="_Toc530662302"/>
              <w:bookmarkStart w:id="2388" w:name="_Toc530662769"/>
              <w:bookmarkStart w:id="2389" w:name="_Toc530679028"/>
              <w:bookmarkEnd w:id="2386"/>
              <w:bookmarkEnd w:id="2387"/>
              <w:bookmarkEnd w:id="2388"/>
              <w:bookmarkEnd w:id="2389"/>
            </w:del>
          </w:p>
        </w:tc>
        <w:tc>
          <w:tcPr>
            <w:tcW w:w="6686" w:type="dxa"/>
          </w:tcPr>
          <w:p w14:paraId="1403598F" w14:textId="5BDD889D" w:rsidR="007554F4" w:rsidRPr="00A06DD8" w:rsidDel="00C774DC" w:rsidRDefault="007554F4" w:rsidP="00225404">
            <w:pPr>
              <w:spacing w:line="276" w:lineRule="auto"/>
              <w:rPr>
                <w:del w:id="2390" w:author="phuong vu" w:date="2018-11-22T13:51:00Z"/>
                <w:lang w:val="en-US"/>
              </w:rPr>
            </w:pPr>
            <w:del w:id="2391" w:author="phuong vu" w:date="2018-11-22T13:51:00Z">
              <w:r w:rsidDel="00C774DC">
                <w:delText>Tìm kiếm đơn hàng</w:delText>
              </w:r>
              <w:bookmarkStart w:id="2392" w:name="_Toc530658579"/>
              <w:bookmarkStart w:id="2393" w:name="_Toc530662303"/>
              <w:bookmarkStart w:id="2394" w:name="_Toc530662770"/>
              <w:bookmarkStart w:id="2395" w:name="_Toc530679029"/>
              <w:bookmarkEnd w:id="2392"/>
              <w:bookmarkEnd w:id="2393"/>
              <w:bookmarkEnd w:id="2394"/>
              <w:bookmarkEnd w:id="2395"/>
            </w:del>
          </w:p>
        </w:tc>
        <w:bookmarkStart w:id="2396" w:name="_Toc530658580"/>
        <w:bookmarkStart w:id="2397" w:name="_Toc530662304"/>
        <w:bookmarkStart w:id="2398" w:name="_Toc530662771"/>
        <w:bookmarkStart w:id="2399" w:name="_Toc530679030"/>
        <w:bookmarkEnd w:id="2396"/>
        <w:bookmarkEnd w:id="2397"/>
        <w:bookmarkEnd w:id="2398"/>
        <w:bookmarkEnd w:id="2399"/>
      </w:tr>
      <w:tr w:rsidR="007554F4" w:rsidDel="00C774DC" w14:paraId="34250DBD" w14:textId="4CB7ACB0" w:rsidTr="00225404">
        <w:trPr>
          <w:del w:id="2400" w:author="phuong vu" w:date="2018-11-22T13:51:00Z"/>
        </w:trPr>
        <w:tc>
          <w:tcPr>
            <w:tcW w:w="2425" w:type="dxa"/>
          </w:tcPr>
          <w:p w14:paraId="21D83611" w14:textId="731BCC59" w:rsidR="007554F4" w:rsidRPr="00B808BD" w:rsidDel="00C774DC" w:rsidRDefault="007554F4" w:rsidP="00225404">
            <w:pPr>
              <w:spacing w:line="276" w:lineRule="auto"/>
              <w:rPr>
                <w:del w:id="2401" w:author="phuong vu" w:date="2018-11-22T13:51:00Z"/>
                <w:b/>
              </w:rPr>
            </w:pPr>
            <w:del w:id="2402" w:author="phuong vu" w:date="2018-11-22T13:51:00Z">
              <w:r w:rsidRPr="00B808BD" w:rsidDel="00C774DC">
                <w:rPr>
                  <w:b/>
                </w:rPr>
                <w:delText>Đối tượng sử dụng</w:delText>
              </w:r>
              <w:bookmarkStart w:id="2403" w:name="_Toc530658581"/>
              <w:bookmarkStart w:id="2404" w:name="_Toc530662305"/>
              <w:bookmarkStart w:id="2405" w:name="_Toc530662772"/>
              <w:bookmarkStart w:id="2406" w:name="_Toc530679031"/>
              <w:bookmarkEnd w:id="2403"/>
              <w:bookmarkEnd w:id="2404"/>
              <w:bookmarkEnd w:id="2405"/>
              <w:bookmarkEnd w:id="2406"/>
            </w:del>
          </w:p>
        </w:tc>
        <w:tc>
          <w:tcPr>
            <w:tcW w:w="6686" w:type="dxa"/>
          </w:tcPr>
          <w:p w14:paraId="7E9EFB8B" w14:textId="3A3CE205" w:rsidR="007554F4" w:rsidRPr="002947C2" w:rsidDel="00C774DC" w:rsidRDefault="007554F4" w:rsidP="00225404">
            <w:pPr>
              <w:spacing w:line="276" w:lineRule="auto"/>
              <w:rPr>
                <w:del w:id="2407" w:author="phuong vu" w:date="2018-11-22T13:51:00Z"/>
                <w:lang w:val="en-US"/>
              </w:rPr>
            </w:pPr>
            <w:del w:id="2408" w:author="phuong vu" w:date="2018-11-22T13:51:00Z">
              <w:r w:rsidRPr="00730F28" w:rsidDel="00C774DC">
                <w:rPr>
                  <w:lang w:val="en-US"/>
                </w:rPr>
                <w:delText>Nhân viên cửa hàng</w:delText>
              </w:r>
              <w:bookmarkStart w:id="2409" w:name="_Toc530658582"/>
              <w:bookmarkStart w:id="2410" w:name="_Toc530662306"/>
              <w:bookmarkStart w:id="2411" w:name="_Toc530662773"/>
              <w:bookmarkStart w:id="2412" w:name="_Toc530679032"/>
              <w:bookmarkEnd w:id="2409"/>
              <w:bookmarkEnd w:id="2410"/>
              <w:bookmarkEnd w:id="2411"/>
              <w:bookmarkEnd w:id="2412"/>
            </w:del>
          </w:p>
        </w:tc>
        <w:bookmarkStart w:id="2413" w:name="_Toc530658583"/>
        <w:bookmarkStart w:id="2414" w:name="_Toc530662307"/>
        <w:bookmarkStart w:id="2415" w:name="_Toc530662774"/>
        <w:bookmarkStart w:id="2416" w:name="_Toc530679033"/>
        <w:bookmarkEnd w:id="2413"/>
        <w:bookmarkEnd w:id="2414"/>
        <w:bookmarkEnd w:id="2415"/>
        <w:bookmarkEnd w:id="2416"/>
      </w:tr>
      <w:tr w:rsidR="007554F4" w:rsidDel="00C774DC" w14:paraId="5E8B8B28" w14:textId="67BB79C1" w:rsidTr="00225404">
        <w:trPr>
          <w:del w:id="2417" w:author="phuong vu" w:date="2018-11-22T13:51:00Z"/>
        </w:trPr>
        <w:tc>
          <w:tcPr>
            <w:tcW w:w="2425" w:type="dxa"/>
          </w:tcPr>
          <w:p w14:paraId="0C8CEA73" w14:textId="2771DD41" w:rsidR="007554F4" w:rsidRPr="00B808BD" w:rsidDel="00C774DC" w:rsidRDefault="007554F4" w:rsidP="00225404">
            <w:pPr>
              <w:spacing w:line="276" w:lineRule="auto"/>
              <w:rPr>
                <w:del w:id="2418" w:author="phuong vu" w:date="2018-11-22T13:51:00Z"/>
                <w:b/>
              </w:rPr>
            </w:pPr>
            <w:del w:id="2419" w:author="phuong vu" w:date="2018-11-22T13:51:00Z">
              <w:r w:rsidRPr="00B808BD" w:rsidDel="00C774DC">
                <w:rPr>
                  <w:b/>
                </w:rPr>
                <w:delText>Tiền điều kiện</w:delText>
              </w:r>
              <w:bookmarkStart w:id="2420" w:name="_Toc530658584"/>
              <w:bookmarkStart w:id="2421" w:name="_Toc530662308"/>
              <w:bookmarkStart w:id="2422" w:name="_Toc530662775"/>
              <w:bookmarkStart w:id="2423" w:name="_Toc530679034"/>
              <w:bookmarkEnd w:id="2420"/>
              <w:bookmarkEnd w:id="2421"/>
              <w:bookmarkEnd w:id="2422"/>
              <w:bookmarkEnd w:id="2423"/>
            </w:del>
          </w:p>
        </w:tc>
        <w:tc>
          <w:tcPr>
            <w:tcW w:w="6686" w:type="dxa"/>
          </w:tcPr>
          <w:p w14:paraId="150AE8A4" w14:textId="5B0847E8" w:rsidR="007554F4" w:rsidRPr="002947C2" w:rsidDel="00C774DC" w:rsidRDefault="007554F4" w:rsidP="00225404">
            <w:pPr>
              <w:spacing w:line="276" w:lineRule="auto"/>
              <w:rPr>
                <w:del w:id="2424" w:author="phuong vu" w:date="2018-11-22T13:51:00Z"/>
                <w:lang w:val="en-US"/>
              </w:rPr>
            </w:pPr>
            <w:del w:id="2425" w:author="phuong vu" w:date="2018-11-22T13:51:00Z">
              <w:r w:rsidDel="00C774DC">
                <w:rPr>
                  <w:lang w:val="en-US"/>
                </w:rPr>
                <w:delText>Truy cập được trang web quản lí và đăng nhập thành công vào hệ thống.</w:delText>
              </w:r>
              <w:bookmarkStart w:id="2426" w:name="_Toc530658585"/>
              <w:bookmarkStart w:id="2427" w:name="_Toc530662309"/>
              <w:bookmarkStart w:id="2428" w:name="_Toc530662776"/>
              <w:bookmarkStart w:id="2429" w:name="_Toc530679035"/>
              <w:bookmarkEnd w:id="2426"/>
              <w:bookmarkEnd w:id="2427"/>
              <w:bookmarkEnd w:id="2428"/>
              <w:bookmarkEnd w:id="2429"/>
            </w:del>
          </w:p>
        </w:tc>
        <w:bookmarkStart w:id="2430" w:name="_Toc530658586"/>
        <w:bookmarkStart w:id="2431" w:name="_Toc530662310"/>
        <w:bookmarkStart w:id="2432" w:name="_Toc530662777"/>
        <w:bookmarkStart w:id="2433" w:name="_Toc530679036"/>
        <w:bookmarkEnd w:id="2430"/>
        <w:bookmarkEnd w:id="2431"/>
        <w:bookmarkEnd w:id="2432"/>
        <w:bookmarkEnd w:id="2433"/>
      </w:tr>
      <w:tr w:rsidR="007554F4" w:rsidDel="00C774DC" w14:paraId="765C15D4" w14:textId="6A3AC48A" w:rsidTr="00225404">
        <w:trPr>
          <w:del w:id="2434" w:author="phuong vu" w:date="2018-11-22T13:51:00Z"/>
        </w:trPr>
        <w:tc>
          <w:tcPr>
            <w:tcW w:w="2425" w:type="dxa"/>
          </w:tcPr>
          <w:p w14:paraId="2A66647C" w14:textId="0B174CF3" w:rsidR="007554F4" w:rsidRPr="00B808BD" w:rsidDel="00C774DC" w:rsidRDefault="007554F4" w:rsidP="00225404">
            <w:pPr>
              <w:spacing w:line="276" w:lineRule="auto"/>
              <w:rPr>
                <w:del w:id="2435" w:author="phuong vu" w:date="2018-11-22T13:51:00Z"/>
                <w:b/>
              </w:rPr>
            </w:pPr>
            <w:del w:id="2436" w:author="phuong vu" w:date="2018-11-22T13:51:00Z">
              <w:r w:rsidRPr="00B808BD" w:rsidDel="00C774DC">
                <w:rPr>
                  <w:b/>
                </w:rPr>
                <w:delText>Cách xử lí</w:delText>
              </w:r>
              <w:bookmarkStart w:id="2437" w:name="_Toc530658587"/>
              <w:bookmarkStart w:id="2438" w:name="_Toc530662311"/>
              <w:bookmarkStart w:id="2439" w:name="_Toc530662778"/>
              <w:bookmarkStart w:id="2440" w:name="_Toc530679037"/>
              <w:bookmarkEnd w:id="2437"/>
              <w:bookmarkEnd w:id="2438"/>
              <w:bookmarkEnd w:id="2439"/>
              <w:bookmarkEnd w:id="2440"/>
            </w:del>
          </w:p>
        </w:tc>
        <w:tc>
          <w:tcPr>
            <w:tcW w:w="6686" w:type="dxa"/>
          </w:tcPr>
          <w:p w14:paraId="3529B28D" w14:textId="1821344E" w:rsidR="007554F4" w:rsidDel="00C774DC" w:rsidRDefault="007554F4" w:rsidP="00225404">
            <w:pPr>
              <w:spacing w:line="276" w:lineRule="auto"/>
              <w:rPr>
                <w:del w:id="2441" w:author="phuong vu" w:date="2018-11-22T13:51:00Z"/>
                <w:lang w:val="en-US"/>
              </w:rPr>
            </w:pPr>
            <w:del w:id="2442" w:author="phuong vu" w:date="2018-11-22T13:51:00Z">
              <w:r w:rsidDel="00C774DC">
                <w:rPr>
                  <w:lang w:val="en-US"/>
                </w:rPr>
                <w:delText xml:space="preserve">Bước 1: Chọn một trong ba hình thức để tìm kiếm: Quét mã QR – Code, tên khách hàng hoặc mã đơn hàng. </w:delText>
              </w:r>
              <w:bookmarkStart w:id="2443" w:name="_Toc530658588"/>
              <w:bookmarkStart w:id="2444" w:name="_Toc530662312"/>
              <w:bookmarkStart w:id="2445" w:name="_Toc530662779"/>
              <w:bookmarkStart w:id="2446" w:name="_Toc530679038"/>
              <w:bookmarkEnd w:id="2443"/>
              <w:bookmarkEnd w:id="2444"/>
              <w:bookmarkEnd w:id="2445"/>
              <w:bookmarkEnd w:id="2446"/>
            </w:del>
          </w:p>
          <w:p w14:paraId="6A7BEBCB" w14:textId="7CDAA2BE" w:rsidR="007554F4" w:rsidDel="00C774DC" w:rsidRDefault="007554F4" w:rsidP="00225404">
            <w:pPr>
              <w:spacing w:line="276" w:lineRule="auto"/>
              <w:rPr>
                <w:del w:id="2447" w:author="phuong vu" w:date="2018-11-22T13:51:00Z"/>
                <w:lang w:val="en-US"/>
              </w:rPr>
            </w:pPr>
            <w:del w:id="2448" w:author="phuong vu" w:date="2018-11-22T13:51:00Z">
              <w:r w:rsidDel="00C774DC">
                <w:rPr>
                  <w:lang w:val="en-US"/>
                </w:rPr>
                <w:delText>Bước 2: Nhập các thông tin yêu cầu.</w:delText>
              </w:r>
              <w:bookmarkStart w:id="2449" w:name="_Toc530658589"/>
              <w:bookmarkStart w:id="2450" w:name="_Toc530662313"/>
              <w:bookmarkStart w:id="2451" w:name="_Toc530662780"/>
              <w:bookmarkStart w:id="2452" w:name="_Toc530679039"/>
              <w:bookmarkEnd w:id="2449"/>
              <w:bookmarkEnd w:id="2450"/>
              <w:bookmarkEnd w:id="2451"/>
              <w:bookmarkEnd w:id="2452"/>
            </w:del>
          </w:p>
          <w:p w14:paraId="56E6FBF0" w14:textId="2C984FD1" w:rsidR="007554F4" w:rsidRPr="007C127C" w:rsidDel="00C774DC" w:rsidRDefault="007554F4" w:rsidP="00225404">
            <w:pPr>
              <w:spacing w:line="276" w:lineRule="auto"/>
              <w:rPr>
                <w:del w:id="2453" w:author="phuong vu" w:date="2018-11-22T13:51:00Z"/>
                <w:lang w:val="en-US"/>
              </w:rPr>
            </w:pPr>
            <w:del w:id="2454" w:author="phuong vu" w:date="2018-11-22T13:51:00Z">
              <w:r w:rsidDel="00C774DC">
                <w:rPr>
                  <w:lang w:val="en-US"/>
                </w:rPr>
                <w:delText xml:space="preserve">Bước 3: Nhấn nút </w:delText>
              </w:r>
              <w:r w:rsidDel="00C774DC">
                <w:rPr>
                  <w:i/>
                  <w:lang w:val="en-US"/>
                </w:rPr>
                <w:delText>“tìm kiếm”.</w:delText>
              </w:r>
              <w:bookmarkStart w:id="2455" w:name="_Toc530658590"/>
              <w:bookmarkStart w:id="2456" w:name="_Toc530662314"/>
              <w:bookmarkStart w:id="2457" w:name="_Toc530662781"/>
              <w:bookmarkStart w:id="2458" w:name="_Toc530679040"/>
              <w:bookmarkEnd w:id="2455"/>
              <w:bookmarkEnd w:id="2456"/>
              <w:bookmarkEnd w:id="2457"/>
              <w:bookmarkEnd w:id="2458"/>
            </w:del>
          </w:p>
        </w:tc>
        <w:bookmarkStart w:id="2459" w:name="_Toc530658591"/>
        <w:bookmarkStart w:id="2460" w:name="_Toc530662315"/>
        <w:bookmarkStart w:id="2461" w:name="_Toc530662782"/>
        <w:bookmarkStart w:id="2462" w:name="_Toc530679041"/>
        <w:bookmarkEnd w:id="2459"/>
        <w:bookmarkEnd w:id="2460"/>
        <w:bookmarkEnd w:id="2461"/>
        <w:bookmarkEnd w:id="2462"/>
      </w:tr>
      <w:tr w:rsidR="007554F4" w:rsidDel="00C774DC" w14:paraId="1F85BE9D" w14:textId="0EC7F3CA" w:rsidTr="00225404">
        <w:trPr>
          <w:del w:id="2463" w:author="phuong vu" w:date="2018-11-22T13:51:00Z"/>
        </w:trPr>
        <w:tc>
          <w:tcPr>
            <w:tcW w:w="2425" w:type="dxa"/>
          </w:tcPr>
          <w:p w14:paraId="45BE5895" w14:textId="1125F0F8" w:rsidR="007554F4" w:rsidRPr="00B808BD" w:rsidDel="00C774DC" w:rsidRDefault="007554F4" w:rsidP="00225404">
            <w:pPr>
              <w:spacing w:line="276" w:lineRule="auto"/>
              <w:rPr>
                <w:del w:id="2464" w:author="phuong vu" w:date="2018-11-22T13:51:00Z"/>
                <w:b/>
              </w:rPr>
            </w:pPr>
            <w:del w:id="2465" w:author="phuong vu" w:date="2018-11-22T13:51:00Z">
              <w:r w:rsidRPr="00B808BD" w:rsidDel="00C774DC">
                <w:rPr>
                  <w:b/>
                </w:rPr>
                <w:delText>Kết quả</w:delText>
              </w:r>
              <w:bookmarkStart w:id="2466" w:name="_Toc530658592"/>
              <w:bookmarkStart w:id="2467" w:name="_Toc530662316"/>
              <w:bookmarkStart w:id="2468" w:name="_Toc530662783"/>
              <w:bookmarkStart w:id="2469" w:name="_Toc530679042"/>
              <w:bookmarkEnd w:id="2466"/>
              <w:bookmarkEnd w:id="2467"/>
              <w:bookmarkEnd w:id="2468"/>
              <w:bookmarkEnd w:id="2469"/>
            </w:del>
          </w:p>
        </w:tc>
        <w:tc>
          <w:tcPr>
            <w:tcW w:w="6686" w:type="dxa"/>
          </w:tcPr>
          <w:p w14:paraId="0B41E976" w14:textId="1574B33A" w:rsidR="007554F4" w:rsidDel="00C774DC" w:rsidRDefault="007554F4" w:rsidP="00225404">
            <w:pPr>
              <w:spacing w:line="276" w:lineRule="auto"/>
              <w:rPr>
                <w:del w:id="2470" w:author="phuong vu" w:date="2018-11-22T13:51:00Z"/>
                <w:lang w:val="en-US"/>
              </w:rPr>
            </w:pPr>
            <w:del w:id="2471" w:author="phuong vu" w:date="2018-11-22T13:51:00Z">
              <w:r w:rsidDel="00C774DC">
                <w:rPr>
                  <w:lang w:val="en-US"/>
                </w:rPr>
                <w:delText>Hiển thị kết quả mởi khung kế bên khung tìm kiếm.</w:delText>
              </w:r>
              <w:bookmarkStart w:id="2472" w:name="_Toc530658593"/>
              <w:bookmarkStart w:id="2473" w:name="_Toc530662317"/>
              <w:bookmarkStart w:id="2474" w:name="_Toc530662784"/>
              <w:bookmarkStart w:id="2475" w:name="_Toc530679043"/>
              <w:bookmarkEnd w:id="2472"/>
              <w:bookmarkEnd w:id="2473"/>
              <w:bookmarkEnd w:id="2474"/>
              <w:bookmarkEnd w:id="2475"/>
            </w:del>
          </w:p>
          <w:p w14:paraId="621ED5D3" w14:textId="1CF78E6D" w:rsidR="007554F4" w:rsidDel="00C774DC" w:rsidRDefault="007554F4" w:rsidP="00225404">
            <w:pPr>
              <w:spacing w:line="276" w:lineRule="auto"/>
              <w:rPr>
                <w:del w:id="2476" w:author="phuong vu" w:date="2018-11-22T13:51:00Z"/>
                <w:lang w:val="en-US"/>
              </w:rPr>
            </w:pPr>
            <w:del w:id="2477" w:author="phuong vu" w:date="2018-11-22T13:51:00Z">
              <w:r w:rsidDel="00C774DC">
                <w:rPr>
                  <w:lang w:val="en-US"/>
                </w:rPr>
                <w:delText>Kết quả tìm kiếm bao gồm:</w:delText>
              </w:r>
              <w:bookmarkStart w:id="2478" w:name="_Toc530658594"/>
              <w:bookmarkStart w:id="2479" w:name="_Toc530662318"/>
              <w:bookmarkStart w:id="2480" w:name="_Toc530662785"/>
              <w:bookmarkStart w:id="2481" w:name="_Toc530679044"/>
              <w:bookmarkEnd w:id="2478"/>
              <w:bookmarkEnd w:id="2479"/>
              <w:bookmarkEnd w:id="2480"/>
              <w:bookmarkEnd w:id="2481"/>
            </w:del>
          </w:p>
          <w:p w14:paraId="4AC4E43F" w14:textId="1466CFE3" w:rsidR="007554F4" w:rsidDel="00C774DC" w:rsidRDefault="007554F4" w:rsidP="007554F4">
            <w:pPr>
              <w:pStyle w:val="ListParagraph"/>
              <w:numPr>
                <w:ilvl w:val="0"/>
                <w:numId w:val="31"/>
              </w:numPr>
              <w:spacing w:line="276" w:lineRule="auto"/>
              <w:rPr>
                <w:del w:id="2482" w:author="phuong vu" w:date="2018-11-22T13:51:00Z"/>
                <w:lang w:val="en-US"/>
              </w:rPr>
            </w:pPr>
            <w:del w:id="2483" w:author="phuong vu" w:date="2018-11-22T13:51:00Z">
              <w:r w:rsidDel="00C774DC">
                <w:rPr>
                  <w:lang w:val="en-US"/>
                </w:rPr>
                <w:delText>Tên khách hàng</w:delText>
              </w:r>
              <w:r w:rsidR="009B0E96" w:rsidDel="00C774DC">
                <w:rPr>
                  <w:lang w:val="en-US"/>
                </w:rPr>
                <w:delText xml:space="preserve"> (liên kết với trang xem thông tin chi tiết đơn hàng).</w:delText>
              </w:r>
              <w:bookmarkStart w:id="2484" w:name="_Toc530658595"/>
              <w:bookmarkStart w:id="2485" w:name="_Toc530662319"/>
              <w:bookmarkStart w:id="2486" w:name="_Toc530662786"/>
              <w:bookmarkStart w:id="2487" w:name="_Toc530679045"/>
              <w:bookmarkEnd w:id="2484"/>
              <w:bookmarkEnd w:id="2485"/>
              <w:bookmarkEnd w:id="2486"/>
              <w:bookmarkEnd w:id="2487"/>
            </w:del>
          </w:p>
          <w:p w14:paraId="5B9AE780" w14:textId="60D70198" w:rsidR="007554F4" w:rsidDel="00C774DC" w:rsidRDefault="007554F4" w:rsidP="007554F4">
            <w:pPr>
              <w:pStyle w:val="ListParagraph"/>
              <w:numPr>
                <w:ilvl w:val="0"/>
                <w:numId w:val="31"/>
              </w:numPr>
              <w:spacing w:line="276" w:lineRule="auto"/>
              <w:rPr>
                <w:del w:id="2488" w:author="phuong vu" w:date="2018-11-22T13:51:00Z"/>
                <w:lang w:val="en-US"/>
              </w:rPr>
            </w:pPr>
            <w:del w:id="2489" w:author="phuong vu" w:date="2018-11-22T13:51:00Z">
              <w:r w:rsidDel="00C774DC">
                <w:rPr>
                  <w:lang w:val="en-US"/>
                </w:rPr>
                <w:delText>Số điện thoại, email</w:delText>
              </w:r>
              <w:bookmarkStart w:id="2490" w:name="_Toc530658596"/>
              <w:bookmarkStart w:id="2491" w:name="_Toc530662320"/>
              <w:bookmarkStart w:id="2492" w:name="_Toc530662787"/>
              <w:bookmarkStart w:id="2493" w:name="_Toc530679046"/>
              <w:bookmarkEnd w:id="2490"/>
              <w:bookmarkEnd w:id="2491"/>
              <w:bookmarkEnd w:id="2492"/>
              <w:bookmarkEnd w:id="2493"/>
            </w:del>
          </w:p>
          <w:p w14:paraId="32591BA1" w14:textId="664561DB" w:rsidR="007554F4" w:rsidRPr="007C127C" w:rsidDel="00C774DC" w:rsidRDefault="007554F4" w:rsidP="007C127C">
            <w:pPr>
              <w:pStyle w:val="ListParagraph"/>
              <w:numPr>
                <w:ilvl w:val="0"/>
                <w:numId w:val="31"/>
              </w:numPr>
              <w:spacing w:line="276" w:lineRule="auto"/>
              <w:rPr>
                <w:del w:id="2494" w:author="phuong vu" w:date="2018-11-22T13:51:00Z"/>
                <w:lang w:val="en-US"/>
              </w:rPr>
            </w:pPr>
            <w:del w:id="2495" w:author="phuong vu" w:date="2018-11-22T13:51:00Z">
              <w:r w:rsidDel="00C774DC">
                <w:rPr>
                  <w:lang w:val="en-US"/>
                </w:rPr>
                <w:delText>Trạng thái đơn hàng</w:delText>
              </w:r>
              <w:bookmarkStart w:id="2496" w:name="_Toc530658597"/>
              <w:bookmarkStart w:id="2497" w:name="_Toc530662321"/>
              <w:bookmarkStart w:id="2498" w:name="_Toc530662788"/>
              <w:bookmarkStart w:id="2499" w:name="_Toc530679047"/>
              <w:bookmarkEnd w:id="2496"/>
              <w:bookmarkEnd w:id="2497"/>
              <w:bookmarkEnd w:id="2498"/>
              <w:bookmarkEnd w:id="2499"/>
            </w:del>
          </w:p>
        </w:tc>
        <w:bookmarkStart w:id="2500" w:name="_Toc530658598"/>
        <w:bookmarkStart w:id="2501" w:name="_Toc530662322"/>
        <w:bookmarkStart w:id="2502" w:name="_Toc530662789"/>
        <w:bookmarkStart w:id="2503" w:name="_Toc530679048"/>
        <w:bookmarkEnd w:id="2500"/>
        <w:bookmarkEnd w:id="2501"/>
        <w:bookmarkEnd w:id="2502"/>
        <w:bookmarkEnd w:id="2503"/>
      </w:tr>
      <w:tr w:rsidR="007554F4" w:rsidDel="00C774DC" w14:paraId="31362A83" w14:textId="1A4AD22D" w:rsidTr="00225404">
        <w:trPr>
          <w:del w:id="2504" w:author="phuong vu" w:date="2018-11-22T13:51:00Z"/>
        </w:trPr>
        <w:tc>
          <w:tcPr>
            <w:tcW w:w="2425" w:type="dxa"/>
          </w:tcPr>
          <w:p w14:paraId="68EE5FAE" w14:textId="63463257" w:rsidR="007554F4" w:rsidRPr="00B808BD" w:rsidDel="00C774DC" w:rsidRDefault="007554F4" w:rsidP="00225404">
            <w:pPr>
              <w:spacing w:line="276" w:lineRule="auto"/>
              <w:rPr>
                <w:del w:id="2505" w:author="phuong vu" w:date="2018-11-22T13:51:00Z"/>
                <w:b/>
              </w:rPr>
            </w:pPr>
            <w:del w:id="2506" w:author="phuong vu" w:date="2018-11-22T13:51:00Z">
              <w:r w:rsidRPr="00B808BD" w:rsidDel="00C774DC">
                <w:rPr>
                  <w:b/>
                </w:rPr>
                <w:delText>Ghi chú</w:delText>
              </w:r>
              <w:bookmarkStart w:id="2507" w:name="_Toc530658599"/>
              <w:bookmarkStart w:id="2508" w:name="_Toc530662323"/>
              <w:bookmarkStart w:id="2509" w:name="_Toc530662790"/>
              <w:bookmarkStart w:id="2510" w:name="_Toc530679049"/>
              <w:bookmarkEnd w:id="2507"/>
              <w:bookmarkEnd w:id="2508"/>
              <w:bookmarkEnd w:id="2509"/>
              <w:bookmarkEnd w:id="2510"/>
            </w:del>
          </w:p>
        </w:tc>
        <w:tc>
          <w:tcPr>
            <w:tcW w:w="6686" w:type="dxa"/>
          </w:tcPr>
          <w:p w14:paraId="3FD86AEE" w14:textId="058C5B0D" w:rsidR="007554F4" w:rsidDel="00C774DC" w:rsidRDefault="007554F4" w:rsidP="00225404">
            <w:pPr>
              <w:keepNext/>
              <w:spacing w:line="276" w:lineRule="auto"/>
              <w:rPr>
                <w:del w:id="2511" w:author="phuong vu" w:date="2018-11-22T13:51:00Z"/>
                <w:lang w:val="en-US"/>
              </w:rPr>
            </w:pPr>
            <w:del w:id="2512" w:author="phuong vu" w:date="2018-11-22T13:51:00Z">
              <w:r w:rsidDel="00C774DC">
                <w:rPr>
                  <w:lang w:val="en-US"/>
                </w:rPr>
                <w:delText>Nếu không có thông tin nào nhập, Khi người dùng nhấn tìm kiếm, kết quả sẽ hiển thị tất cả.</w:delText>
              </w:r>
              <w:bookmarkStart w:id="2513" w:name="_Toc530658600"/>
              <w:bookmarkStart w:id="2514" w:name="_Toc530662324"/>
              <w:bookmarkStart w:id="2515" w:name="_Toc530662791"/>
              <w:bookmarkStart w:id="2516" w:name="_Toc530679050"/>
              <w:bookmarkEnd w:id="2513"/>
              <w:bookmarkEnd w:id="2514"/>
              <w:bookmarkEnd w:id="2515"/>
              <w:bookmarkEnd w:id="2516"/>
            </w:del>
          </w:p>
          <w:p w14:paraId="01AEFD40" w14:textId="594A812F" w:rsidR="007554F4" w:rsidRPr="007C127C" w:rsidDel="00C774DC" w:rsidRDefault="007554F4" w:rsidP="00225404">
            <w:pPr>
              <w:keepNext/>
              <w:spacing w:line="276" w:lineRule="auto"/>
              <w:rPr>
                <w:del w:id="2517" w:author="phuong vu" w:date="2018-11-22T13:51:00Z"/>
                <w:i/>
                <w:lang w:val="en-US"/>
              </w:rPr>
            </w:pPr>
            <w:del w:id="2518" w:author="phuong vu" w:date="2018-11-22T13:51:00Z">
              <w:r w:rsidDel="00C774DC">
                <w:rPr>
                  <w:lang w:val="en-US"/>
                </w:rPr>
                <w:delText xml:space="preserve">Mặc định và nếu không có kết quả sẽ hiển thị </w:delText>
              </w:r>
              <w:r w:rsidDel="00C774DC">
                <w:rPr>
                  <w:i/>
                  <w:lang w:val="en-US"/>
                </w:rPr>
                <w:delText>“không có kết quả nào”.</w:delText>
              </w:r>
              <w:bookmarkStart w:id="2519" w:name="_Toc530658601"/>
              <w:bookmarkStart w:id="2520" w:name="_Toc530662325"/>
              <w:bookmarkStart w:id="2521" w:name="_Toc530662792"/>
              <w:bookmarkStart w:id="2522" w:name="_Toc530679051"/>
              <w:bookmarkEnd w:id="2519"/>
              <w:bookmarkEnd w:id="2520"/>
              <w:bookmarkEnd w:id="2521"/>
              <w:bookmarkEnd w:id="2522"/>
            </w:del>
          </w:p>
        </w:tc>
        <w:bookmarkStart w:id="2523" w:name="_Toc530658602"/>
        <w:bookmarkStart w:id="2524" w:name="_Toc530662326"/>
        <w:bookmarkStart w:id="2525" w:name="_Toc530662793"/>
        <w:bookmarkStart w:id="2526" w:name="_Toc530679052"/>
        <w:bookmarkEnd w:id="2523"/>
        <w:bookmarkEnd w:id="2524"/>
        <w:bookmarkEnd w:id="2525"/>
        <w:bookmarkEnd w:id="2526"/>
      </w:tr>
    </w:tbl>
    <w:p w14:paraId="44D0F01A" w14:textId="436DC39E" w:rsidR="007554F4" w:rsidRPr="007C127C" w:rsidDel="00C774DC" w:rsidRDefault="007554F4" w:rsidP="007C127C">
      <w:pPr>
        <w:rPr>
          <w:del w:id="2527" w:author="phuong vu" w:date="2018-11-22T13:51:00Z"/>
        </w:rPr>
      </w:pPr>
      <w:bookmarkStart w:id="2528" w:name="_Toc530658603"/>
      <w:bookmarkStart w:id="2529" w:name="_Toc530662327"/>
      <w:bookmarkStart w:id="2530" w:name="_Toc530662794"/>
      <w:bookmarkStart w:id="2531" w:name="_Toc530679053"/>
      <w:bookmarkEnd w:id="2528"/>
      <w:bookmarkEnd w:id="2529"/>
      <w:bookmarkEnd w:id="2530"/>
      <w:bookmarkEnd w:id="2531"/>
    </w:p>
    <w:p w14:paraId="67313BEA" w14:textId="1FAD4247" w:rsidR="00730F28" w:rsidDel="00C774DC" w:rsidRDefault="00730F28" w:rsidP="00730F28">
      <w:pPr>
        <w:pStyle w:val="Heading4"/>
        <w:rPr>
          <w:del w:id="2532" w:author="phuong vu" w:date="2018-11-22T13:51:00Z"/>
          <w:lang w:val="en-US"/>
        </w:rPr>
      </w:pPr>
      <w:del w:id="2533" w:author="phuong vu" w:date="2018-11-22T13:51:00Z">
        <w:r w:rsidDel="00C774DC">
          <w:delText>Đăng nhập</w:delText>
        </w:r>
        <w:r w:rsidDel="00C774DC">
          <w:rPr>
            <w:lang w:val="en-US"/>
          </w:rPr>
          <w:delText xml:space="preserve"> hệ thống</w:delText>
        </w:r>
        <w:bookmarkStart w:id="2534" w:name="_Toc530658604"/>
        <w:bookmarkStart w:id="2535" w:name="_Toc530662328"/>
        <w:bookmarkStart w:id="2536" w:name="_Toc530662795"/>
        <w:bookmarkStart w:id="2537" w:name="_Toc530679054"/>
        <w:bookmarkEnd w:id="2534"/>
        <w:bookmarkEnd w:id="2535"/>
        <w:bookmarkEnd w:id="2536"/>
        <w:bookmarkEnd w:id="2537"/>
      </w:del>
    </w:p>
    <w:tbl>
      <w:tblPr>
        <w:tblStyle w:val="TableGrid"/>
        <w:tblW w:w="0" w:type="auto"/>
        <w:tblLook w:val="04A0" w:firstRow="1" w:lastRow="0" w:firstColumn="1" w:lastColumn="0" w:noHBand="0" w:noVBand="1"/>
      </w:tblPr>
      <w:tblGrid>
        <w:gridCol w:w="2342"/>
        <w:gridCol w:w="6435"/>
      </w:tblGrid>
      <w:tr w:rsidR="00366807" w:rsidDel="00C774DC" w14:paraId="4586475D" w14:textId="7FB45D73" w:rsidTr="00A06DD8">
        <w:trPr>
          <w:del w:id="2538" w:author="phuong vu" w:date="2018-11-22T13:51:00Z"/>
        </w:trPr>
        <w:tc>
          <w:tcPr>
            <w:tcW w:w="2425" w:type="dxa"/>
          </w:tcPr>
          <w:p w14:paraId="76F328FC" w14:textId="601F4621" w:rsidR="005E4157" w:rsidRPr="00B808BD" w:rsidDel="00C774DC" w:rsidRDefault="005E4157" w:rsidP="00A06DD8">
            <w:pPr>
              <w:spacing w:line="276" w:lineRule="auto"/>
              <w:rPr>
                <w:del w:id="2539" w:author="phuong vu" w:date="2018-11-22T13:51:00Z"/>
                <w:b/>
              </w:rPr>
            </w:pPr>
            <w:del w:id="2540" w:author="phuong vu" w:date="2018-11-22T13:51:00Z">
              <w:r w:rsidRPr="00B808BD" w:rsidDel="00C774DC">
                <w:rPr>
                  <w:b/>
                </w:rPr>
                <w:delText>Mã yêu cầu</w:delText>
              </w:r>
              <w:bookmarkStart w:id="2541" w:name="_Toc530658605"/>
              <w:bookmarkStart w:id="2542" w:name="_Toc530662329"/>
              <w:bookmarkStart w:id="2543" w:name="_Toc530662796"/>
              <w:bookmarkStart w:id="2544" w:name="_Toc530679055"/>
              <w:bookmarkEnd w:id="2541"/>
              <w:bookmarkEnd w:id="2542"/>
              <w:bookmarkEnd w:id="2543"/>
              <w:bookmarkEnd w:id="2544"/>
            </w:del>
          </w:p>
        </w:tc>
        <w:tc>
          <w:tcPr>
            <w:tcW w:w="6686" w:type="dxa"/>
          </w:tcPr>
          <w:p w14:paraId="697841EE" w14:textId="630631E1" w:rsidR="005E4157" w:rsidRPr="002947C2" w:rsidDel="00C774DC" w:rsidRDefault="005E4157" w:rsidP="00A06DD8">
            <w:pPr>
              <w:spacing w:line="276" w:lineRule="auto"/>
              <w:rPr>
                <w:del w:id="2545" w:author="phuong vu" w:date="2018-11-22T13:51:00Z"/>
                <w:lang w:val="en-US"/>
              </w:rPr>
            </w:pPr>
            <w:del w:id="2546" w:author="phuong vu" w:date="2018-11-22T13:51:00Z">
              <w:r w:rsidDel="00C774DC">
                <w:rPr>
                  <w:lang w:val="en-US"/>
                </w:rPr>
                <w:delText>GU_08</w:delText>
              </w:r>
              <w:bookmarkStart w:id="2547" w:name="_Toc530658606"/>
              <w:bookmarkStart w:id="2548" w:name="_Toc530662330"/>
              <w:bookmarkStart w:id="2549" w:name="_Toc530662797"/>
              <w:bookmarkStart w:id="2550" w:name="_Toc530679056"/>
              <w:bookmarkEnd w:id="2547"/>
              <w:bookmarkEnd w:id="2548"/>
              <w:bookmarkEnd w:id="2549"/>
              <w:bookmarkEnd w:id="2550"/>
            </w:del>
          </w:p>
        </w:tc>
        <w:bookmarkStart w:id="2551" w:name="_Toc530658607"/>
        <w:bookmarkStart w:id="2552" w:name="_Toc530662331"/>
        <w:bookmarkStart w:id="2553" w:name="_Toc530662798"/>
        <w:bookmarkStart w:id="2554" w:name="_Toc530679057"/>
        <w:bookmarkEnd w:id="2551"/>
        <w:bookmarkEnd w:id="2552"/>
        <w:bookmarkEnd w:id="2553"/>
        <w:bookmarkEnd w:id="2554"/>
      </w:tr>
      <w:tr w:rsidR="00366807" w:rsidDel="00C774DC" w14:paraId="15B6311D" w14:textId="4ED00822" w:rsidTr="00A06DD8">
        <w:trPr>
          <w:del w:id="2555" w:author="phuong vu" w:date="2018-11-22T13:51:00Z"/>
        </w:trPr>
        <w:tc>
          <w:tcPr>
            <w:tcW w:w="2425" w:type="dxa"/>
          </w:tcPr>
          <w:p w14:paraId="4B6C96F2" w14:textId="7BFCDCE1" w:rsidR="005E4157" w:rsidRPr="00B808BD" w:rsidDel="00C774DC" w:rsidRDefault="005E4157" w:rsidP="00A06DD8">
            <w:pPr>
              <w:spacing w:line="276" w:lineRule="auto"/>
              <w:rPr>
                <w:del w:id="2556" w:author="phuong vu" w:date="2018-11-22T13:51:00Z"/>
                <w:b/>
              </w:rPr>
            </w:pPr>
            <w:del w:id="2557" w:author="phuong vu" w:date="2018-11-22T13:51:00Z">
              <w:r w:rsidRPr="00B808BD" w:rsidDel="00C774DC">
                <w:rPr>
                  <w:b/>
                </w:rPr>
                <w:delText>Tên chức năng</w:delText>
              </w:r>
              <w:bookmarkStart w:id="2558" w:name="_Toc530658608"/>
              <w:bookmarkStart w:id="2559" w:name="_Toc530662332"/>
              <w:bookmarkStart w:id="2560" w:name="_Toc530662799"/>
              <w:bookmarkStart w:id="2561" w:name="_Toc530679058"/>
              <w:bookmarkEnd w:id="2558"/>
              <w:bookmarkEnd w:id="2559"/>
              <w:bookmarkEnd w:id="2560"/>
              <w:bookmarkEnd w:id="2561"/>
            </w:del>
          </w:p>
        </w:tc>
        <w:tc>
          <w:tcPr>
            <w:tcW w:w="6686" w:type="dxa"/>
          </w:tcPr>
          <w:p w14:paraId="1FE7ABCA" w14:textId="3921553E" w:rsidR="005E4157" w:rsidRPr="00A06DD8" w:rsidDel="00C774DC" w:rsidRDefault="005E4157" w:rsidP="00A06DD8">
            <w:pPr>
              <w:spacing w:line="276" w:lineRule="auto"/>
              <w:rPr>
                <w:del w:id="2562" w:author="phuong vu" w:date="2018-11-22T13:51:00Z"/>
                <w:lang w:val="en-US"/>
              </w:rPr>
            </w:pPr>
            <w:del w:id="2563" w:author="phuong vu" w:date="2018-11-22T13:51:00Z">
              <w:r w:rsidDel="00C774DC">
                <w:rPr>
                  <w:lang w:val="en-US"/>
                </w:rPr>
                <w:delText>Đăng nhập hệ thống</w:delText>
              </w:r>
              <w:bookmarkStart w:id="2564" w:name="_Toc530658609"/>
              <w:bookmarkStart w:id="2565" w:name="_Toc530662333"/>
              <w:bookmarkStart w:id="2566" w:name="_Toc530662800"/>
              <w:bookmarkStart w:id="2567" w:name="_Toc530679059"/>
              <w:bookmarkEnd w:id="2564"/>
              <w:bookmarkEnd w:id="2565"/>
              <w:bookmarkEnd w:id="2566"/>
              <w:bookmarkEnd w:id="2567"/>
            </w:del>
          </w:p>
        </w:tc>
        <w:bookmarkStart w:id="2568" w:name="_Toc530658610"/>
        <w:bookmarkStart w:id="2569" w:name="_Toc530662334"/>
        <w:bookmarkStart w:id="2570" w:name="_Toc530662801"/>
        <w:bookmarkStart w:id="2571" w:name="_Toc530679060"/>
        <w:bookmarkEnd w:id="2568"/>
        <w:bookmarkEnd w:id="2569"/>
        <w:bookmarkEnd w:id="2570"/>
        <w:bookmarkEnd w:id="2571"/>
      </w:tr>
      <w:tr w:rsidR="00366807" w:rsidDel="00C774DC" w14:paraId="5729273A" w14:textId="5FE1A60F" w:rsidTr="00A06DD8">
        <w:trPr>
          <w:del w:id="2572" w:author="phuong vu" w:date="2018-11-22T13:51:00Z"/>
        </w:trPr>
        <w:tc>
          <w:tcPr>
            <w:tcW w:w="2425" w:type="dxa"/>
          </w:tcPr>
          <w:p w14:paraId="0986D904" w14:textId="79B0A235" w:rsidR="005E4157" w:rsidRPr="00B808BD" w:rsidDel="00C774DC" w:rsidRDefault="005E4157" w:rsidP="00A06DD8">
            <w:pPr>
              <w:spacing w:line="276" w:lineRule="auto"/>
              <w:rPr>
                <w:del w:id="2573" w:author="phuong vu" w:date="2018-11-22T13:51:00Z"/>
                <w:b/>
              </w:rPr>
            </w:pPr>
            <w:del w:id="2574" w:author="phuong vu" w:date="2018-11-22T13:51:00Z">
              <w:r w:rsidRPr="00B808BD" w:rsidDel="00C774DC">
                <w:rPr>
                  <w:b/>
                </w:rPr>
                <w:delText>Đối tượng sử dụng</w:delText>
              </w:r>
              <w:bookmarkStart w:id="2575" w:name="_Toc530658611"/>
              <w:bookmarkStart w:id="2576" w:name="_Toc530662335"/>
              <w:bookmarkStart w:id="2577" w:name="_Toc530662802"/>
              <w:bookmarkStart w:id="2578" w:name="_Toc530679061"/>
              <w:bookmarkEnd w:id="2575"/>
              <w:bookmarkEnd w:id="2576"/>
              <w:bookmarkEnd w:id="2577"/>
              <w:bookmarkEnd w:id="2578"/>
            </w:del>
          </w:p>
        </w:tc>
        <w:tc>
          <w:tcPr>
            <w:tcW w:w="6686" w:type="dxa"/>
          </w:tcPr>
          <w:p w14:paraId="154019C4" w14:textId="141AB6C0" w:rsidR="005E4157" w:rsidRPr="002947C2" w:rsidDel="00C774DC" w:rsidRDefault="005E4157" w:rsidP="00A06DD8">
            <w:pPr>
              <w:spacing w:line="276" w:lineRule="auto"/>
              <w:rPr>
                <w:del w:id="2579" w:author="phuong vu" w:date="2018-11-22T13:51:00Z"/>
                <w:lang w:val="en-US"/>
              </w:rPr>
            </w:pPr>
            <w:del w:id="2580" w:author="phuong vu" w:date="2018-11-22T13:51:00Z">
              <w:r w:rsidRPr="00730F28" w:rsidDel="00C774DC">
                <w:rPr>
                  <w:lang w:val="en-US"/>
                </w:rPr>
                <w:delText>Nhân viên cửa hàng</w:delText>
              </w:r>
              <w:r w:rsidDel="00C774DC">
                <w:rPr>
                  <w:lang w:val="en-US"/>
                </w:rPr>
                <w:delText>, khách hàng</w:delText>
              </w:r>
              <w:bookmarkStart w:id="2581" w:name="_Toc530658612"/>
              <w:bookmarkStart w:id="2582" w:name="_Toc530662336"/>
              <w:bookmarkStart w:id="2583" w:name="_Toc530662803"/>
              <w:bookmarkStart w:id="2584" w:name="_Toc530679062"/>
              <w:bookmarkEnd w:id="2581"/>
              <w:bookmarkEnd w:id="2582"/>
              <w:bookmarkEnd w:id="2583"/>
              <w:bookmarkEnd w:id="2584"/>
            </w:del>
          </w:p>
        </w:tc>
        <w:bookmarkStart w:id="2585" w:name="_Toc530658613"/>
        <w:bookmarkStart w:id="2586" w:name="_Toc530662337"/>
        <w:bookmarkStart w:id="2587" w:name="_Toc530662804"/>
        <w:bookmarkStart w:id="2588" w:name="_Toc530679063"/>
        <w:bookmarkEnd w:id="2585"/>
        <w:bookmarkEnd w:id="2586"/>
        <w:bookmarkEnd w:id="2587"/>
        <w:bookmarkEnd w:id="2588"/>
      </w:tr>
      <w:tr w:rsidR="00366807" w:rsidDel="00C774DC" w14:paraId="799B10C7" w14:textId="1F5FD8F6" w:rsidTr="00A06DD8">
        <w:trPr>
          <w:del w:id="2589" w:author="phuong vu" w:date="2018-11-22T13:51:00Z"/>
        </w:trPr>
        <w:tc>
          <w:tcPr>
            <w:tcW w:w="2425" w:type="dxa"/>
          </w:tcPr>
          <w:p w14:paraId="60D2D0A8" w14:textId="528EA625" w:rsidR="005E4157" w:rsidRPr="00B808BD" w:rsidDel="00C774DC" w:rsidRDefault="005E4157" w:rsidP="00A06DD8">
            <w:pPr>
              <w:spacing w:line="276" w:lineRule="auto"/>
              <w:rPr>
                <w:del w:id="2590" w:author="phuong vu" w:date="2018-11-22T13:51:00Z"/>
                <w:b/>
              </w:rPr>
            </w:pPr>
            <w:del w:id="2591" w:author="phuong vu" w:date="2018-11-22T13:51:00Z">
              <w:r w:rsidRPr="00B808BD" w:rsidDel="00C774DC">
                <w:rPr>
                  <w:b/>
                </w:rPr>
                <w:delText>Tiền điều kiện</w:delText>
              </w:r>
              <w:bookmarkStart w:id="2592" w:name="_Toc530658614"/>
              <w:bookmarkStart w:id="2593" w:name="_Toc530662338"/>
              <w:bookmarkStart w:id="2594" w:name="_Toc530662805"/>
              <w:bookmarkStart w:id="2595" w:name="_Toc530679064"/>
              <w:bookmarkEnd w:id="2592"/>
              <w:bookmarkEnd w:id="2593"/>
              <w:bookmarkEnd w:id="2594"/>
              <w:bookmarkEnd w:id="2595"/>
            </w:del>
          </w:p>
        </w:tc>
        <w:tc>
          <w:tcPr>
            <w:tcW w:w="6686" w:type="dxa"/>
          </w:tcPr>
          <w:p w14:paraId="129BAF26" w14:textId="58B12832" w:rsidR="005E4157" w:rsidRPr="002947C2" w:rsidDel="00C774DC" w:rsidRDefault="005E4157" w:rsidP="00A06DD8">
            <w:pPr>
              <w:spacing w:line="276" w:lineRule="auto"/>
              <w:rPr>
                <w:del w:id="2596" w:author="phuong vu" w:date="2018-11-22T13:51:00Z"/>
                <w:lang w:val="en-US"/>
              </w:rPr>
            </w:pPr>
            <w:del w:id="2597" w:author="phuong vu" w:date="2018-11-22T13:51:00Z">
              <w:r w:rsidDel="00C774DC">
                <w:rPr>
                  <w:lang w:val="en-US"/>
                </w:rPr>
                <w:delText>Truy cập được trang web quản lí đối với nhân viên cửa hàng và ứng dụng điện thoại đối với khách hàng.</w:delText>
              </w:r>
              <w:bookmarkStart w:id="2598" w:name="_Toc530658615"/>
              <w:bookmarkStart w:id="2599" w:name="_Toc530662339"/>
              <w:bookmarkStart w:id="2600" w:name="_Toc530662806"/>
              <w:bookmarkStart w:id="2601" w:name="_Toc530679065"/>
              <w:bookmarkEnd w:id="2598"/>
              <w:bookmarkEnd w:id="2599"/>
              <w:bookmarkEnd w:id="2600"/>
              <w:bookmarkEnd w:id="2601"/>
            </w:del>
          </w:p>
        </w:tc>
        <w:bookmarkStart w:id="2602" w:name="_Toc530658616"/>
        <w:bookmarkStart w:id="2603" w:name="_Toc530662340"/>
        <w:bookmarkStart w:id="2604" w:name="_Toc530662807"/>
        <w:bookmarkStart w:id="2605" w:name="_Toc530679066"/>
        <w:bookmarkEnd w:id="2602"/>
        <w:bookmarkEnd w:id="2603"/>
        <w:bookmarkEnd w:id="2604"/>
        <w:bookmarkEnd w:id="2605"/>
      </w:tr>
      <w:tr w:rsidR="00366807" w:rsidDel="00C774DC" w14:paraId="08A25A9E" w14:textId="1325D1CB" w:rsidTr="00A06DD8">
        <w:trPr>
          <w:del w:id="2606" w:author="phuong vu" w:date="2018-11-22T13:51:00Z"/>
        </w:trPr>
        <w:tc>
          <w:tcPr>
            <w:tcW w:w="2425" w:type="dxa"/>
          </w:tcPr>
          <w:p w14:paraId="4CDFA98A" w14:textId="7A4B81D3" w:rsidR="005E4157" w:rsidRPr="00B808BD" w:rsidDel="00C774DC" w:rsidRDefault="005E4157" w:rsidP="00A06DD8">
            <w:pPr>
              <w:spacing w:line="276" w:lineRule="auto"/>
              <w:rPr>
                <w:del w:id="2607" w:author="phuong vu" w:date="2018-11-22T13:51:00Z"/>
                <w:b/>
              </w:rPr>
            </w:pPr>
            <w:del w:id="2608" w:author="phuong vu" w:date="2018-11-22T13:51:00Z">
              <w:r w:rsidRPr="00B808BD" w:rsidDel="00C774DC">
                <w:rPr>
                  <w:b/>
                </w:rPr>
                <w:delText>Cách xử lí</w:delText>
              </w:r>
              <w:bookmarkStart w:id="2609" w:name="_Toc530658617"/>
              <w:bookmarkStart w:id="2610" w:name="_Toc530662341"/>
              <w:bookmarkStart w:id="2611" w:name="_Toc530662808"/>
              <w:bookmarkStart w:id="2612" w:name="_Toc530679067"/>
              <w:bookmarkEnd w:id="2609"/>
              <w:bookmarkEnd w:id="2610"/>
              <w:bookmarkEnd w:id="2611"/>
              <w:bookmarkEnd w:id="2612"/>
            </w:del>
          </w:p>
        </w:tc>
        <w:tc>
          <w:tcPr>
            <w:tcW w:w="6686" w:type="dxa"/>
          </w:tcPr>
          <w:p w14:paraId="5CFAEAF4" w14:textId="79039474" w:rsidR="005E4157" w:rsidDel="00C774DC" w:rsidRDefault="005E4157" w:rsidP="007C127C">
            <w:pPr>
              <w:spacing w:line="276" w:lineRule="auto"/>
              <w:rPr>
                <w:del w:id="2613" w:author="phuong vu" w:date="2018-11-22T13:51:00Z"/>
                <w:lang w:val="en-US"/>
              </w:rPr>
            </w:pPr>
            <w:del w:id="2614" w:author="phuong vu" w:date="2018-11-22T13:51:00Z">
              <w:r w:rsidDel="00C774DC">
                <w:rPr>
                  <w:lang w:val="en-US"/>
                </w:rPr>
                <w:delText>Bước 1: Người dùng cần nhập email và mật khẩu.</w:delText>
              </w:r>
              <w:bookmarkStart w:id="2615" w:name="_Toc530658618"/>
              <w:bookmarkStart w:id="2616" w:name="_Toc530662342"/>
              <w:bookmarkStart w:id="2617" w:name="_Toc530662809"/>
              <w:bookmarkStart w:id="2618" w:name="_Toc530679068"/>
              <w:bookmarkEnd w:id="2615"/>
              <w:bookmarkEnd w:id="2616"/>
              <w:bookmarkEnd w:id="2617"/>
              <w:bookmarkEnd w:id="2618"/>
            </w:del>
          </w:p>
          <w:p w14:paraId="372AEA4F" w14:textId="491BEAD2" w:rsidR="005E4157" w:rsidDel="00C774DC" w:rsidRDefault="005E4157" w:rsidP="007C127C">
            <w:pPr>
              <w:spacing w:line="276" w:lineRule="auto"/>
              <w:rPr>
                <w:del w:id="2619" w:author="phuong vu" w:date="2018-11-22T13:51:00Z"/>
                <w:i/>
                <w:lang w:val="en-US"/>
              </w:rPr>
            </w:pPr>
            <w:del w:id="2620" w:author="phuong vu" w:date="2018-11-22T13:51:00Z">
              <w:r w:rsidDel="00C774DC">
                <w:rPr>
                  <w:lang w:val="en-US"/>
                </w:rPr>
                <w:delText xml:space="preserve">Bước 2: Nhấn nút </w:delText>
              </w:r>
              <w:r w:rsidDel="00C774DC">
                <w:rPr>
                  <w:i/>
                  <w:lang w:val="en-US"/>
                </w:rPr>
                <w:delText>“Đăng nhập”</w:delText>
              </w:r>
              <w:r w:rsidR="00BF764C" w:rsidDel="00C774DC">
                <w:rPr>
                  <w:i/>
                  <w:lang w:val="en-US"/>
                </w:rPr>
                <w:delText>.</w:delText>
              </w:r>
              <w:bookmarkStart w:id="2621" w:name="_Toc530658619"/>
              <w:bookmarkStart w:id="2622" w:name="_Toc530662343"/>
              <w:bookmarkStart w:id="2623" w:name="_Toc530662810"/>
              <w:bookmarkStart w:id="2624" w:name="_Toc530679069"/>
              <w:bookmarkEnd w:id="2621"/>
              <w:bookmarkEnd w:id="2622"/>
              <w:bookmarkEnd w:id="2623"/>
              <w:bookmarkEnd w:id="2624"/>
            </w:del>
          </w:p>
          <w:p w14:paraId="0B34EE30" w14:textId="56AF037E" w:rsidR="00CE6578" w:rsidRPr="00A06DD8" w:rsidDel="00C774DC" w:rsidRDefault="00BF764C" w:rsidP="007C127C">
            <w:pPr>
              <w:spacing w:line="276" w:lineRule="auto"/>
              <w:rPr>
                <w:del w:id="2625" w:author="phuong vu" w:date="2018-11-22T13:51:00Z"/>
                <w:lang w:val="en-US"/>
              </w:rPr>
            </w:pPr>
            <w:del w:id="2626" w:author="phuong vu" w:date="2018-11-22T13:51:00Z">
              <w:r w:rsidDel="00C774DC">
                <w:rPr>
                  <w:lang w:val="en-US"/>
                </w:rPr>
                <w:delText xml:space="preserve">Bước 3: Hệ thống </w:delText>
              </w:r>
              <w:r w:rsidR="00CE6578" w:rsidDel="00C774DC">
                <w:rPr>
                  <w:lang w:val="en-US"/>
                </w:rPr>
                <w:delText xml:space="preserve">server </w:delText>
              </w:r>
              <w:r w:rsidDel="00C774DC">
                <w:rPr>
                  <w:lang w:val="en-US"/>
                </w:rPr>
                <w:delText>API kiểm trả tài khoản vừa nhập đúng hay sai. Nếu đúng trả về một chuỗi token để người dùng gửi kèm mỗi khi muốn truy xuất dữ liệu</w:delText>
              </w:r>
              <w:r w:rsidR="00366807" w:rsidDel="00C774DC">
                <w:rPr>
                  <w:lang w:val="en-US"/>
                </w:rPr>
                <w:delText xml:space="preserve"> và được lưu lại tạm thời trên ứng dụng điện thoại thông qua SharePreferences và Local Storage đối với trang web</w:delText>
              </w:r>
              <w:r w:rsidDel="00C774DC">
                <w:rPr>
                  <w:lang w:val="en-US"/>
                </w:rPr>
                <w:delText>. Ngược lại, thông báo lỗi.</w:delText>
              </w:r>
              <w:bookmarkStart w:id="2627" w:name="_Toc530658620"/>
              <w:bookmarkStart w:id="2628" w:name="_Toc530662344"/>
              <w:bookmarkStart w:id="2629" w:name="_Toc530662811"/>
              <w:bookmarkStart w:id="2630" w:name="_Toc530679070"/>
              <w:bookmarkEnd w:id="2627"/>
              <w:bookmarkEnd w:id="2628"/>
              <w:bookmarkEnd w:id="2629"/>
              <w:bookmarkEnd w:id="2630"/>
            </w:del>
          </w:p>
        </w:tc>
        <w:bookmarkStart w:id="2631" w:name="_Toc530658621"/>
        <w:bookmarkStart w:id="2632" w:name="_Toc530662345"/>
        <w:bookmarkStart w:id="2633" w:name="_Toc530662812"/>
        <w:bookmarkStart w:id="2634" w:name="_Toc530679071"/>
        <w:bookmarkEnd w:id="2631"/>
        <w:bookmarkEnd w:id="2632"/>
        <w:bookmarkEnd w:id="2633"/>
        <w:bookmarkEnd w:id="2634"/>
      </w:tr>
      <w:tr w:rsidR="00366807" w:rsidDel="00C774DC" w14:paraId="27315043" w14:textId="2E0B0F1E" w:rsidTr="00A06DD8">
        <w:trPr>
          <w:del w:id="2635" w:author="phuong vu" w:date="2018-11-22T13:51:00Z"/>
        </w:trPr>
        <w:tc>
          <w:tcPr>
            <w:tcW w:w="2425" w:type="dxa"/>
          </w:tcPr>
          <w:p w14:paraId="577B1532" w14:textId="455C5C62" w:rsidR="005E4157" w:rsidRPr="00B808BD" w:rsidDel="00C774DC" w:rsidRDefault="005E4157" w:rsidP="00A06DD8">
            <w:pPr>
              <w:spacing w:line="276" w:lineRule="auto"/>
              <w:rPr>
                <w:del w:id="2636" w:author="phuong vu" w:date="2018-11-22T13:51:00Z"/>
                <w:b/>
              </w:rPr>
            </w:pPr>
            <w:del w:id="2637" w:author="phuong vu" w:date="2018-11-22T13:51:00Z">
              <w:r w:rsidRPr="00B808BD" w:rsidDel="00C774DC">
                <w:rPr>
                  <w:b/>
                </w:rPr>
                <w:delText>Kết quả</w:delText>
              </w:r>
              <w:bookmarkStart w:id="2638" w:name="_Toc530658622"/>
              <w:bookmarkStart w:id="2639" w:name="_Toc530662346"/>
              <w:bookmarkStart w:id="2640" w:name="_Toc530662813"/>
              <w:bookmarkStart w:id="2641" w:name="_Toc530679072"/>
              <w:bookmarkEnd w:id="2638"/>
              <w:bookmarkEnd w:id="2639"/>
              <w:bookmarkEnd w:id="2640"/>
              <w:bookmarkEnd w:id="2641"/>
            </w:del>
          </w:p>
        </w:tc>
        <w:tc>
          <w:tcPr>
            <w:tcW w:w="6686" w:type="dxa"/>
          </w:tcPr>
          <w:p w14:paraId="320C915C" w14:textId="447094D9" w:rsidR="00CE6578" w:rsidRPr="002947C2" w:rsidDel="00C774DC" w:rsidRDefault="00CE6578" w:rsidP="00A06DD8">
            <w:pPr>
              <w:spacing w:line="276" w:lineRule="auto"/>
              <w:rPr>
                <w:del w:id="2642" w:author="phuong vu" w:date="2018-11-22T13:51:00Z"/>
                <w:lang w:val="en-US"/>
              </w:rPr>
            </w:pPr>
            <w:del w:id="2643" w:author="phuong vu" w:date="2018-11-22T13:51:00Z">
              <w:r w:rsidDel="00C774DC">
                <w:rPr>
                  <w:lang w:val="en-US"/>
                </w:rPr>
                <w:delText>Người dùng sẽ chuyển vào trang chính đối với người dùng là nhân viên cửa hàng. Đối với người dùng khách hàng chuyển vào màn hình chính của ứng dụng điện thoại.</w:delText>
              </w:r>
              <w:bookmarkStart w:id="2644" w:name="_Toc530658623"/>
              <w:bookmarkStart w:id="2645" w:name="_Toc530662347"/>
              <w:bookmarkStart w:id="2646" w:name="_Toc530662814"/>
              <w:bookmarkStart w:id="2647" w:name="_Toc530679073"/>
              <w:bookmarkEnd w:id="2644"/>
              <w:bookmarkEnd w:id="2645"/>
              <w:bookmarkEnd w:id="2646"/>
              <w:bookmarkEnd w:id="2647"/>
            </w:del>
          </w:p>
        </w:tc>
        <w:bookmarkStart w:id="2648" w:name="_Toc530658624"/>
        <w:bookmarkStart w:id="2649" w:name="_Toc530662348"/>
        <w:bookmarkStart w:id="2650" w:name="_Toc530662815"/>
        <w:bookmarkStart w:id="2651" w:name="_Toc530679074"/>
        <w:bookmarkEnd w:id="2648"/>
        <w:bookmarkEnd w:id="2649"/>
        <w:bookmarkEnd w:id="2650"/>
        <w:bookmarkEnd w:id="2651"/>
      </w:tr>
      <w:tr w:rsidR="00366807" w:rsidDel="00C774DC" w14:paraId="6C1124E8" w14:textId="01BEC85D" w:rsidTr="00A06DD8">
        <w:trPr>
          <w:del w:id="2652" w:author="phuong vu" w:date="2018-11-22T13:51:00Z"/>
        </w:trPr>
        <w:tc>
          <w:tcPr>
            <w:tcW w:w="2425" w:type="dxa"/>
          </w:tcPr>
          <w:p w14:paraId="29E0EC03" w14:textId="01B5CC76" w:rsidR="005E4157" w:rsidRPr="00B808BD" w:rsidDel="00C774DC" w:rsidRDefault="005E4157" w:rsidP="00A06DD8">
            <w:pPr>
              <w:spacing w:line="276" w:lineRule="auto"/>
              <w:rPr>
                <w:del w:id="2653" w:author="phuong vu" w:date="2018-11-22T13:51:00Z"/>
                <w:b/>
              </w:rPr>
            </w:pPr>
            <w:del w:id="2654" w:author="phuong vu" w:date="2018-11-22T13:51:00Z">
              <w:r w:rsidRPr="00B808BD" w:rsidDel="00C774DC">
                <w:rPr>
                  <w:b/>
                </w:rPr>
                <w:delText>Ghi chú</w:delText>
              </w:r>
              <w:bookmarkStart w:id="2655" w:name="_Toc530658625"/>
              <w:bookmarkStart w:id="2656" w:name="_Toc530662349"/>
              <w:bookmarkStart w:id="2657" w:name="_Toc530662816"/>
              <w:bookmarkStart w:id="2658" w:name="_Toc530679075"/>
              <w:bookmarkEnd w:id="2655"/>
              <w:bookmarkEnd w:id="2656"/>
              <w:bookmarkEnd w:id="2657"/>
              <w:bookmarkEnd w:id="2658"/>
            </w:del>
          </w:p>
        </w:tc>
        <w:tc>
          <w:tcPr>
            <w:tcW w:w="6686" w:type="dxa"/>
          </w:tcPr>
          <w:p w14:paraId="53F3333C" w14:textId="1DB061C9" w:rsidR="005E4157" w:rsidDel="00C774DC" w:rsidRDefault="00CE6578" w:rsidP="00A06DD8">
            <w:pPr>
              <w:keepNext/>
              <w:spacing w:line="276" w:lineRule="auto"/>
              <w:rPr>
                <w:del w:id="2659" w:author="phuong vu" w:date="2018-11-22T13:51:00Z"/>
                <w:lang w:val="en-US"/>
              </w:rPr>
            </w:pPr>
            <w:del w:id="2660" w:author="phuong vu" w:date="2018-11-22T13:51:00Z">
              <w:r w:rsidDel="00C774DC">
                <w:rPr>
                  <w:lang w:val="en-US"/>
                </w:rPr>
                <w:delText>Các thông tin email và mật khẩu là yêu cầu bắt buộc.</w:delText>
              </w:r>
              <w:bookmarkStart w:id="2661" w:name="_Toc530658626"/>
              <w:bookmarkStart w:id="2662" w:name="_Toc530662350"/>
              <w:bookmarkStart w:id="2663" w:name="_Toc530662817"/>
              <w:bookmarkStart w:id="2664" w:name="_Toc530679076"/>
              <w:bookmarkEnd w:id="2661"/>
              <w:bookmarkEnd w:id="2662"/>
              <w:bookmarkEnd w:id="2663"/>
              <w:bookmarkEnd w:id="2664"/>
            </w:del>
          </w:p>
          <w:p w14:paraId="34CB087B" w14:textId="235EAA7A" w:rsidR="00CE6578" w:rsidRPr="007C127C" w:rsidDel="00C774DC" w:rsidRDefault="00CE6578" w:rsidP="00A06DD8">
            <w:pPr>
              <w:keepNext/>
              <w:spacing w:line="276" w:lineRule="auto"/>
              <w:rPr>
                <w:del w:id="2665" w:author="phuong vu" w:date="2018-11-22T13:51:00Z"/>
                <w:lang w:val="en-US"/>
              </w:rPr>
            </w:pPr>
            <w:del w:id="2666" w:author="phuong vu" w:date="2018-11-22T13:51:00Z">
              <w:r w:rsidDel="00C774DC">
                <w:rPr>
                  <w:lang w:val="en-US"/>
                </w:rPr>
                <w:delText xml:space="preserve">Nếu đường truyền mạng lỗi, thì thông báo lỗi cho người dùng. </w:delText>
              </w:r>
              <w:bookmarkStart w:id="2667" w:name="_Toc530658627"/>
              <w:bookmarkStart w:id="2668" w:name="_Toc530662351"/>
              <w:bookmarkStart w:id="2669" w:name="_Toc530662818"/>
              <w:bookmarkStart w:id="2670" w:name="_Toc530679077"/>
              <w:bookmarkEnd w:id="2667"/>
              <w:bookmarkEnd w:id="2668"/>
              <w:bookmarkEnd w:id="2669"/>
              <w:bookmarkEnd w:id="2670"/>
            </w:del>
          </w:p>
        </w:tc>
        <w:bookmarkStart w:id="2671" w:name="_Toc530658628"/>
        <w:bookmarkStart w:id="2672" w:name="_Toc530662352"/>
        <w:bookmarkStart w:id="2673" w:name="_Toc530662819"/>
        <w:bookmarkStart w:id="2674" w:name="_Toc530679078"/>
        <w:bookmarkEnd w:id="2671"/>
        <w:bookmarkEnd w:id="2672"/>
        <w:bookmarkEnd w:id="2673"/>
        <w:bookmarkEnd w:id="2674"/>
      </w:tr>
    </w:tbl>
    <w:p w14:paraId="2288D8D5" w14:textId="0F195A8D" w:rsidR="005E4157" w:rsidRPr="007C127C" w:rsidDel="00C774DC" w:rsidRDefault="005E4157" w:rsidP="007C127C">
      <w:pPr>
        <w:rPr>
          <w:del w:id="2675" w:author="phuong vu" w:date="2018-11-22T13:51:00Z"/>
          <w:lang w:val="en-US"/>
        </w:rPr>
      </w:pPr>
      <w:bookmarkStart w:id="2676" w:name="_Toc530658629"/>
      <w:bookmarkStart w:id="2677" w:name="_Toc530662353"/>
      <w:bookmarkStart w:id="2678" w:name="_Toc530662820"/>
      <w:bookmarkStart w:id="2679" w:name="_Toc530679079"/>
      <w:bookmarkEnd w:id="2676"/>
      <w:bookmarkEnd w:id="2677"/>
      <w:bookmarkEnd w:id="2678"/>
      <w:bookmarkEnd w:id="2679"/>
    </w:p>
    <w:p w14:paraId="6607065C" w14:textId="79A6A146" w:rsidR="00730F28" w:rsidDel="00C774DC" w:rsidRDefault="00730F28" w:rsidP="00730F28">
      <w:pPr>
        <w:pStyle w:val="Heading4"/>
        <w:rPr>
          <w:del w:id="2680" w:author="phuong vu" w:date="2018-11-22T13:51:00Z"/>
        </w:rPr>
      </w:pPr>
      <w:del w:id="2681" w:author="phuong vu" w:date="2018-11-22T13:51:00Z">
        <w:r w:rsidDel="00C774DC">
          <w:rPr>
            <w:lang w:val="en-US"/>
          </w:rPr>
          <w:delText>Đ</w:delText>
        </w:r>
        <w:r w:rsidDel="00C774DC">
          <w:delText>ăng xuất hệ thống</w:delText>
        </w:r>
        <w:bookmarkStart w:id="2682" w:name="_Toc530658630"/>
        <w:bookmarkStart w:id="2683" w:name="_Toc530662354"/>
        <w:bookmarkStart w:id="2684" w:name="_Toc530662821"/>
        <w:bookmarkStart w:id="2685" w:name="_Toc530679080"/>
        <w:bookmarkEnd w:id="2682"/>
        <w:bookmarkEnd w:id="2683"/>
        <w:bookmarkEnd w:id="2684"/>
        <w:bookmarkEnd w:id="2685"/>
      </w:del>
    </w:p>
    <w:tbl>
      <w:tblPr>
        <w:tblStyle w:val="TableGrid"/>
        <w:tblW w:w="0" w:type="auto"/>
        <w:tblLook w:val="04A0" w:firstRow="1" w:lastRow="0" w:firstColumn="1" w:lastColumn="0" w:noHBand="0" w:noVBand="1"/>
      </w:tblPr>
      <w:tblGrid>
        <w:gridCol w:w="2341"/>
        <w:gridCol w:w="6436"/>
      </w:tblGrid>
      <w:tr w:rsidR="00366807" w:rsidDel="00C774DC" w14:paraId="16538079" w14:textId="6B54D291" w:rsidTr="00A06DD8">
        <w:trPr>
          <w:del w:id="2686" w:author="phuong vu" w:date="2018-11-22T13:51:00Z"/>
        </w:trPr>
        <w:tc>
          <w:tcPr>
            <w:tcW w:w="2425" w:type="dxa"/>
          </w:tcPr>
          <w:p w14:paraId="48AAB748" w14:textId="158D9F86" w:rsidR="00366807" w:rsidRPr="00B808BD" w:rsidDel="00C774DC" w:rsidRDefault="00366807" w:rsidP="00A06DD8">
            <w:pPr>
              <w:spacing w:line="276" w:lineRule="auto"/>
              <w:rPr>
                <w:del w:id="2687" w:author="phuong vu" w:date="2018-11-22T13:51:00Z"/>
                <w:b/>
              </w:rPr>
            </w:pPr>
            <w:del w:id="2688" w:author="phuong vu" w:date="2018-11-22T13:51:00Z">
              <w:r w:rsidRPr="00B808BD" w:rsidDel="00C774DC">
                <w:rPr>
                  <w:b/>
                </w:rPr>
                <w:delText>Mã yêu cầu</w:delText>
              </w:r>
              <w:bookmarkStart w:id="2689" w:name="_Toc530658631"/>
              <w:bookmarkStart w:id="2690" w:name="_Toc530662355"/>
              <w:bookmarkStart w:id="2691" w:name="_Toc530662822"/>
              <w:bookmarkStart w:id="2692" w:name="_Toc530679081"/>
              <w:bookmarkEnd w:id="2689"/>
              <w:bookmarkEnd w:id="2690"/>
              <w:bookmarkEnd w:id="2691"/>
              <w:bookmarkEnd w:id="2692"/>
            </w:del>
          </w:p>
        </w:tc>
        <w:tc>
          <w:tcPr>
            <w:tcW w:w="6686" w:type="dxa"/>
          </w:tcPr>
          <w:p w14:paraId="58462703" w14:textId="71C9F1F9" w:rsidR="00366807" w:rsidRPr="002947C2" w:rsidDel="00C774DC" w:rsidRDefault="00366807" w:rsidP="00A06DD8">
            <w:pPr>
              <w:spacing w:line="276" w:lineRule="auto"/>
              <w:rPr>
                <w:del w:id="2693" w:author="phuong vu" w:date="2018-11-22T13:51:00Z"/>
                <w:lang w:val="en-US"/>
              </w:rPr>
            </w:pPr>
            <w:del w:id="2694" w:author="phuong vu" w:date="2018-11-22T13:51:00Z">
              <w:r w:rsidDel="00C774DC">
                <w:rPr>
                  <w:lang w:val="en-US"/>
                </w:rPr>
                <w:delText>GU_09</w:delText>
              </w:r>
              <w:bookmarkStart w:id="2695" w:name="_Toc530658632"/>
              <w:bookmarkStart w:id="2696" w:name="_Toc530662356"/>
              <w:bookmarkStart w:id="2697" w:name="_Toc530662823"/>
              <w:bookmarkStart w:id="2698" w:name="_Toc530679082"/>
              <w:bookmarkEnd w:id="2695"/>
              <w:bookmarkEnd w:id="2696"/>
              <w:bookmarkEnd w:id="2697"/>
              <w:bookmarkEnd w:id="2698"/>
            </w:del>
          </w:p>
        </w:tc>
        <w:bookmarkStart w:id="2699" w:name="_Toc530658633"/>
        <w:bookmarkStart w:id="2700" w:name="_Toc530662357"/>
        <w:bookmarkStart w:id="2701" w:name="_Toc530662824"/>
        <w:bookmarkStart w:id="2702" w:name="_Toc530679083"/>
        <w:bookmarkEnd w:id="2699"/>
        <w:bookmarkEnd w:id="2700"/>
        <w:bookmarkEnd w:id="2701"/>
        <w:bookmarkEnd w:id="2702"/>
      </w:tr>
      <w:tr w:rsidR="00366807" w:rsidDel="00C774DC" w14:paraId="74A63A5C" w14:textId="5F9F245E" w:rsidTr="00A06DD8">
        <w:trPr>
          <w:del w:id="2703" w:author="phuong vu" w:date="2018-11-22T13:51:00Z"/>
        </w:trPr>
        <w:tc>
          <w:tcPr>
            <w:tcW w:w="2425" w:type="dxa"/>
          </w:tcPr>
          <w:p w14:paraId="1C746864" w14:textId="64027C27" w:rsidR="00366807" w:rsidRPr="00B808BD" w:rsidDel="00C774DC" w:rsidRDefault="00366807" w:rsidP="00A06DD8">
            <w:pPr>
              <w:spacing w:line="276" w:lineRule="auto"/>
              <w:rPr>
                <w:del w:id="2704" w:author="phuong vu" w:date="2018-11-22T13:51:00Z"/>
                <w:b/>
              </w:rPr>
            </w:pPr>
            <w:del w:id="2705" w:author="phuong vu" w:date="2018-11-22T13:51:00Z">
              <w:r w:rsidRPr="00B808BD" w:rsidDel="00C774DC">
                <w:rPr>
                  <w:b/>
                </w:rPr>
                <w:delText>Tên chức năng</w:delText>
              </w:r>
              <w:bookmarkStart w:id="2706" w:name="_Toc530658634"/>
              <w:bookmarkStart w:id="2707" w:name="_Toc530662358"/>
              <w:bookmarkStart w:id="2708" w:name="_Toc530662825"/>
              <w:bookmarkStart w:id="2709" w:name="_Toc530679084"/>
              <w:bookmarkEnd w:id="2706"/>
              <w:bookmarkEnd w:id="2707"/>
              <w:bookmarkEnd w:id="2708"/>
              <w:bookmarkEnd w:id="2709"/>
            </w:del>
          </w:p>
        </w:tc>
        <w:tc>
          <w:tcPr>
            <w:tcW w:w="6686" w:type="dxa"/>
          </w:tcPr>
          <w:p w14:paraId="38D59447" w14:textId="191F44CD" w:rsidR="00366807" w:rsidRPr="002947C2" w:rsidDel="00C774DC" w:rsidRDefault="00366807" w:rsidP="00A06DD8">
            <w:pPr>
              <w:spacing w:line="276" w:lineRule="auto"/>
              <w:rPr>
                <w:del w:id="2710" w:author="phuong vu" w:date="2018-11-22T13:51:00Z"/>
                <w:lang w:val="en-US"/>
              </w:rPr>
            </w:pPr>
            <w:del w:id="2711" w:author="phuong vu" w:date="2018-11-22T13:51:00Z">
              <w:r w:rsidDel="00C774DC">
                <w:rPr>
                  <w:lang w:val="en-US"/>
                </w:rPr>
                <w:delText>Đăng xuất hệ thống</w:delText>
              </w:r>
              <w:bookmarkStart w:id="2712" w:name="_Toc530658635"/>
              <w:bookmarkStart w:id="2713" w:name="_Toc530662359"/>
              <w:bookmarkStart w:id="2714" w:name="_Toc530662826"/>
              <w:bookmarkStart w:id="2715" w:name="_Toc530679085"/>
              <w:bookmarkEnd w:id="2712"/>
              <w:bookmarkEnd w:id="2713"/>
              <w:bookmarkEnd w:id="2714"/>
              <w:bookmarkEnd w:id="2715"/>
            </w:del>
          </w:p>
        </w:tc>
        <w:bookmarkStart w:id="2716" w:name="_Toc530658636"/>
        <w:bookmarkStart w:id="2717" w:name="_Toc530662360"/>
        <w:bookmarkStart w:id="2718" w:name="_Toc530662827"/>
        <w:bookmarkStart w:id="2719" w:name="_Toc530679086"/>
        <w:bookmarkEnd w:id="2716"/>
        <w:bookmarkEnd w:id="2717"/>
        <w:bookmarkEnd w:id="2718"/>
        <w:bookmarkEnd w:id="2719"/>
      </w:tr>
      <w:tr w:rsidR="00366807" w:rsidDel="00C774DC" w14:paraId="71518FF7" w14:textId="540052A1" w:rsidTr="00A06DD8">
        <w:trPr>
          <w:del w:id="2720" w:author="phuong vu" w:date="2018-11-22T13:51:00Z"/>
        </w:trPr>
        <w:tc>
          <w:tcPr>
            <w:tcW w:w="2425" w:type="dxa"/>
          </w:tcPr>
          <w:p w14:paraId="2819E212" w14:textId="6311B494" w:rsidR="00366807" w:rsidRPr="00B808BD" w:rsidDel="00C774DC" w:rsidRDefault="00366807" w:rsidP="00A06DD8">
            <w:pPr>
              <w:spacing w:line="276" w:lineRule="auto"/>
              <w:rPr>
                <w:del w:id="2721" w:author="phuong vu" w:date="2018-11-22T13:51:00Z"/>
                <w:b/>
              </w:rPr>
            </w:pPr>
            <w:del w:id="2722" w:author="phuong vu" w:date="2018-11-22T13:51:00Z">
              <w:r w:rsidRPr="00B808BD" w:rsidDel="00C774DC">
                <w:rPr>
                  <w:b/>
                </w:rPr>
                <w:delText>Đối tượng sử dụng</w:delText>
              </w:r>
              <w:bookmarkStart w:id="2723" w:name="_Toc530658637"/>
              <w:bookmarkStart w:id="2724" w:name="_Toc530662361"/>
              <w:bookmarkStart w:id="2725" w:name="_Toc530662828"/>
              <w:bookmarkStart w:id="2726" w:name="_Toc530679087"/>
              <w:bookmarkEnd w:id="2723"/>
              <w:bookmarkEnd w:id="2724"/>
              <w:bookmarkEnd w:id="2725"/>
              <w:bookmarkEnd w:id="2726"/>
            </w:del>
          </w:p>
        </w:tc>
        <w:tc>
          <w:tcPr>
            <w:tcW w:w="6686" w:type="dxa"/>
          </w:tcPr>
          <w:p w14:paraId="04028FC1" w14:textId="2A7134B8" w:rsidR="00366807" w:rsidRPr="002947C2" w:rsidDel="00C774DC" w:rsidRDefault="00366807" w:rsidP="00A06DD8">
            <w:pPr>
              <w:spacing w:line="276" w:lineRule="auto"/>
              <w:rPr>
                <w:del w:id="2727" w:author="phuong vu" w:date="2018-11-22T13:51:00Z"/>
                <w:lang w:val="en-US"/>
              </w:rPr>
            </w:pPr>
            <w:del w:id="2728" w:author="phuong vu" w:date="2018-11-22T13:51:00Z">
              <w:r w:rsidRPr="00730F28" w:rsidDel="00C774DC">
                <w:rPr>
                  <w:lang w:val="en-US"/>
                </w:rPr>
                <w:delText>Nhân viên cửa hàng</w:delText>
              </w:r>
              <w:r w:rsidDel="00C774DC">
                <w:rPr>
                  <w:lang w:val="en-US"/>
                </w:rPr>
                <w:delText>, khách hàng</w:delText>
              </w:r>
              <w:bookmarkStart w:id="2729" w:name="_Toc530658638"/>
              <w:bookmarkStart w:id="2730" w:name="_Toc530662362"/>
              <w:bookmarkStart w:id="2731" w:name="_Toc530662829"/>
              <w:bookmarkStart w:id="2732" w:name="_Toc530679088"/>
              <w:bookmarkEnd w:id="2729"/>
              <w:bookmarkEnd w:id="2730"/>
              <w:bookmarkEnd w:id="2731"/>
              <w:bookmarkEnd w:id="2732"/>
            </w:del>
          </w:p>
        </w:tc>
        <w:bookmarkStart w:id="2733" w:name="_Toc530658639"/>
        <w:bookmarkStart w:id="2734" w:name="_Toc530662363"/>
        <w:bookmarkStart w:id="2735" w:name="_Toc530662830"/>
        <w:bookmarkStart w:id="2736" w:name="_Toc530679089"/>
        <w:bookmarkEnd w:id="2733"/>
        <w:bookmarkEnd w:id="2734"/>
        <w:bookmarkEnd w:id="2735"/>
        <w:bookmarkEnd w:id="2736"/>
      </w:tr>
      <w:tr w:rsidR="00366807" w:rsidDel="00C774DC" w14:paraId="3A53F953" w14:textId="246229A6" w:rsidTr="00A06DD8">
        <w:trPr>
          <w:del w:id="2737" w:author="phuong vu" w:date="2018-11-22T13:51:00Z"/>
        </w:trPr>
        <w:tc>
          <w:tcPr>
            <w:tcW w:w="2425" w:type="dxa"/>
          </w:tcPr>
          <w:p w14:paraId="610CE10D" w14:textId="3D9A6119" w:rsidR="00366807" w:rsidRPr="00B808BD" w:rsidDel="00C774DC" w:rsidRDefault="00366807" w:rsidP="00A06DD8">
            <w:pPr>
              <w:spacing w:line="276" w:lineRule="auto"/>
              <w:rPr>
                <w:del w:id="2738" w:author="phuong vu" w:date="2018-11-22T13:51:00Z"/>
                <w:b/>
              </w:rPr>
            </w:pPr>
            <w:del w:id="2739" w:author="phuong vu" w:date="2018-11-22T13:51:00Z">
              <w:r w:rsidRPr="00B808BD" w:rsidDel="00C774DC">
                <w:rPr>
                  <w:b/>
                </w:rPr>
                <w:delText>Tiền điều kiện</w:delText>
              </w:r>
              <w:bookmarkStart w:id="2740" w:name="_Toc530658640"/>
              <w:bookmarkStart w:id="2741" w:name="_Toc530662364"/>
              <w:bookmarkStart w:id="2742" w:name="_Toc530662831"/>
              <w:bookmarkStart w:id="2743" w:name="_Toc530679090"/>
              <w:bookmarkEnd w:id="2740"/>
              <w:bookmarkEnd w:id="2741"/>
              <w:bookmarkEnd w:id="2742"/>
              <w:bookmarkEnd w:id="2743"/>
            </w:del>
          </w:p>
        </w:tc>
        <w:tc>
          <w:tcPr>
            <w:tcW w:w="6686" w:type="dxa"/>
          </w:tcPr>
          <w:p w14:paraId="4622A656" w14:textId="298D14C2" w:rsidR="00366807" w:rsidRPr="002947C2" w:rsidDel="00C774DC" w:rsidRDefault="00366807" w:rsidP="00A06DD8">
            <w:pPr>
              <w:spacing w:line="276" w:lineRule="auto"/>
              <w:rPr>
                <w:del w:id="2744" w:author="phuong vu" w:date="2018-11-22T13:51:00Z"/>
                <w:lang w:val="en-US"/>
              </w:rPr>
            </w:pPr>
            <w:del w:id="2745" w:author="phuong vu" w:date="2018-11-22T13:51:00Z">
              <w:r w:rsidDel="00C774DC">
                <w:rPr>
                  <w:lang w:val="en-US"/>
                </w:rPr>
                <w:delText xml:space="preserve">Truy cập được trang web quản lí đối với nhân viên cửa hàng và ứng dụng điện thoại đối với khách hàng và </w:delText>
              </w:r>
              <w:r w:rsidR="009B0E96" w:rsidDel="00C774DC">
                <w:rPr>
                  <w:lang w:val="en-US"/>
                </w:rPr>
                <w:delText>đăng nhập</w:delText>
              </w:r>
              <w:r w:rsidDel="00C774DC">
                <w:rPr>
                  <w:lang w:val="en-US"/>
                </w:rPr>
                <w:delText xml:space="preserve"> thành công</w:delText>
              </w:r>
              <w:bookmarkStart w:id="2746" w:name="_Toc530658641"/>
              <w:bookmarkStart w:id="2747" w:name="_Toc530662365"/>
              <w:bookmarkStart w:id="2748" w:name="_Toc530662832"/>
              <w:bookmarkStart w:id="2749" w:name="_Toc530679091"/>
              <w:bookmarkEnd w:id="2746"/>
              <w:bookmarkEnd w:id="2747"/>
              <w:bookmarkEnd w:id="2748"/>
              <w:bookmarkEnd w:id="2749"/>
            </w:del>
          </w:p>
        </w:tc>
        <w:bookmarkStart w:id="2750" w:name="_Toc530658642"/>
        <w:bookmarkStart w:id="2751" w:name="_Toc530662366"/>
        <w:bookmarkStart w:id="2752" w:name="_Toc530662833"/>
        <w:bookmarkStart w:id="2753" w:name="_Toc530679092"/>
        <w:bookmarkEnd w:id="2750"/>
        <w:bookmarkEnd w:id="2751"/>
        <w:bookmarkEnd w:id="2752"/>
        <w:bookmarkEnd w:id="2753"/>
      </w:tr>
      <w:tr w:rsidR="00366807" w:rsidDel="00C774DC" w14:paraId="6BE7B29E" w14:textId="068CC2B3" w:rsidTr="00A06DD8">
        <w:trPr>
          <w:del w:id="2754" w:author="phuong vu" w:date="2018-11-22T13:51:00Z"/>
        </w:trPr>
        <w:tc>
          <w:tcPr>
            <w:tcW w:w="2425" w:type="dxa"/>
          </w:tcPr>
          <w:p w14:paraId="4290B4F3" w14:textId="52A377FC" w:rsidR="00366807" w:rsidRPr="00B808BD" w:rsidDel="00C774DC" w:rsidRDefault="00366807" w:rsidP="00A06DD8">
            <w:pPr>
              <w:spacing w:line="276" w:lineRule="auto"/>
              <w:rPr>
                <w:del w:id="2755" w:author="phuong vu" w:date="2018-11-22T13:51:00Z"/>
                <w:b/>
              </w:rPr>
            </w:pPr>
            <w:del w:id="2756" w:author="phuong vu" w:date="2018-11-22T13:51:00Z">
              <w:r w:rsidRPr="00B808BD" w:rsidDel="00C774DC">
                <w:rPr>
                  <w:b/>
                </w:rPr>
                <w:delText>Cách xử lí</w:delText>
              </w:r>
              <w:bookmarkStart w:id="2757" w:name="_Toc530658643"/>
              <w:bookmarkStart w:id="2758" w:name="_Toc530662367"/>
              <w:bookmarkStart w:id="2759" w:name="_Toc530662834"/>
              <w:bookmarkStart w:id="2760" w:name="_Toc530679093"/>
              <w:bookmarkEnd w:id="2757"/>
              <w:bookmarkEnd w:id="2758"/>
              <w:bookmarkEnd w:id="2759"/>
              <w:bookmarkEnd w:id="2760"/>
            </w:del>
          </w:p>
        </w:tc>
        <w:tc>
          <w:tcPr>
            <w:tcW w:w="6686" w:type="dxa"/>
          </w:tcPr>
          <w:p w14:paraId="447AB946" w14:textId="2784697B" w:rsidR="00366807" w:rsidDel="00C774DC" w:rsidRDefault="00366807" w:rsidP="007C127C">
            <w:pPr>
              <w:spacing w:line="276" w:lineRule="auto"/>
              <w:rPr>
                <w:del w:id="2761" w:author="phuong vu" w:date="2018-11-22T13:51:00Z"/>
                <w:lang w:val="en-US"/>
              </w:rPr>
            </w:pPr>
            <w:del w:id="2762" w:author="phuong vu" w:date="2018-11-22T13:51:00Z">
              <w:r w:rsidDel="00C774DC">
                <w:rPr>
                  <w:lang w:val="en-US"/>
                </w:rPr>
                <w:delText>Bước 1: Click vào Đăng xuất ở góc phải trên đối với trang web và Tài khoản -&gt; Đăng xuất đối với ứng dụng điện thoại</w:delText>
              </w:r>
              <w:bookmarkStart w:id="2763" w:name="_Toc530658644"/>
              <w:bookmarkStart w:id="2764" w:name="_Toc530662368"/>
              <w:bookmarkStart w:id="2765" w:name="_Toc530662835"/>
              <w:bookmarkStart w:id="2766" w:name="_Toc530679094"/>
              <w:bookmarkEnd w:id="2763"/>
              <w:bookmarkEnd w:id="2764"/>
              <w:bookmarkEnd w:id="2765"/>
              <w:bookmarkEnd w:id="2766"/>
            </w:del>
          </w:p>
          <w:p w14:paraId="4178C9BC" w14:textId="14BE1823" w:rsidR="00D04C7C" w:rsidRPr="007C127C" w:rsidDel="00C774DC" w:rsidRDefault="00366807" w:rsidP="007C127C">
            <w:pPr>
              <w:spacing w:line="276" w:lineRule="auto"/>
              <w:rPr>
                <w:del w:id="2767" w:author="phuong vu" w:date="2018-11-22T13:51:00Z"/>
                <w:lang w:val="en-US"/>
              </w:rPr>
            </w:pPr>
            <w:del w:id="2768" w:author="phuong vu" w:date="2018-11-22T13:51:00Z">
              <w:r w:rsidDel="00C774DC">
                <w:rPr>
                  <w:lang w:val="en-US"/>
                </w:rPr>
                <w:delText xml:space="preserve">Bước 2: Ứng dụng cũng như trang web sẽ xóa toàn bộ thông tin để </w:delText>
              </w:r>
              <w:r w:rsidR="009B0E96" w:rsidDel="00C774DC">
                <w:rPr>
                  <w:lang w:val="en-US"/>
                </w:rPr>
                <w:delText>đăng nhập</w:delText>
              </w:r>
              <w:r w:rsidDel="00C774DC">
                <w:rPr>
                  <w:lang w:val="en-US"/>
                </w:rPr>
                <w:delText xml:space="preserve"> và thông tin lưu tạm thời ra khỏi SharePreferences</w:delText>
              </w:r>
              <w:r w:rsidR="00D04C7C" w:rsidDel="00C774DC">
                <w:rPr>
                  <w:lang w:val="en-US"/>
                </w:rPr>
                <w:delText>, Local Storage.</w:delText>
              </w:r>
              <w:bookmarkStart w:id="2769" w:name="_Toc530658645"/>
              <w:bookmarkStart w:id="2770" w:name="_Toc530662369"/>
              <w:bookmarkStart w:id="2771" w:name="_Toc530662836"/>
              <w:bookmarkStart w:id="2772" w:name="_Toc530679095"/>
              <w:bookmarkEnd w:id="2769"/>
              <w:bookmarkEnd w:id="2770"/>
              <w:bookmarkEnd w:id="2771"/>
              <w:bookmarkEnd w:id="2772"/>
            </w:del>
          </w:p>
          <w:p w14:paraId="519F6B64" w14:textId="6746147C" w:rsidR="00366807" w:rsidRPr="002947C2" w:rsidDel="00C774DC" w:rsidRDefault="00366807" w:rsidP="007C127C">
            <w:pPr>
              <w:spacing w:line="276" w:lineRule="auto"/>
              <w:rPr>
                <w:del w:id="2773" w:author="phuong vu" w:date="2018-11-22T13:51:00Z"/>
                <w:lang w:val="en-US"/>
              </w:rPr>
            </w:pPr>
            <w:del w:id="2774" w:author="phuong vu" w:date="2018-11-22T13:51:00Z">
              <w:r w:rsidDel="00C774DC">
                <w:rPr>
                  <w:lang w:val="en-US"/>
                </w:rPr>
                <w:delText>Bước 3:</w:delText>
              </w:r>
              <w:r w:rsidR="00D04C7C" w:rsidDel="00C774DC">
                <w:rPr>
                  <w:lang w:val="en-US"/>
                </w:rPr>
                <w:delText xml:space="preserve"> Tự động chuyển về trang đăng nhập</w:delText>
              </w:r>
              <w:r w:rsidDel="00C774DC">
                <w:rPr>
                  <w:lang w:val="en-US"/>
                </w:rPr>
                <w:delText>.</w:delText>
              </w:r>
              <w:bookmarkStart w:id="2775" w:name="_Toc530658646"/>
              <w:bookmarkStart w:id="2776" w:name="_Toc530662370"/>
              <w:bookmarkStart w:id="2777" w:name="_Toc530662837"/>
              <w:bookmarkStart w:id="2778" w:name="_Toc530679096"/>
              <w:bookmarkEnd w:id="2775"/>
              <w:bookmarkEnd w:id="2776"/>
              <w:bookmarkEnd w:id="2777"/>
              <w:bookmarkEnd w:id="2778"/>
            </w:del>
          </w:p>
        </w:tc>
        <w:bookmarkStart w:id="2779" w:name="_Toc530658647"/>
        <w:bookmarkStart w:id="2780" w:name="_Toc530662371"/>
        <w:bookmarkStart w:id="2781" w:name="_Toc530662838"/>
        <w:bookmarkStart w:id="2782" w:name="_Toc530679097"/>
        <w:bookmarkEnd w:id="2779"/>
        <w:bookmarkEnd w:id="2780"/>
        <w:bookmarkEnd w:id="2781"/>
        <w:bookmarkEnd w:id="2782"/>
      </w:tr>
      <w:tr w:rsidR="00366807" w:rsidDel="00C774DC" w14:paraId="5D8BB68B" w14:textId="621644B7" w:rsidTr="00A06DD8">
        <w:trPr>
          <w:del w:id="2783" w:author="phuong vu" w:date="2018-11-22T13:51:00Z"/>
        </w:trPr>
        <w:tc>
          <w:tcPr>
            <w:tcW w:w="2425" w:type="dxa"/>
          </w:tcPr>
          <w:p w14:paraId="32BC48B1" w14:textId="268F6A6B" w:rsidR="00366807" w:rsidRPr="00B808BD" w:rsidDel="00C774DC" w:rsidRDefault="00366807" w:rsidP="00A06DD8">
            <w:pPr>
              <w:spacing w:line="276" w:lineRule="auto"/>
              <w:rPr>
                <w:del w:id="2784" w:author="phuong vu" w:date="2018-11-22T13:51:00Z"/>
                <w:b/>
              </w:rPr>
            </w:pPr>
            <w:del w:id="2785" w:author="phuong vu" w:date="2018-11-22T13:51:00Z">
              <w:r w:rsidRPr="00B808BD" w:rsidDel="00C774DC">
                <w:rPr>
                  <w:b/>
                </w:rPr>
                <w:delText>Kết quả</w:delText>
              </w:r>
              <w:bookmarkStart w:id="2786" w:name="_Toc530658648"/>
              <w:bookmarkStart w:id="2787" w:name="_Toc530662372"/>
              <w:bookmarkStart w:id="2788" w:name="_Toc530662839"/>
              <w:bookmarkStart w:id="2789" w:name="_Toc530679098"/>
              <w:bookmarkEnd w:id="2786"/>
              <w:bookmarkEnd w:id="2787"/>
              <w:bookmarkEnd w:id="2788"/>
              <w:bookmarkEnd w:id="2789"/>
            </w:del>
          </w:p>
        </w:tc>
        <w:tc>
          <w:tcPr>
            <w:tcW w:w="6686" w:type="dxa"/>
          </w:tcPr>
          <w:p w14:paraId="7C3D7A5A" w14:textId="5FF200D1" w:rsidR="00366807" w:rsidRPr="002947C2" w:rsidDel="00C774DC" w:rsidRDefault="00D04C7C" w:rsidP="00A06DD8">
            <w:pPr>
              <w:spacing w:line="276" w:lineRule="auto"/>
              <w:rPr>
                <w:del w:id="2790" w:author="phuong vu" w:date="2018-11-22T13:51:00Z"/>
                <w:lang w:val="en-US"/>
              </w:rPr>
            </w:pPr>
            <w:del w:id="2791" w:author="phuong vu" w:date="2018-11-22T13:51:00Z">
              <w:r w:rsidDel="00C774DC">
                <w:rPr>
                  <w:lang w:val="en-US"/>
                </w:rPr>
                <w:delText>Người dùng quay lại trang đ</w:delText>
              </w:r>
              <w:r w:rsidR="00155CEA" w:rsidDel="00C774DC">
                <w:rPr>
                  <w:lang w:val="en-US"/>
                </w:rPr>
                <w:delText>ă</w:delText>
              </w:r>
              <w:r w:rsidDel="00C774DC">
                <w:rPr>
                  <w:lang w:val="en-US"/>
                </w:rPr>
                <w:delText>ng nhập</w:delText>
              </w:r>
              <w:bookmarkStart w:id="2792" w:name="_Toc530658649"/>
              <w:bookmarkStart w:id="2793" w:name="_Toc530662373"/>
              <w:bookmarkStart w:id="2794" w:name="_Toc530662840"/>
              <w:bookmarkStart w:id="2795" w:name="_Toc530679099"/>
              <w:bookmarkEnd w:id="2792"/>
              <w:bookmarkEnd w:id="2793"/>
              <w:bookmarkEnd w:id="2794"/>
              <w:bookmarkEnd w:id="2795"/>
            </w:del>
          </w:p>
        </w:tc>
        <w:bookmarkStart w:id="2796" w:name="_Toc530658650"/>
        <w:bookmarkStart w:id="2797" w:name="_Toc530662374"/>
        <w:bookmarkStart w:id="2798" w:name="_Toc530662841"/>
        <w:bookmarkStart w:id="2799" w:name="_Toc530679100"/>
        <w:bookmarkEnd w:id="2796"/>
        <w:bookmarkEnd w:id="2797"/>
        <w:bookmarkEnd w:id="2798"/>
        <w:bookmarkEnd w:id="2799"/>
      </w:tr>
      <w:tr w:rsidR="00366807" w:rsidDel="00C774DC" w14:paraId="3BDDF7F4" w14:textId="404DBB81" w:rsidTr="00A06DD8">
        <w:trPr>
          <w:del w:id="2800" w:author="phuong vu" w:date="2018-11-22T13:51:00Z"/>
        </w:trPr>
        <w:tc>
          <w:tcPr>
            <w:tcW w:w="2425" w:type="dxa"/>
          </w:tcPr>
          <w:p w14:paraId="53E6E968" w14:textId="24605B5B" w:rsidR="00366807" w:rsidRPr="00B808BD" w:rsidDel="00C774DC" w:rsidRDefault="00366807" w:rsidP="00A06DD8">
            <w:pPr>
              <w:spacing w:line="276" w:lineRule="auto"/>
              <w:rPr>
                <w:del w:id="2801" w:author="phuong vu" w:date="2018-11-22T13:51:00Z"/>
                <w:b/>
              </w:rPr>
            </w:pPr>
            <w:del w:id="2802" w:author="phuong vu" w:date="2018-11-22T13:51:00Z">
              <w:r w:rsidRPr="00B808BD" w:rsidDel="00C774DC">
                <w:rPr>
                  <w:b/>
                </w:rPr>
                <w:delText>Ghi chú</w:delText>
              </w:r>
              <w:bookmarkStart w:id="2803" w:name="_Toc530658651"/>
              <w:bookmarkStart w:id="2804" w:name="_Toc530662375"/>
              <w:bookmarkStart w:id="2805" w:name="_Toc530662842"/>
              <w:bookmarkStart w:id="2806" w:name="_Toc530679101"/>
              <w:bookmarkEnd w:id="2803"/>
              <w:bookmarkEnd w:id="2804"/>
              <w:bookmarkEnd w:id="2805"/>
              <w:bookmarkEnd w:id="2806"/>
            </w:del>
          </w:p>
        </w:tc>
        <w:tc>
          <w:tcPr>
            <w:tcW w:w="6686" w:type="dxa"/>
          </w:tcPr>
          <w:p w14:paraId="5FC8F7F9" w14:textId="321DE7AE" w:rsidR="00366807" w:rsidRPr="002947C2" w:rsidDel="00C774DC" w:rsidRDefault="00D04C7C" w:rsidP="00A06DD8">
            <w:pPr>
              <w:keepNext/>
              <w:spacing w:line="276" w:lineRule="auto"/>
              <w:rPr>
                <w:del w:id="2807" w:author="phuong vu" w:date="2018-11-22T13:51:00Z"/>
                <w:lang w:val="en-US"/>
              </w:rPr>
            </w:pPr>
            <w:del w:id="2808" w:author="phuong vu" w:date="2018-11-22T13:51:00Z">
              <w:r w:rsidDel="00C774DC">
                <w:rPr>
                  <w:lang w:val="en-US"/>
                </w:rPr>
                <w:delText>Bắt buộc mọi thông tin, dữ liệu lưu tạm thời phải được xóa sạch.</w:delText>
              </w:r>
              <w:r w:rsidR="00366807" w:rsidDel="00C774DC">
                <w:rPr>
                  <w:lang w:val="en-US"/>
                </w:rPr>
                <w:delText xml:space="preserve"> </w:delText>
              </w:r>
              <w:bookmarkStart w:id="2809" w:name="_Toc530658652"/>
              <w:bookmarkStart w:id="2810" w:name="_Toc530662376"/>
              <w:bookmarkStart w:id="2811" w:name="_Toc530662843"/>
              <w:bookmarkStart w:id="2812" w:name="_Toc530679102"/>
              <w:bookmarkEnd w:id="2809"/>
              <w:bookmarkEnd w:id="2810"/>
              <w:bookmarkEnd w:id="2811"/>
              <w:bookmarkEnd w:id="2812"/>
            </w:del>
          </w:p>
        </w:tc>
        <w:bookmarkStart w:id="2813" w:name="_Toc530658653"/>
        <w:bookmarkStart w:id="2814" w:name="_Toc530662377"/>
        <w:bookmarkStart w:id="2815" w:name="_Toc530662844"/>
        <w:bookmarkStart w:id="2816" w:name="_Toc530679103"/>
        <w:bookmarkEnd w:id="2813"/>
        <w:bookmarkEnd w:id="2814"/>
        <w:bookmarkEnd w:id="2815"/>
        <w:bookmarkEnd w:id="2816"/>
      </w:tr>
    </w:tbl>
    <w:p w14:paraId="5EF3C3C8" w14:textId="011F0DAC" w:rsidR="00366807" w:rsidRPr="00A06DD8" w:rsidDel="00C774DC" w:rsidRDefault="00366807" w:rsidP="007C127C">
      <w:pPr>
        <w:rPr>
          <w:del w:id="2817" w:author="phuong vu" w:date="2018-11-22T13:51:00Z"/>
        </w:rPr>
      </w:pPr>
      <w:bookmarkStart w:id="2818" w:name="_Toc530658654"/>
      <w:bookmarkStart w:id="2819" w:name="_Toc530662378"/>
      <w:bookmarkStart w:id="2820" w:name="_Toc530662845"/>
      <w:bookmarkStart w:id="2821" w:name="_Toc530679104"/>
      <w:bookmarkEnd w:id="2818"/>
      <w:bookmarkEnd w:id="2819"/>
      <w:bookmarkEnd w:id="2820"/>
      <w:bookmarkEnd w:id="2821"/>
    </w:p>
    <w:p w14:paraId="461925F9" w14:textId="32CC0BA1" w:rsidR="00F5523F" w:rsidRPr="007C127C" w:rsidDel="00C774DC" w:rsidRDefault="008D1D84" w:rsidP="007C127C">
      <w:pPr>
        <w:pStyle w:val="Heading4"/>
        <w:rPr>
          <w:del w:id="2822" w:author="phuong vu" w:date="2018-11-22T13:51:00Z"/>
          <w:lang w:val="en-US"/>
        </w:rPr>
      </w:pPr>
      <w:del w:id="2823" w:author="phuong vu" w:date="2018-11-22T13:51:00Z">
        <w:r w:rsidDel="00C774DC">
          <w:rPr>
            <w:lang w:val="en-US"/>
          </w:rPr>
          <w:delText xml:space="preserve"> </w:delText>
        </w:r>
        <w:r w:rsidR="00F5523F" w:rsidDel="00C774DC">
          <w:rPr>
            <w:lang w:val="en-US"/>
          </w:rPr>
          <w:delText>Đăng kí tài khoản khách hàng</w:delText>
        </w:r>
        <w:bookmarkStart w:id="2824" w:name="_Toc530658655"/>
        <w:bookmarkStart w:id="2825" w:name="_Toc530662379"/>
        <w:bookmarkStart w:id="2826" w:name="_Toc530662846"/>
        <w:bookmarkStart w:id="2827" w:name="_Toc530679105"/>
        <w:bookmarkEnd w:id="2824"/>
        <w:bookmarkEnd w:id="2825"/>
        <w:bookmarkEnd w:id="2826"/>
        <w:bookmarkEnd w:id="2827"/>
      </w:del>
    </w:p>
    <w:tbl>
      <w:tblPr>
        <w:tblStyle w:val="TableGrid"/>
        <w:tblW w:w="0" w:type="auto"/>
        <w:tblLook w:val="04A0" w:firstRow="1" w:lastRow="0" w:firstColumn="1" w:lastColumn="0" w:noHBand="0" w:noVBand="1"/>
      </w:tblPr>
      <w:tblGrid>
        <w:gridCol w:w="2351"/>
        <w:gridCol w:w="6426"/>
      </w:tblGrid>
      <w:tr w:rsidR="00A06DD8" w:rsidDel="00C774DC" w14:paraId="337EEFB9" w14:textId="559A8A97" w:rsidTr="00A06DD8">
        <w:trPr>
          <w:del w:id="2828" w:author="phuong vu" w:date="2018-11-22T13:51:00Z"/>
        </w:trPr>
        <w:tc>
          <w:tcPr>
            <w:tcW w:w="2425" w:type="dxa"/>
          </w:tcPr>
          <w:p w14:paraId="3E6AE330" w14:textId="0D975C3C" w:rsidR="00D04C7C" w:rsidRPr="00B808BD" w:rsidDel="00C774DC" w:rsidRDefault="00D04C7C" w:rsidP="00A06DD8">
            <w:pPr>
              <w:spacing w:line="276" w:lineRule="auto"/>
              <w:rPr>
                <w:del w:id="2829" w:author="phuong vu" w:date="2018-11-22T13:51:00Z"/>
                <w:b/>
              </w:rPr>
            </w:pPr>
            <w:del w:id="2830" w:author="phuong vu" w:date="2018-11-22T13:51:00Z">
              <w:r w:rsidRPr="00B808BD" w:rsidDel="00C774DC">
                <w:rPr>
                  <w:b/>
                </w:rPr>
                <w:delText>Mã yêu cầu</w:delText>
              </w:r>
              <w:bookmarkStart w:id="2831" w:name="_Toc530658656"/>
              <w:bookmarkStart w:id="2832" w:name="_Toc530662380"/>
              <w:bookmarkStart w:id="2833" w:name="_Toc530662847"/>
              <w:bookmarkStart w:id="2834" w:name="_Toc530679106"/>
              <w:bookmarkEnd w:id="2831"/>
              <w:bookmarkEnd w:id="2832"/>
              <w:bookmarkEnd w:id="2833"/>
              <w:bookmarkEnd w:id="2834"/>
            </w:del>
          </w:p>
        </w:tc>
        <w:tc>
          <w:tcPr>
            <w:tcW w:w="6686" w:type="dxa"/>
          </w:tcPr>
          <w:p w14:paraId="259A8221" w14:textId="3A43C99E" w:rsidR="00D04C7C" w:rsidRPr="002947C2" w:rsidDel="00C774DC" w:rsidRDefault="00D04C7C" w:rsidP="00A06DD8">
            <w:pPr>
              <w:spacing w:line="276" w:lineRule="auto"/>
              <w:rPr>
                <w:del w:id="2835" w:author="phuong vu" w:date="2018-11-22T13:51:00Z"/>
                <w:lang w:val="en-US"/>
              </w:rPr>
            </w:pPr>
            <w:del w:id="2836" w:author="phuong vu" w:date="2018-11-22T13:51:00Z">
              <w:r w:rsidDel="00C774DC">
                <w:rPr>
                  <w:lang w:val="en-US"/>
                </w:rPr>
                <w:delText>GU_10</w:delText>
              </w:r>
              <w:bookmarkStart w:id="2837" w:name="_Toc530658657"/>
              <w:bookmarkStart w:id="2838" w:name="_Toc530662381"/>
              <w:bookmarkStart w:id="2839" w:name="_Toc530662848"/>
              <w:bookmarkStart w:id="2840" w:name="_Toc530679107"/>
              <w:bookmarkEnd w:id="2837"/>
              <w:bookmarkEnd w:id="2838"/>
              <w:bookmarkEnd w:id="2839"/>
              <w:bookmarkEnd w:id="2840"/>
            </w:del>
          </w:p>
        </w:tc>
        <w:bookmarkStart w:id="2841" w:name="_Toc530658658"/>
        <w:bookmarkStart w:id="2842" w:name="_Toc530662382"/>
        <w:bookmarkStart w:id="2843" w:name="_Toc530662849"/>
        <w:bookmarkStart w:id="2844" w:name="_Toc530679108"/>
        <w:bookmarkEnd w:id="2841"/>
        <w:bookmarkEnd w:id="2842"/>
        <w:bookmarkEnd w:id="2843"/>
        <w:bookmarkEnd w:id="2844"/>
      </w:tr>
      <w:tr w:rsidR="00A06DD8" w:rsidDel="00C774DC" w14:paraId="05018CEE" w14:textId="681FA361" w:rsidTr="00A06DD8">
        <w:trPr>
          <w:del w:id="2845" w:author="phuong vu" w:date="2018-11-22T13:51:00Z"/>
        </w:trPr>
        <w:tc>
          <w:tcPr>
            <w:tcW w:w="2425" w:type="dxa"/>
          </w:tcPr>
          <w:p w14:paraId="27BF6DD7" w14:textId="72BF03A1" w:rsidR="00D04C7C" w:rsidRPr="00B808BD" w:rsidDel="00C774DC" w:rsidRDefault="00D04C7C" w:rsidP="00A06DD8">
            <w:pPr>
              <w:spacing w:line="276" w:lineRule="auto"/>
              <w:rPr>
                <w:del w:id="2846" w:author="phuong vu" w:date="2018-11-22T13:51:00Z"/>
                <w:b/>
              </w:rPr>
            </w:pPr>
            <w:del w:id="2847" w:author="phuong vu" w:date="2018-11-22T13:51:00Z">
              <w:r w:rsidRPr="00B808BD" w:rsidDel="00C774DC">
                <w:rPr>
                  <w:b/>
                </w:rPr>
                <w:delText>Tên chức năng</w:delText>
              </w:r>
              <w:bookmarkStart w:id="2848" w:name="_Toc530658659"/>
              <w:bookmarkStart w:id="2849" w:name="_Toc530662383"/>
              <w:bookmarkStart w:id="2850" w:name="_Toc530662850"/>
              <w:bookmarkStart w:id="2851" w:name="_Toc530679109"/>
              <w:bookmarkEnd w:id="2848"/>
              <w:bookmarkEnd w:id="2849"/>
              <w:bookmarkEnd w:id="2850"/>
              <w:bookmarkEnd w:id="2851"/>
            </w:del>
          </w:p>
        </w:tc>
        <w:tc>
          <w:tcPr>
            <w:tcW w:w="6686" w:type="dxa"/>
          </w:tcPr>
          <w:p w14:paraId="75E59E94" w14:textId="1A41C497" w:rsidR="00D04C7C" w:rsidRPr="002947C2" w:rsidDel="00C774DC" w:rsidRDefault="00D04C7C" w:rsidP="00A06DD8">
            <w:pPr>
              <w:spacing w:line="276" w:lineRule="auto"/>
              <w:rPr>
                <w:del w:id="2852" w:author="phuong vu" w:date="2018-11-22T13:51:00Z"/>
                <w:lang w:val="en-US"/>
              </w:rPr>
            </w:pPr>
            <w:del w:id="2853" w:author="phuong vu" w:date="2018-11-22T13:51:00Z">
              <w:r w:rsidDel="00C774DC">
                <w:rPr>
                  <w:lang w:val="en-US"/>
                </w:rPr>
                <w:delText>Đăng kí tài khoản khách hàng</w:delText>
              </w:r>
              <w:bookmarkStart w:id="2854" w:name="_Toc530658660"/>
              <w:bookmarkStart w:id="2855" w:name="_Toc530662384"/>
              <w:bookmarkStart w:id="2856" w:name="_Toc530662851"/>
              <w:bookmarkStart w:id="2857" w:name="_Toc530679110"/>
              <w:bookmarkEnd w:id="2854"/>
              <w:bookmarkEnd w:id="2855"/>
              <w:bookmarkEnd w:id="2856"/>
              <w:bookmarkEnd w:id="2857"/>
            </w:del>
          </w:p>
        </w:tc>
        <w:bookmarkStart w:id="2858" w:name="_Toc530658661"/>
        <w:bookmarkStart w:id="2859" w:name="_Toc530662385"/>
        <w:bookmarkStart w:id="2860" w:name="_Toc530662852"/>
        <w:bookmarkStart w:id="2861" w:name="_Toc530679111"/>
        <w:bookmarkEnd w:id="2858"/>
        <w:bookmarkEnd w:id="2859"/>
        <w:bookmarkEnd w:id="2860"/>
        <w:bookmarkEnd w:id="2861"/>
      </w:tr>
      <w:tr w:rsidR="00A06DD8" w:rsidDel="00C774DC" w14:paraId="7877D645" w14:textId="1942E352" w:rsidTr="00A06DD8">
        <w:trPr>
          <w:del w:id="2862" w:author="phuong vu" w:date="2018-11-22T13:51:00Z"/>
        </w:trPr>
        <w:tc>
          <w:tcPr>
            <w:tcW w:w="2425" w:type="dxa"/>
          </w:tcPr>
          <w:p w14:paraId="27882F00" w14:textId="6FBDAE32" w:rsidR="00D04C7C" w:rsidRPr="00B808BD" w:rsidDel="00C774DC" w:rsidRDefault="00D04C7C" w:rsidP="00A06DD8">
            <w:pPr>
              <w:spacing w:line="276" w:lineRule="auto"/>
              <w:rPr>
                <w:del w:id="2863" w:author="phuong vu" w:date="2018-11-22T13:51:00Z"/>
                <w:b/>
              </w:rPr>
            </w:pPr>
            <w:del w:id="2864" w:author="phuong vu" w:date="2018-11-22T13:51:00Z">
              <w:r w:rsidRPr="00B808BD" w:rsidDel="00C774DC">
                <w:rPr>
                  <w:b/>
                </w:rPr>
                <w:delText>Đối tượng sử dụng</w:delText>
              </w:r>
              <w:bookmarkStart w:id="2865" w:name="_Toc530658662"/>
              <w:bookmarkStart w:id="2866" w:name="_Toc530662386"/>
              <w:bookmarkStart w:id="2867" w:name="_Toc530662853"/>
              <w:bookmarkStart w:id="2868" w:name="_Toc530679112"/>
              <w:bookmarkEnd w:id="2865"/>
              <w:bookmarkEnd w:id="2866"/>
              <w:bookmarkEnd w:id="2867"/>
              <w:bookmarkEnd w:id="2868"/>
            </w:del>
          </w:p>
        </w:tc>
        <w:tc>
          <w:tcPr>
            <w:tcW w:w="6686" w:type="dxa"/>
          </w:tcPr>
          <w:p w14:paraId="2E7FD0BE" w14:textId="12C1360A" w:rsidR="00D04C7C" w:rsidRPr="002947C2" w:rsidDel="00C774DC" w:rsidRDefault="00D04C7C" w:rsidP="00A06DD8">
            <w:pPr>
              <w:spacing w:line="276" w:lineRule="auto"/>
              <w:rPr>
                <w:del w:id="2869" w:author="phuong vu" w:date="2018-11-22T13:51:00Z"/>
                <w:lang w:val="en-US"/>
              </w:rPr>
            </w:pPr>
            <w:del w:id="2870" w:author="phuong vu" w:date="2018-11-22T13:51:00Z">
              <w:r w:rsidDel="00C774DC">
                <w:rPr>
                  <w:lang w:val="en-US"/>
                </w:rPr>
                <w:delText>Khách hàng</w:delText>
              </w:r>
              <w:bookmarkStart w:id="2871" w:name="_Toc530658663"/>
              <w:bookmarkStart w:id="2872" w:name="_Toc530662387"/>
              <w:bookmarkStart w:id="2873" w:name="_Toc530662854"/>
              <w:bookmarkStart w:id="2874" w:name="_Toc530679113"/>
              <w:bookmarkEnd w:id="2871"/>
              <w:bookmarkEnd w:id="2872"/>
              <w:bookmarkEnd w:id="2873"/>
              <w:bookmarkEnd w:id="2874"/>
            </w:del>
          </w:p>
        </w:tc>
        <w:bookmarkStart w:id="2875" w:name="_Toc530658664"/>
        <w:bookmarkStart w:id="2876" w:name="_Toc530662388"/>
        <w:bookmarkStart w:id="2877" w:name="_Toc530662855"/>
        <w:bookmarkStart w:id="2878" w:name="_Toc530679114"/>
        <w:bookmarkEnd w:id="2875"/>
        <w:bookmarkEnd w:id="2876"/>
        <w:bookmarkEnd w:id="2877"/>
        <w:bookmarkEnd w:id="2878"/>
      </w:tr>
      <w:tr w:rsidR="00A06DD8" w:rsidDel="00C774DC" w14:paraId="07D96F99" w14:textId="1AF37EF9" w:rsidTr="00A06DD8">
        <w:trPr>
          <w:del w:id="2879" w:author="phuong vu" w:date="2018-11-22T13:51:00Z"/>
        </w:trPr>
        <w:tc>
          <w:tcPr>
            <w:tcW w:w="2425" w:type="dxa"/>
          </w:tcPr>
          <w:p w14:paraId="28641FAF" w14:textId="686A07E7" w:rsidR="00D04C7C" w:rsidRPr="00B808BD" w:rsidDel="00C774DC" w:rsidRDefault="00D04C7C" w:rsidP="00A06DD8">
            <w:pPr>
              <w:spacing w:line="276" w:lineRule="auto"/>
              <w:rPr>
                <w:del w:id="2880" w:author="phuong vu" w:date="2018-11-22T13:51:00Z"/>
                <w:b/>
              </w:rPr>
            </w:pPr>
            <w:del w:id="2881" w:author="phuong vu" w:date="2018-11-22T13:51:00Z">
              <w:r w:rsidRPr="00B808BD" w:rsidDel="00C774DC">
                <w:rPr>
                  <w:b/>
                </w:rPr>
                <w:delText>Tiền điều kiện</w:delText>
              </w:r>
              <w:bookmarkStart w:id="2882" w:name="_Toc530658665"/>
              <w:bookmarkStart w:id="2883" w:name="_Toc530662389"/>
              <w:bookmarkStart w:id="2884" w:name="_Toc530662856"/>
              <w:bookmarkStart w:id="2885" w:name="_Toc530679115"/>
              <w:bookmarkEnd w:id="2882"/>
              <w:bookmarkEnd w:id="2883"/>
              <w:bookmarkEnd w:id="2884"/>
              <w:bookmarkEnd w:id="2885"/>
            </w:del>
          </w:p>
        </w:tc>
        <w:tc>
          <w:tcPr>
            <w:tcW w:w="6686" w:type="dxa"/>
          </w:tcPr>
          <w:p w14:paraId="242057EA" w14:textId="6CD0A269" w:rsidR="00D04C7C" w:rsidRPr="002947C2" w:rsidDel="00C774DC" w:rsidRDefault="00D04C7C" w:rsidP="00A06DD8">
            <w:pPr>
              <w:spacing w:line="276" w:lineRule="auto"/>
              <w:rPr>
                <w:del w:id="2886" w:author="phuong vu" w:date="2018-11-22T13:51:00Z"/>
                <w:lang w:val="en-US"/>
              </w:rPr>
            </w:pPr>
            <w:del w:id="2887" w:author="phuong vu" w:date="2018-11-22T13:51:00Z">
              <w:r w:rsidDel="00C774DC">
                <w:rPr>
                  <w:lang w:val="en-US"/>
                </w:rPr>
                <w:delText>Truy cập ứng dụng điện thoại đối với khách hàng</w:delText>
              </w:r>
              <w:r w:rsidR="00A06DD8" w:rsidDel="00C774DC">
                <w:rPr>
                  <w:lang w:val="en-US"/>
                </w:rPr>
                <w:delText>.</w:delText>
              </w:r>
              <w:bookmarkStart w:id="2888" w:name="_Toc530658666"/>
              <w:bookmarkStart w:id="2889" w:name="_Toc530662390"/>
              <w:bookmarkStart w:id="2890" w:name="_Toc530662857"/>
              <w:bookmarkStart w:id="2891" w:name="_Toc530679116"/>
              <w:bookmarkEnd w:id="2888"/>
              <w:bookmarkEnd w:id="2889"/>
              <w:bookmarkEnd w:id="2890"/>
              <w:bookmarkEnd w:id="2891"/>
            </w:del>
          </w:p>
        </w:tc>
        <w:bookmarkStart w:id="2892" w:name="_Toc530658667"/>
        <w:bookmarkStart w:id="2893" w:name="_Toc530662391"/>
        <w:bookmarkStart w:id="2894" w:name="_Toc530662858"/>
        <w:bookmarkStart w:id="2895" w:name="_Toc530679117"/>
        <w:bookmarkEnd w:id="2892"/>
        <w:bookmarkEnd w:id="2893"/>
        <w:bookmarkEnd w:id="2894"/>
        <w:bookmarkEnd w:id="2895"/>
      </w:tr>
      <w:tr w:rsidR="00A06DD8" w:rsidDel="00C774DC" w14:paraId="73E29BAF" w14:textId="4CC39BF9" w:rsidTr="00A06DD8">
        <w:trPr>
          <w:del w:id="2896" w:author="phuong vu" w:date="2018-11-22T13:51:00Z"/>
        </w:trPr>
        <w:tc>
          <w:tcPr>
            <w:tcW w:w="2425" w:type="dxa"/>
          </w:tcPr>
          <w:p w14:paraId="3B9AEDEA" w14:textId="6195B16F" w:rsidR="00D04C7C" w:rsidRPr="00B808BD" w:rsidDel="00C774DC" w:rsidRDefault="00D04C7C" w:rsidP="00A06DD8">
            <w:pPr>
              <w:spacing w:line="276" w:lineRule="auto"/>
              <w:rPr>
                <w:del w:id="2897" w:author="phuong vu" w:date="2018-11-22T13:51:00Z"/>
                <w:b/>
              </w:rPr>
            </w:pPr>
            <w:del w:id="2898" w:author="phuong vu" w:date="2018-11-22T13:51:00Z">
              <w:r w:rsidRPr="00B808BD" w:rsidDel="00C774DC">
                <w:rPr>
                  <w:b/>
                </w:rPr>
                <w:delText>Cách xử lí</w:delText>
              </w:r>
              <w:bookmarkStart w:id="2899" w:name="_Toc530658668"/>
              <w:bookmarkStart w:id="2900" w:name="_Toc530662392"/>
              <w:bookmarkStart w:id="2901" w:name="_Toc530662859"/>
              <w:bookmarkStart w:id="2902" w:name="_Toc530679118"/>
              <w:bookmarkEnd w:id="2899"/>
              <w:bookmarkEnd w:id="2900"/>
              <w:bookmarkEnd w:id="2901"/>
              <w:bookmarkEnd w:id="2902"/>
            </w:del>
          </w:p>
        </w:tc>
        <w:tc>
          <w:tcPr>
            <w:tcW w:w="6686" w:type="dxa"/>
          </w:tcPr>
          <w:p w14:paraId="7422CF83" w14:textId="01ED40DC" w:rsidR="00D04C7C" w:rsidDel="00C774DC" w:rsidRDefault="00D04C7C" w:rsidP="00A06DD8">
            <w:pPr>
              <w:spacing w:line="276" w:lineRule="auto"/>
              <w:rPr>
                <w:del w:id="2903" w:author="phuong vu" w:date="2018-11-22T13:51:00Z"/>
                <w:i/>
                <w:lang w:val="en-US"/>
              </w:rPr>
            </w:pPr>
            <w:del w:id="2904" w:author="phuong vu" w:date="2018-11-22T13:51:00Z">
              <w:r w:rsidDel="00C774DC">
                <w:rPr>
                  <w:lang w:val="en-US"/>
                </w:rPr>
                <w:delText xml:space="preserve">Bước 1: </w:delText>
              </w:r>
              <w:r w:rsidR="00A06DD8" w:rsidDel="00C774DC">
                <w:rPr>
                  <w:lang w:val="en-US"/>
                </w:rPr>
                <w:delText xml:space="preserve">Tại màn hình đăng nhập, nhấn vào </w:delText>
              </w:r>
              <w:r w:rsidR="00A06DD8" w:rsidDel="00C774DC">
                <w:rPr>
                  <w:i/>
                  <w:lang w:val="en-US"/>
                </w:rPr>
                <w:delText>“Tạo tài khoản mới”.</w:delText>
              </w:r>
              <w:bookmarkStart w:id="2905" w:name="_Toc530658669"/>
              <w:bookmarkStart w:id="2906" w:name="_Toc530662393"/>
              <w:bookmarkStart w:id="2907" w:name="_Toc530662860"/>
              <w:bookmarkStart w:id="2908" w:name="_Toc530679119"/>
              <w:bookmarkEnd w:id="2905"/>
              <w:bookmarkEnd w:id="2906"/>
              <w:bookmarkEnd w:id="2907"/>
              <w:bookmarkEnd w:id="2908"/>
            </w:del>
          </w:p>
          <w:p w14:paraId="6FA75551" w14:textId="6A46F007" w:rsidR="00A06DD8" w:rsidDel="00C774DC" w:rsidRDefault="00A06DD8" w:rsidP="00A06DD8">
            <w:pPr>
              <w:spacing w:line="276" w:lineRule="auto"/>
              <w:rPr>
                <w:del w:id="2909" w:author="phuong vu" w:date="2018-11-22T13:51:00Z"/>
                <w:lang w:val="en-US"/>
              </w:rPr>
            </w:pPr>
            <w:del w:id="2910" w:author="phuong vu" w:date="2018-11-22T13:51:00Z">
              <w:r w:rsidDel="00C774DC">
                <w:rPr>
                  <w:lang w:val="en-US"/>
                </w:rPr>
                <w:delText>Bước 2: Nhập các thông tin bắt buộc bao gồm: Họ và tên, email và mật khẩu mong muốn. Sau đó, nhấn vào nút “Đăng kí”.</w:delText>
              </w:r>
              <w:bookmarkStart w:id="2911" w:name="_Toc530658670"/>
              <w:bookmarkStart w:id="2912" w:name="_Toc530662394"/>
              <w:bookmarkStart w:id="2913" w:name="_Toc530662861"/>
              <w:bookmarkStart w:id="2914" w:name="_Toc530679120"/>
              <w:bookmarkEnd w:id="2911"/>
              <w:bookmarkEnd w:id="2912"/>
              <w:bookmarkEnd w:id="2913"/>
              <w:bookmarkEnd w:id="2914"/>
            </w:del>
          </w:p>
          <w:p w14:paraId="485AFE69" w14:textId="2BB86E50" w:rsidR="00A06DD8" w:rsidDel="00C774DC" w:rsidRDefault="00A06DD8" w:rsidP="00A06DD8">
            <w:pPr>
              <w:spacing w:line="276" w:lineRule="auto"/>
              <w:rPr>
                <w:del w:id="2915" w:author="phuong vu" w:date="2018-11-22T13:51:00Z"/>
                <w:lang w:val="en-US"/>
              </w:rPr>
            </w:pPr>
            <w:del w:id="2916" w:author="phuong vu" w:date="2018-11-22T13:51:00Z">
              <w:r w:rsidDel="00C774DC">
                <w:rPr>
                  <w:lang w:val="en-US"/>
                </w:rPr>
                <w:delText xml:space="preserve">Bước 3: Hệ thống sẽ dựa trên email người dùng đã </w:delText>
              </w:r>
              <w:r w:rsidR="00155CEA" w:rsidDel="00C774DC">
                <w:rPr>
                  <w:lang w:val="en-US"/>
                </w:rPr>
                <w:delText>nhập kiểm tra email đã tồn tại trong hệ thống chưa? Nếu đã tồn tại, thông báo lỗi tài khoản đã tồn tại. Nếu không, hệ thống tạo tài khoản mới cho người dùng.</w:delText>
              </w:r>
              <w:bookmarkStart w:id="2917" w:name="_Toc530658671"/>
              <w:bookmarkStart w:id="2918" w:name="_Toc530662395"/>
              <w:bookmarkStart w:id="2919" w:name="_Toc530662862"/>
              <w:bookmarkStart w:id="2920" w:name="_Toc530679121"/>
              <w:bookmarkEnd w:id="2917"/>
              <w:bookmarkEnd w:id="2918"/>
              <w:bookmarkEnd w:id="2919"/>
              <w:bookmarkEnd w:id="2920"/>
            </w:del>
          </w:p>
          <w:p w14:paraId="50889C40" w14:textId="7ED45A82" w:rsidR="00155CEA" w:rsidDel="00C774DC" w:rsidRDefault="00155CEA" w:rsidP="00A06DD8">
            <w:pPr>
              <w:spacing w:line="276" w:lineRule="auto"/>
              <w:rPr>
                <w:del w:id="2921" w:author="phuong vu" w:date="2018-11-22T13:51:00Z"/>
                <w:lang w:val="en-US"/>
              </w:rPr>
            </w:pPr>
            <w:del w:id="2922" w:author="phuong vu" w:date="2018-11-22T13:51:00Z">
              <w:r w:rsidDel="00C774DC">
                <w:rPr>
                  <w:lang w:val="en-US"/>
                </w:rPr>
                <w:delText xml:space="preserve">Bước 4: Chuyển về trang đăng nhập. Với email và password đã được điền trước. Nếu người dùng mới nhấn </w:delText>
              </w:r>
              <w:r w:rsidDel="00C774DC">
                <w:rPr>
                  <w:i/>
                  <w:lang w:val="en-US"/>
                </w:rPr>
                <w:delText xml:space="preserve">“đăng nhập”, </w:delText>
              </w:r>
              <w:r w:rsidDel="00C774DC">
                <w:rPr>
                  <w:lang w:val="en-US"/>
                </w:rPr>
                <w:delText>hệ thống thực hiên đăng nhập theo “</w:delText>
              </w:r>
              <w:r w:rsidRPr="007C127C" w:rsidDel="00C774DC">
                <w:rPr>
                  <w:i/>
                  <w:lang w:val="en-US"/>
                </w:rPr>
                <w:delText>GU_08</w:delText>
              </w:r>
              <w:r w:rsidDel="00C774DC">
                <w:rPr>
                  <w:lang w:val="en-US"/>
                </w:rPr>
                <w:delText>” và chuyển vào màn hình “</w:delText>
              </w:r>
              <w:r w:rsidDel="00C774DC">
                <w:rPr>
                  <w:i/>
                  <w:lang w:val="en-US"/>
                </w:rPr>
                <w:delText>cập nhật thông tin</w:delText>
              </w:r>
              <w:r w:rsidDel="00C774DC">
                <w:rPr>
                  <w:lang w:val="en-US"/>
                </w:rPr>
                <w:delText>”.</w:delText>
              </w:r>
              <w:bookmarkStart w:id="2923" w:name="_Toc530658672"/>
              <w:bookmarkStart w:id="2924" w:name="_Toc530662396"/>
              <w:bookmarkStart w:id="2925" w:name="_Toc530662863"/>
              <w:bookmarkStart w:id="2926" w:name="_Toc530679122"/>
              <w:bookmarkEnd w:id="2923"/>
              <w:bookmarkEnd w:id="2924"/>
              <w:bookmarkEnd w:id="2925"/>
              <w:bookmarkEnd w:id="2926"/>
            </w:del>
          </w:p>
          <w:p w14:paraId="5CCB0744" w14:textId="7ADB5E75" w:rsidR="00155CEA" w:rsidRPr="007C127C" w:rsidDel="00C774DC" w:rsidRDefault="00155CEA" w:rsidP="007C127C">
            <w:pPr>
              <w:spacing w:line="276" w:lineRule="auto"/>
              <w:rPr>
                <w:del w:id="2927" w:author="phuong vu" w:date="2018-11-22T13:51:00Z"/>
                <w:lang w:val="en-US"/>
              </w:rPr>
            </w:pPr>
            <w:del w:id="2928" w:author="phuong vu" w:date="2018-11-22T13:51:00Z">
              <w:r w:rsidDel="00C774DC">
                <w:rPr>
                  <w:lang w:val="en-US"/>
                </w:rPr>
                <w:delText>Bước 5: Tại màn hình “</w:delText>
              </w:r>
              <w:r w:rsidDel="00C774DC">
                <w:rPr>
                  <w:i/>
                  <w:lang w:val="en-US"/>
                </w:rPr>
                <w:delText>cập nhật thông tin</w:delText>
              </w:r>
              <w:r w:rsidDel="00C774DC">
                <w:rPr>
                  <w:lang w:val="en-US"/>
                </w:rPr>
                <w:delText xml:space="preserve">”, người dùng mới phải nhập đầy đủ các thông tin yêu cầu. Sau đó nhấn </w:delText>
              </w:r>
              <w:r w:rsidDel="00C774DC">
                <w:rPr>
                  <w:i/>
                  <w:lang w:val="en-US"/>
                </w:rPr>
                <w:delText>“cập nhật”.</w:delText>
              </w:r>
              <w:r w:rsidDel="00C774DC">
                <w:rPr>
                  <w:lang w:val="en-US"/>
                </w:rPr>
                <w:delText xml:space="preserve"> Người dùng mới được chuyển sang màn hình chính.</w:delText>
              </w:r>
              <w:bookmarkStart w:id="2929" w:name="_Toc530658673"/>
              <w:bookmarkStart w:id="2930" w:name="_Toc530662397"/>
              <w:bookmarkStart w:id="2931" w:name="_Toc530662864"/>
              <w:bookmarkStart w:id="2932" w:name="_Toc530679123"/>
              <w:bookmarkEnd w:id="2929"/>
              <w:bookmarkEnd w:id="2930"/>
              <w:bookmarkEnd w:id="2931"/>
              <w:bookmarkEnd w:id="2932"/>
            </w:del>
          </w:p>
        </w:tc>
        <w:bookmarkStart w:id="2933" w:name="_Toc530658674"/>
        <w:bookmarkStart w:id="2934" w:name="_Toc530662398"/>
        <w:bookmarkStart w:id="2935" w:name="_Toc530662865"/>
        <w:bookmarkStart w:id="2936" w:name="_Toc530679124"/>
        <w:bookmarkEnd w:id="2933"/>
        <w:bookmarkEnd w:id="2934"/>
        <w:bookmarkEnd w:id="2935"/>
        <w:bookmarkEnd w:id="2936"/>
      </w:tr>
      <w:tr w:rsidR="00A06DD8" w:rsidDel="00C774DC" w14:paraId="72716FF0" w14:textId="4E4AC24B" w:rsidTr="00A06DD8">
        <w:trPr>
          <w:del w:id="2937" w:author="phuong vu" w:date="2018-11-22T13:51:00Z"/>
        </w:trPr>
        <w:tc>
          <w:tcPr>
            <w:tcW w:w="2425" w:type="dxa"/>
          </w:tcPr>
          <w:p w14:paraId="577B7C90" w14:textId="299B1F55" w:rsidR="00D04C7C" w:rsidRPr="00B808BD" w:rsidDel="00C774DC" w:rsidRDefault="00D04C7C" w:rsidP="00A06DD8">
            <w:pPr>
              <w:spacing w:line="276" w:lineRule="auto"/>
              <w:rPr>
                <w:del w:id="2938" w:author="phuong vu" w:date="2018-11-22T13:51:00Z"/>
                <w:b/>
              </w:rPr>
            </w:pPr>
            <w:del w:id="2939" w:author="phuong vu" w:date="2018-11-22T13:51:00Z">
              <w:r w:rsidRPr="00B808BD" w:rsidDel="00C774DC">
                <w:rPr>
                  <w:b/>
                </w:rPr>
                <w:delText>Kết quả</w:delText>
              </w:r>
              <w:bookmarkStart w:id="2940" w:name="_Toc530658675"/>
              <w:bookmarkStart w:id="2941" w:name="_Toc530662399"/>
              <w:bookmarkStart w:id="2942" w:name="_Toc530662866"/>
              <w:bookmarkStart w:id="2943" w:name="_Toc530679125"/>
              <w:bookmarkEnd w:id="2940"/>
              <w:bookmarkEnd w:id="2941"/>
              <w:bookmarkEnd w:id="2942"/>
              <w:bookmarkEnd w:id="2943"/>
            </w:del>
          </w:p>
        </w:tc>
        <w:tc>
          <w:tcPr>
            <w:tcW w:w="6686" w:type="dxa"/>
          </w:tcPr>
          <w:p w14:paraId="3766810C" w14:textId="22130244" w:rsidR="00155CEA" w:rsidRPr="002947C2" w:rsidDel="00C774DC" w:rsidRDefault="00D04C7C" w:rsidP="00A06DD8">
            <w:pPr>
              <w:spacing w:line="276" w:lineRule="auto"/>
              <w:rPr>
                <w:del w:id="2944" w:author="phuong vu" w:date="2018-11-22T13:51:00Z"/>
                <w:lang w:val="en-US"/>
              </w:rPr>
            </w:pPr>
            <w:del w:id="2945" w:author="phuong vu" w:date="2018-11-22T13:51:00Z">
              <w:r w:rsidDel="00C774DC">
                <w:rPr>
                  <w:lang w:val="en-US"/>
                </w:rPr>
                <w:delText xml:space="preserve">Người dùng </w:delText>
              </w:r>
              <w:r w:rsidR="00155CEA" w:rsidDel="00C774DC">
                <w:rPr>
                  <w:lang w:val="en-US"/>
                </w:rPr>
                <w:delText>truy cập vào màn hình chính và có đủ các chức năng của người dùng khách hàng</w:delText>
              </w:r>
              <w:bookmarkStart w:id="2946" w:name="_Toc530658676"/>
              <w:bookmarkStart w:id="2947" w:name="_Toc530662400"/>
              <w:bookmarkStart w:id="2948" w:name="_Toc530662867"/>
              <w:bookmarkStart w:id="2949" w:name="_Toc530679126"/>
              <w:bookmarkEnd w:id="2946"/>
              <w:bookmarkEnd w:id="2947"/>
              <w:bookmarkEnd w:id="2948"/>
              <w:bookmarkEnd w:id="2949"/>
            </w:del>
          </w:p>
        </w:tc>
        <w:bookmarkStart w:id="2950" w:name="_Toc530658677"/>
        <w:bookmarkStart w:id="2951" w:name="_Toc530662401"/>
        <w:bookmarkStart w:id="2952" w:name="_Toc530662868"/>
        <w:bookmarkStart w:id="2953" w:name="_Toc530679127"/>
        <w:bookmarkEnd w:id="2950"/>
        <w:bookmarkEnd w:id="2951"/>
        <w:bookmarkEnd w:id="2952"/>
        <w:bookmarkEnd w:id="2953"/>
      </w:tr>
      <w:tr w:rsidR="00A06DD8" w:rsidDel="00C774DC" w14:paraId="7853FF5A" w14:textId="265F22D5" w:rsidTr="00A06DD8">
        <w:trPr>
          <w:del w:id="2954" w:author="phuong vu" w:date="2018-11-22T13:51:00Z"/>
        </w:trPr>
        <w:tc>
          <w:tcPr>
            <w:tcW w:w="2425" w:type="dxa"/>
          </w:tcPr>
          <w:p w14:paraId="04E04E71" w14:textId="7018144A" w:rsidR="00D04C7C" w:rsidRPr="00B808BD" w:rsidDel="00C774DC" w:rsidRDefault="00D04C7C" w:rsidP="00A06DD8">
            <w:pPr>
              <w:spacing w:line="276" w:lineRule="auto"/>
              <w:rPr>
                <w:del w:id="2955" w:author="phuong vu" w:date="2018-11-22T13:51:00Z"/>
                <w:b/>
              </w:rPr>
            </w:pPr>
            <w:del w:id="2956" w:author="phuong vu" w:date="2018-11-22T13:51:00Z">
              <w:r w:rsidRPr="00B808BD" w:rsidDel="00C774DC">
                <w:rPr>
                  <w:b/>
                </w:rPr>
                <w:delText>Ghi chú</w:delText>
              </w:r>
              <w:bookmarkStart w:id="2957" w:name="_Toc530658678"/>
              <w:bookmarkStart w:id="2958" w:name="_Toc530662402"/>
              <w:bookmarkStart w:id="2959" w:name="_Toc530662869"/>
              <w:bookmarkStart w:id="2960" w:name="_Toc530679128"/>
              <w:bookmarkEnd w:id="2957"/>
              <w:bookmarkEnd w:id="2958"/>
              <w:bookmarkEnd w:id="2959"/>
              <w:bookmarkEnd w:id="2960"/>
            </w:del>
          </w:p>
        </w:tc>
        <w:tc>
          <w:tcPr>
            <w:tcW w:w="6686" w:type="dxa"/>
          </w:tcPr>
          <w:p w14:paraId="2C2DE918" w14:textId="4B08A999" w:rsidR="00155CEA" w:rsidRPr="002947C2" w:rsidDel="00C774DC" w:rsidRDefault="00155CEA" w:rsidP="00A06DD8">
            <w:pPr>
              <w:keepNext/>
              <w:spacing w:line="276" w:lineRule="auto"/>
              <w:rPr>
                <w:del w:id="2961" w:author="phuong vu" w:date="2018-11-22T13:51:00Z"/>
                <w:lang w:val="en-US"/>
              </w:rPr>
            </w:pPr>
            <w:del w:id="2962" w:author="phuong vu" w:date="2018-11-22T13:51:00Z">
              <w:r w:rsidDel="00C774DC">
                <w:rPr>
                  <w:lang w:val="en-US"/>
                </w:rPr>
                <w:delText>Mọi thông tin yêu cầu nhập đều là bắt buộc. Nếu chưa nhập vào sẽ thông báo lỗi yêu cầu nhập.</w:delText>
              </w:r>
              <w:bookmarkStart w:id="2963" w:name="_Toc530658679"/>
              <w:bookmarkStart w:id="2964" w:name="_Toc530662403"/>
              <w:bookmarkStart w:id="2965" w:name="_Toc530662870"/>
              <w:bookmarkStart w:id="2966" w:name="_Toc530679129"/>
              <w:bookmarkEnd w:id="2963"/>
              <w:bookmarkEnd w:id="2964"/>
              <w:bookmarkEnd w:id="2965"/>
              <w:bookmarkEnd w:id="2966"/>
            </w:del>
          </w:p>
        </w:tc>
        <w:bookmarkStart w:id="2967" w:name="_Toc530658680"/>
        <w:bookmarkStart w:id="2968" w:name="_Toc530662404"/>
        <w:bookmarkStart w:id="2969" w:name="_Toc530662871"/>
        <w:bookmarkStart w:id="2970" w:name="_Toc530679130"/>
        <w:bookmarkEnd w:id="2967"/>
        <w:bookmarkEnd w:id="2968"/>
        <w:bookmarkEnd w:id="2969"/>
        <w:bookmarkEnd w:id="2970"/>
      </w:tr>
    </w:tbl>
    <w:p w14:paraId="0C3AE22B" w14:textId="2AC80D76" w:rsidR="00B22780" w:rsidDel="00C774DC" w:rsidRDefault="00B22780" w:rsidP="00730F28">
      <w:pPr>
        <w:rPr>
          <w:del w:id="2971" w:author="phuong vu" w:date="2018-11-22T13:51:00Z"/>
          <w:lang w:val="en-US"/>
        </w:rPr>
      </w:pPr>
      <w:bookmarkStart w:id="2972" w:name="_Toc530658681"/>
      <w:bookmarkStart w:id="2973" w:name="_Toc530662405"/>
      <w:bookmarkStart w:id="2974" w:name="_Toc530662872"/>
      <w:bookmarkStart w:id="2975" w:name="_Toc530679131"/>
      <w:bookmarkEnd w:id="2972"/>
      <w:bookmarkEnd w:id="2973"/>
      <w:bookmarkEnd w:id="2974"/>
      <w:bookmarkEnd w:id="2975"/>
    </w:p>
    <w:p w14:paraId="34F5A561" w14:textId="77995FC1" w:rsidR="00B22780" w:rsidDel="00C774DC" w:rsidRDefault="00B22780">
      <w:pPr>
        <w:jc w:val="left"/>
        <w:rPr>
          <w:del w:id="2976" w:author="phuong vu" w:date="2018-11-22T13:51:00Z"/>
          <w:lang w:val="en-US"/>
        </w:rPr>
      </w:pPr>
      <w:del w:id="2977" w:author="phuong vu" w:date="2018-11-22T13:51:00Z">
        <w:r w:rsidDel="00C774DC">
          <w:rPr>
            <w:lang w:val="en-US"/>
          </w:rPr>
          <w:br w:type="page"/>
        </w:r>
      </w:del>
    </w:p>
    <w:p w14:paraId="2023766E" w14:textId="450C5D61" w:rsidR="00EC1917" w:rsidDel="00C774DC" w:rsidRDefault="00EC1917" w:rsidP="00EC1917">
      <w:pPr>
        <w:pStyle w:val="Heading3"/>
        <w:rPr>
          <w:del w:id="2978" w:author="phuong vu" w:date="2018-11-22T13:51:00Z"/>
        </w:rPr>
      </w:pPr>
      <w:bookmarkStart w:id="2979" w:name="_Toc529231143"/>
      <w:bookmarkStart w:id="2980" w:name="_Toc529231530"/>
      <w:bookmarkEnd w:id="2979"/>
      <w:bookmarkEnd w:id="2980"/>
      <w:del w:id="2981" w:author="phuong vu" w:date="2018-11-22T13:51:00Z">
        <w:r w:rsidDel="00C774DC">
          <w:delText>Yêu cầu phi chức năng</w:delText>
        </w:r>
        <w:bookmarkStart w:id="2982" w:name="_Toc530658682"/>
        <w:bookmarkStart w:id="2983" w:name="_Toc530662406"/>
        <w:bookmarkStart w:id="2984" w:name="_Toc530662873"/>
        <w:bookmarkStart w:id="2985" w:name="_Toc530679132"/>
        <w:bookmarkEnd w:id="2982"/>
        <w:bookmarkEnd w:id="2983"/>
        <w:bookmarkEnd w:id="2984"/>
        <w:bookmarkEnd w:id="2985"/>
      </w:del>
    </w:p>
    <w:p w14:paraId="55534234" w14:textId="43D3B668" w:rsidR="00EC1917" w:rsidDel="00C774DC" w:rsidRDefault="00EC1917" w:rsidP="00EC1917">
      <w:pPr>
        <w:pStyle w:val="Heading3"/>
        <w:rPr>
          <w:del w:id="2986" w:author="phuong vu" w:date="2018-11-22T13:51:00Z"/>
        </w:rPr>
      </w:pPr>
      <w:del w:id="2987" w:author="phuong vu" w:date="2018-11-22T13:51:00Z">
        <w:r w:rsidDel="00C774DC">
          <w:delText>Yêu cầu thực thi</w:delText>
        </w:r>
        <w:bookmarkStart w:id="2988" w:name="_Toc530658683"/>
        <w:bookmarkStart w:id="2989" w:name="_Toc530662407"/>
        <w:bookmarkStart w:id="2990" w:name="_Toc530662874"/>
        <w:bookmarkStart w:id="2991" w:name="_Toc530679133"/>
        <w:bookmarkEnd w:id="2988"/>
        <w:bookmarkEnd w:id="2989"/>
        <w:bookmarkEnd w:id="2990"/>
        <w:bookmarkEnd w:id="2991"/>
      </w:del>
    </w:p>
    <w:p w14:paraId="21BFCD60" w14:textId="16780803" w:rsidR="00B22780" w:rsidRPr="007C127C" w:rsidDel="00C774DC" w:rsidRDefault="00B22780" w:rsidP="007C127C">
      <w:pPr>
        <w:rPr>
          <w:del w:id="2992" w:author="phuong vu" w:date="2018-11-22T13:51:00Z"/>
          <w:lang w:val="en-US"/>
        </w:rPr>
      </w:pPr>
      <w:del w:id="2993" w:author="phuong vu" w:date="2018-11-22T13:51:00Z">
        <w:r w:rsidDel="00C774DC">
          <w:rPr>
            <w:lang w:val="en-US"/>
          </w:rPr>
          <w:tab/>
          <w:delText>Giao diện đồng nhất đối với cả ứng dụng điện thoại và trang web. Sử dụng tông màu đơn giản hài hòa tạo thiện cảm khi sử dụng.</w:delText>
        </w:r>
        <w:bookmarkStart w:id="2994" w:name="_Toc530658684"/>
        <w:bookmarkStart w:id="2995" w:name="_Toc530662408"/>
        <w:bookmarkStart w:id="2996" w:name="_Toc530662875"/>
        <w:bookmarkStart w:id="2997" w:name="_Toc530679134"/>
        <w:bookmarkEnd w:id="2994"/>
        <w:bookmarkEnd w:id="2995"/>
        <w:bookmarkEnd w:id="2996"/>
        <w:bookmarkEnd w:id="2997"/>
      </w:del>
    </w:p>
    <w:p w14:paraId="6E74B1FD" w14:textId="753B4640" w:rsidR="00B22780" w:rsidRPr="007C127C" w:rsidDel="00C774DC" w:rsidRDefault="00B22780" w:rsidP="007C127C">
      <w:pPr>
        <w:rPr>
          <w:del w:id="2998" w:author="phuong vu" w:date="2018-11-22T13:51:00Z"/>
          <w:lang w:val="en-US"/>
        </w:rPr>
      </w:pPr>
      <w:del w:id="2999" w:author="phuong vu" w:date="2018-11-22T13:51:00Z">
        <w:r w:rsidDel="00C774DC">
          <w:tab/>
        </w:r>
        <w:r w:rsidDel="00C774DC">
          <w:rPr>
            <w:lang w:val="en-US"/>
          </w:rPr>
          <w:delText>Đối với ứng dụng điện thoại, mọi dữ liệu điều được truy xuất lại từ server mỗi lần sử dụng ứng dụng.</w:delText>
        </w:r>
        <w:bookmarkStart w:id="3000" w:name="_Toc530658685"/>
        <w:bookmarkStart w:id="3001" w:name="_Toc530662409"/>
        <w:bookmarkStart w:id="3002" w:name="_Toc530662876"/>
        <w:bookmarkStart w:id="3003" w:name="_Toc530679135"/>
        <w:bookmarkEnd w:id="3000"/>
        <w:bookmarkEnd w:id="3001"/>
        <w:bookmarkEnd w:id="3002"/>
        <w:bookmarkEnd w:id="3003"/>
      </w:del>
    </w:p>
    <w:p w14:paraId="7A1434A4" w14:textId="76C8E9EA" w:rsidR="00EC1917" w:rsidDel="00C774DC" w:rsidRDefault="00EC1917" w:rsidP="00EC1917">
      <w:pPr>
        <w:pStyle w:val="Heading3"/>
        <w:rPr>
          <w:del w:id="3004" w:author="phuong vu" w:date="2018-11-22T13:51:00Z"/>
        </w:rPr>
      </w:pPr>
      <w:del w:id="3005" w:author="phuong vu" w:date="2018-11-22T13:51:00Z">
        <w:r w:rsidDel="00C774DC">
          <w:delText>Yêu cầu chất lượng phần mềm</w:delText>
        </w:r>
        <w:bookmarkStart w:id="3006" w:name="_Toc530658686"/>
        <w:bookmarkStart w:id="3007" w:name="_Toc530662410"/>
        <w:bookmarkStart w:id="3008" w:name="_Toc530662877"/>
        <w:bookmarkStart w:id="3009" w:name="_Toc530679136"/>
        <w:bookmarkEnd w:id="3006"/>
        <w:bookmarkEnd w:id="3007"/>
        <w:bookmarkEnd w:id="3008"/>
        <w:bookmarkEnd w:id="3009"/>
      </w:del>
    </w:p>
    <w:p w14:paraId="407C4F30" w14:textId="579B386B" w:rsidR="00B22780" w:rsidRPr="007C127C" w:rsidDel="00C774DC" w:rsidRDefault="00B22780" w:rsidP="007C127C">
      <w:pPr>
        <w:ind w:firstLine="720"/>
        <w:rPr>
          <w:del w:id="3010" w:author="phuong vu" w:date="2018-11-22T13:51:00Z"/>
          <w:lang w:val="en-US"/>
        </w:rPr>
      </w:pPr>
      <w:del w:id="3011" w:author="phuong vu" w:date="2018-11-22T13:51:00Z">
        <w:r w:rsidRPr="007C127C" w:rsidDel="00C774DC">
          <w:rPr>
            <w:lang w:val="en-US"/>
          </w:rPr>
          <w:delText xml:space="preserve">Tính đúng đắn: các chức năng của hệ thống hoạt động đúng theo yêu cầu. </w:delText>
        </w:r>
        <w:bookmarkStart w:id="3012" w:name="_Toc530658687"/>
        <w:bookmarkStart w:id="3013" w:name="_Toc530662411"/>
        <w:bookmarkStart w:id="3014" w:name="_Toc530662878"/>
        <w:bookmarkStart w:id="3015" w:name="_Toc530679137"/>
        <w:bookmarkEnd w:id="3012"/>
        <w:bookmarkEnd w:id="3013"/>
        <w:bookmarkEnd w:id="3014"/>
        <w:bookmarkEnd w:id="3015"/>
      </w:del>
    </w:p>
    <w:p w14:paraId="7BF6C936" w14:textId="7C8BCEBC" w:rsidR="00B22780" w:rsidRPr="007C127C" w:rsidDel="00C774DC" w:rsidRDefault="00B22780" w:rsidP="007C127C">
      <w:pPr>
        <w:ind w:firstLine="720"/>
        <w:rPr>
          <w:del w:id="3016" w:author="phuong vu" w:date="2018-11-22T13:51:00Z"/>
          <w:lang w:val="en-US"/>
        </w:rPr>
      </w:pPr>
      <w:del w:id="3017" w:author="phuong vu" w:date="2018-11-22T13:51:00Z">
        <w:r w:rsidRPr="007C127C" w:rsidDel="00C774DC">
          <w:rPr>
            <w:lang w:val="en-US"/>
          </w:rPr>
          <w:delText xml:space="preserve">Tính khả chuyển: ứng dụng dễ dàng cài đặt và chạy tốt trên </w:delText>
        </w:r>
        <w:r w:rsidR="002F05BD" w:rsidDel="00C774DC">
          <w:rPr>
            <w:lang w:val="en-US"/>
          </w:rPr>
          <w:delText xml:space="preserve">mọi </w:delText>
        </w:r>
        <w:r w:rsidRPr="007C127C" w:rsidDel="00C774DC">
          <w:rPr>
            <w:lang w:val="en-US"/>
          </w:rPr>
          <w:delText>phiên bản</w:delText>
        </w:r>
        <w:r w:rsidR="002F05BD" w:rsidDel="00C774DC">
          <w:rPr>
            <w:lang w:val="en-US"/>
          </w:rPr>
          <w:delText xml:space="preserve"> từ 5.0 trở lên và nhiều</w:delText>
        </w:r>
        <w:r w:rsidRPr="007C127C" w:rsidDel="00C774DC">
          <w:rPr>
            <w:lang w:val="en-US"/>
          </w:rPr>
          <w:delText xml:space="preserve"> loại thiết bị Android</w:delText>
        </w:r>
        <w:r w:rsidR="002F05BD" w:rsidDel="00C774DC">
          <w:rPr>
            <w:lang w:val="en-US"/>
          </w:rPr>
          <w:delText xml:space="preserve"> khác nhau</w:delText>
        </w:r>
        <w:r w:rsidRPr="007C127C" w:rsidDel="00C774DC">
          <w:rPr>
            <w:lang w:val="en-US"/>
          </w:rPr>
          <w:delText>.</w:delText>
        </w:r>
        <w:bookmarkStart w:id="3018" w:name="_Toc530658688"/>
        <w:bookmarkStart w:id="3019" w:name="_Toc530662412"/>
        <w:bookmarkStart w:id="3020" w:name="_Toc530662879"/>
        <w:bookmarkStart w:id="3021" w:name="_Toc530679138"/>
        <w:bookmarkEnd w:id="3018"/>
        <w:bookmarkEnd w:id="3019"/>
        <w:bookmarkEnd w:id="3020"/>
        <w:bookmarkEnd w:id="3021"/>
      </w:del>
    </w:p>
    <w:p w14:paraId="45922895" w14:textId="2B6E1E95" w:rsidR="00B22780" w:rsidRPr="007C127C" w:rsidDel="00C774DC" w:rsidRDefault="00B22780" w:rsidP="007C127C">
      <w:pPr>
        <w:ind w:firstLine="720"/>
        <w:rPr>
          <w:del w:id="3022" w:author="phuong vu" w:date="2018-11-22T13:51:00Z"/>
          <w:lang w:val="en-US"/>
        </w:rPr>
      </w:pPr>
      <w:del w:id="3023" w:author="phuong vu" w:date="2018-11-22T13:51:00Z">
        <w:r w:rsidRPr="007C127C" w:rsidDel="00C774DC">
          <w:rPr>
            <w:lang w:val="en-US"/>
          </w:rPr>
          <w:delText>Tính có thể bảo trì: mã nguồn được viết rõ ràng, dễ đọc, dễ bảo trì</w:delText>
        </w:r>
        <w:r w:rsidR="002F05BD" w:rsidDel="00C774DC">
          <w:rPr>
            <w:lang w:val="en-US"/>
          </w:rPr>
          <w:delText>, cung cấp tài liệu cài đặt phần mềm.</w:delText>
        </w:r>
        <w:bookmarkStart w:id="3024" w:name="_Toc530658689"/>
        <w:bookmarkStart w:id="3025" w:name="_Toc530662413"/>
        <w:bookmarkStart w:id="3026" w:name="_Toc530662880"/>
        <w:bookmarkStart w:id="3027" w:name="_Toc530679139"/>
        <w:bookmarkEnd w:id="3024"/>
        <w:bookmarkEnd w:id="3025"/>
        <w:bookmarkEnd w:id="3026"/>
        <w:bookmarkEnd w:id="3027"/>
      </w:del>
    </w:p>
    <w:p w14:paraId="2B19C28A" w14:textId="70BD2068" w:rsidR="002F05BD" w:rsidRPr="007C127C" w:rsidDel="00C774DC" w:rsidRDefault="00B22780" w:rsidP="007C127C">
      <w:pPr>
        <w:ind w:firstLine="720"/>
        <w:rPr>
          <w:del w:id="3028" w:author="phuong vu" w:date="2018-11-22T13:51:00Z"/>
          <w:lang w:val="en-US"/>
        </w:rPr>
      </w:pPr>
      <w:del w:id="3029" w:author="phuong vu" w:date="2018-11-22T13:51:00Z">
        <w:r w:rsidRPr="007C127C" w:rsidDel="00C774DC">
          <w:rPr>
            <w:lang w:val="en-US"/>
          </w:rPr>
          <w:delText>Khả năng chịu lỗi: ứng dụng có khả năng xử lý lỗi khi gặp sự cố, đưa ra thông báo khi gặp lỗi.</w:delText>
        </w:r>
        <w:bookmarkStart w:id="3030" w:name="_Toc530658690"/>
        <w:bookmarkStart w:id="3031" w:name="_Toc530662414"/>
        <w:bookmarkStart w:id="3032" w:name="_Toc530662881"/>
        <w:bookmarkStart w:id="3033" w:name="_Toc530679140"/>
        <w:bookmarkEnd w:id="3030"/>
        <w:bookmarkEnd w:id="3031"/>
        <w:bookmarkEnd w:id="3032"/>
        <w:bookmarkEnd w:id="3033"/>
      </w:del>
    </w:p>
    <w:p w14:paraId="311ED7B4" w14:textId="0FD9F243" w:rsidR="002F05BD" w:rsidDel="004F472B" w:rsidRDefault="002F05BD" w:rsidP="002F05BD">
      <w:pPr>
        <w:pStyle w:val="Heading4"/>
        <w:spacing w:line="360" w:lineRule="auto"/>
        <w:rPr>
          <w:del w:id="3034" w:author="phuong vu" w:date="2018-11-16T10:04:00Z"/>
        </w:rPr>
      </w:pPr>
      <w:del w:id="3035" w:author="phuong vu" w:date="2018-11-16T10:04:00Z">
        <w:r w:rsidDel="004F472B">
          <w:delText>Các quy tắc nghiệp vụ</w:delText>
        </w:r>
        <w:bookmarkStart w:id="3036" w:name="_Toc530605697"/>
        <w:bookmarkStart w:id="3037" w:name="_Toc530657403"/>
        <w:bookmarkStart w:id="3038" w:name="_Toc530658691"/>
        <w:bookmarkStart w:id="3039" w:name="_Toc530662415"/>
        <w:bookmarkStart w:id="3040" w:name="_Toc530662882"/>
        <w:bookmarkStart w:id="3041" w:name="_Toc530679141"/>
        <w:bookmarkEnd w:id="3036"/>
        <w:bookmarkEnd w:id="3037"/>
        <w:bookmarkEnd w:id="3038"/>
        <w:bookmarkEnd w:id="3039"/>
        <w:bookmarkEnd w:id="3040"/>
        <w:bookmarkEnd w:id="3041"/>
      </w:del>
    </w:p>
    <w:p w14:paraId="0745E206" w14:textId="6096C06B" w:rsidR="002F05BD" w:rsidDel="004F472B" w:rsidRDefault="002F05BD" w:rsidP="007C127C">
      <w:pPr>
        <w:ind w:firstLine="720"/>
        <w:rPr>
          <w:del w:id="3042" w:author="phuong vu" w:date="2018-11-16T10:04:00Z"/>
        </w:rPr>
      </w:pPr>
      <w:del w:id="3043" w:author="phuong vu" w:date="2018-11-16T10:04:00Z">
        <w:r w:rsidDel="004F472B">
          <w:delText>Trong quá trình phát triển ứng dụng, không sử dụng các phần mềm lậu để phân tích, đặc tả, thiết kế, cài đặt, kiểm thử và triển khai.</w:delText>
        </w:r>
        <w:bookmarkStart w:id="3044" w:name="_Toc530605698"/>
        <w:bookmarkStart w:id="3045" w:name="_Toc530657404"/>
        <w:bookmarkStart w:id="3046" w:name="_Toc530658692"/>
        <w:bookmarkStart w:id="3047" w:name="_Toc530662416"/>
        <w:bookmarkStart w:id="3048" w:name="_Toc530662883"/>
        <w:bookmarkStart w:id="3049" w:name="_Toc530679142"/>
        <w:bookmarkEnd w:id="3044"/>
        <w:bookmarkEnd w:id="3045"/>
        <w:bookmarkEnd w:id="3046"/>
        <w:bookmarkEnd w:id="3047"/>
        <w:bookmarkEnd w:id="3048"/>
        <w:bookmarkEnd w:id="3049"/>
      </w:del>
    </w:p>
    <w:p w14:paraId="52F5A647" w14:textId="5BEE0B21" w:rsidR="002F05BD" w:rsidRPr="007C127C" w:rsidDel="004F472B" w:rsidRDefault="002F05BD" w:rsidP="007C127C">
      <w:pPr>
        <w:ind w:firstLine="720"/>
        <w:rPr>
          <w:del w:id="3050" w:author="phuong vu" w:date="2018-11-16T10:04:00Z"/>
        </w:rPr>
      </w:pPr>
      <w:del w:id="3051" w:author="phuong vu" w:date="2018-11-16T10:04:00Z">
        <w:r w:rsidDel="004F472B">
          <w:delText>Ứng dụng không chứa các thông tin sai lệch, không vi phạm các quy định của pháp luật.</w:delText>
        </w:r>
        <w:bookmarkStart w:id="3052" w:name="_Toc530605699"/>
        <w:bookmarkStart w:id="3053" w:name="_Toc530657405"/>
        <w:bookmarkStart w:id="3054" w:name="_Toc530658693"/>
        <w:bookmarkStart w:id="3055" w:name="_Toc530662417"/>
        <w:bookmarkStart w:id="3056" w:name="_Toc530662884"/>
        <w:bookmarkStart w:id="3057" w:name="_Toc530679143"/>
        <w:bookmarkEnd w:id="3052"/>
        <w:bookmarkEnd w:id="3053"/>
        <w:bookmarkEnd w:id="3054"/>
        <w:bookmarkEnd w:id="3055"/>
        <w:bookmarkEnd w:id="3056"/>
        <w:bookmarkEnd w:id="3057"/>
      </w:del>
    </w:p>
    <w:p w14:paraId="568271F3" w14:textId="2AD19F26" w:rsidR="00F05D3D" w:rsidRPr="00A14218" w:rsidRDefault="00C774DC">
      <w:pPr>
        <w:pStyle w:val="Heading1"/>
        <w:ind w:left="360"/>
        <w:pPrChange w:id="3058" w:author="phuong vu" w:date="2018-11-22T13:55:00Z">
          <w:pPr>
            <w:pStyle w:val="Heading2"/>
          </w:pPr>
        </w:pPrChange>
      </w:pPr>
      <w:bookmarkStart w:id="3059" w:name="_Toc530679144"/>
      <w:r>
        <w:t>THIẾT KẾ VÀ CÀI ĐẶT</w:t>
      </w:r>
      <w:bookmarkEnd w:id="3059"/>
    </w:p>
    <w:p w14:paraId="11721B01" w14:textId="4C802CAA" w:rsidR="00EC1917" w:rsidRDefault="00EC1917" w:rsidP="00EC1917">
      <w:pPr>
        <w:pStyle w:val="Heading3"/>
      </w:pPr>
      <w:bookmarkStart w:id="3060" w:name="_Toc530679145"/>
      <w:r>
        <w:t>Kiến tr</w:t>
      </w:r>
      <w:r w:rsidR="006327EB">
        <w:t>ú</w:t>
      </w:r>
      <w:r>
        <w:t>c hệ thống</w:t>
      </w:r>
      <w:bookmarkEnd w:id="3060"/>
    </w:p>
    <w:p w14:paraId="6C3E4ED8" w14:textId="77777777" w:rsidR="00E23E74" w:rsidRPr="006A2C8A" w:rsidRDefault="00E23E74" w:rsidP="00E4365A"/>
    <w:p w14:paraId="3FF87DEF" w14:textId="7D07EFA5" w:rsidR="00E23E74" w:rsidRDefault="00E23E74" w:rsidP="00E4365A">
      <w:pPr>
        <w:keepNext/>
      </w:pPr>
      <w:del w:id="3061" w:author="phuong vu" w:date="2018-11-22T19:32:00Z">
        <w:r w:rsidDel="00D37715">
          <w:rPr>
            <w:noProof/>
          </w:rPr>
          <w:drawing>
            <wp:inline distT="0" distB="0" distL="0" distR="0" wp14:anchorId="1818B09C" wp14:editId="348195E9">
              <wp:extent cx="5579745" cy="210502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9745" cy="2105025"/>
                      </a:xfrm>
                      <a:prstGeom prst="rect">
                        <a:avLst/>
                      </a:prstGeom>
                      <a:noFill/>
                      <a:ln>
                        <a:noFill/>
                      </a:ln>
                    </pic:spPr>
                  </pic:pic>
                </a:graphicData>
              </a:graphic>
            </wp:inline>
          </w:drawing>
        </w:r>
      </w:del>
    </w:p>
    <w:p w14:paraId="7B94E412" w14:textId="275F2034" w:rsidR="00A14218" w:rsidDel="00C774DC" w:rsidRDefault="00E23E74" w:rsidP="00E23E74">
      <w:pPr>
        <w:pStyle w:val="Caption"/>
        <w:rPr>
          <w:del w:id="3062" w:author="phuong vu" w:date="2018-11-22T13:51:00Z"/>
          <w:szCs w:val="26"/>
          <w:lang w:val="en-US"/>
        </w:rPr>
      </w:pPr>
      <w:del w:id="3063" w:author="phuong vu" w:date="2018-11-22T19:32:00Z">
        <w:r w:rsidRPr="00E4365A" w:rsidDel="00D37715">
          <w:rPr>
            <w:szCs w:val="26"/>
          </w:rPr>
          <w:delText xml:space="preserve">Hình </w:delText>
        </w:r>
      </w:del>
      <w:del w:id="3064" w:author="phuong vu" w:date="2018-11-16T11:28:00Z">
        <w:r w:rsidR="006C103E" w:rsidDel="00EC5005">
          <w:rPr>
            <w:i w:val="0"/>
            <w:iCs w:val="0"/>
          </w:rPr>
          <w:fldChar w:fldCharType="begin"/>
        </w:r>
        <w:r w:rsidR="006C103E" w:rsidDel="00EC5005">
          <w:rPr>
            <w:szCs w:val="26"/>
          </w:rPr>
          <w:delInstrText xml:space="preserve"> STYLEREF 1 \s </w:delInstrText>
        </w:r>
        <w:r w:rsidR="006C103E" w:rsidDel="00EC5005">
          <w:rPr>
            <w:i w:val="0"/>
            <w:iCs w:val="0"/>
          </w:rPr>
          <w:fldChar w:fldCharType="separate"/>
        </w:r>
        <w:r w:rsidR="006C103E" w:rsidDel="00EC5005">
          <w:rPr>
            <w:noProof/>
            <w:szCs w:val="26"/>
          </w:rPr>
          <w:delText>3</w:delText>
        </w:r>
        <w:r w:rsidR="006C103E" w:rsidDel="00EC5005">
          <w:rPr>
            <w:i w:val="0"/>
            <w:iCs w:val="0"/>
          </w:rPr>
          <w:fldChar w:fldCharType="end"/>
        </w:r>
        <w:r w:rsidR="006C103E" w:rsidDel="00EC5005">
          <w:rPr>
            <w:szCs w:val="26"/>
          </w:rPr>
          <w:delText>.</w:delText>
        </w:r>
        <w:r w:rsidR="006C103E" w:rsidDel="00EC5005">
          <w:rPr>
            <w:i w:val="0"/>
            <w:iCs w:val="0"/>
          </w:rPr>
          <w:fldChar w:fldCharType="begin"/>
        </w:r>
        <w:r w:rsidR="006C103E" w:rsidDel="00EC5005">
          <w:rPr>
            <w:szCs w:val="26"/>
          </w:rPr>
          <w:delInstrText xml:space="preserve"> SEQ Hình \* ARABIC \s 1 </w:delInstrText>
        </w:r>
        <w:r w:rsidR="006C103E" w:rsidDel="00EC5005">
          <w:rPr>
            <w:i w:val="0"/>
            <w:iCs w:val="0"/>
          </w:rPr>
          <w:fldChar w:fldCharType="separate"/>
        </w:r>
        <w:r w:rsidR="006C103E" w:rsidDel="00EC5005">
          <w:rPr>
            <w:noProof/>
            <w:szCs w:val="26"/>
          </w:rPr>
          <w:delText>1</w:delText>
        </w:r>
        <w:r w:rsidR="006C103E" w:rsidDel="00EC5005">
          <w:rPr>
            <w:i w:val="0"/>
            <w:iCs w:val="0"/>
          </w:rPr>
          <w:fldChar w:fldCharType="end"/>
        </w:r>
      </w:del>
      <w:del w:id="3065" w:author="phuong vu" w:date="2018-11-22T19:32:00Z">
        <w:r w:rsidRPr="00E4365A" w:rsidDel="00D37715">
          <w:rPr>
            <w:szCs w:val="26"/>
            <w:lang w:val="en-US"/>
          </w:rPr>
          <w:delText xml:space="preserve">: </w:delText>
        </w:r>
      </w:del>
      <w:del w:id="3066" w:author="phuong vu" w:date="2018-11-18T19:51:00Z">
        <w:r w:rsidRPr="00E4365A" w:rsidDel="000C3B2E">
          <w:rPr>
            <w:szCs w:val="26"/>
            <w:lang w:val="en-US"/>
          </w:rPr>
          <w:delText>Mô hình kiến trúc hệ thống</w:delText>
        </w:r>
      </w:del>
    </w:p>
    <w:p w14:paraId="64EBDE18" w14:textId="00FEA1FB" w:rsidR="00E23E74" w:rsidDel="00D37715" w:rsidRDefault="00E23E74">
      <w:pPr>
        <w:pStyle w:val="Caption"/>
        <w:rPr>
          <w:del w:id="3067" w:author="phuong vu" w:date="2018-11-22T19:32:00Z"/>
          <w:lang w:val="en-US"/>
        </w:rPr>
        <w:pPrChange w:id="3068" w:author="phuong vu" w:date="2018-11-22T13:51:00Z">
          <w:pPr/>
        </w:pPrChange>
      </w:pPr>
    </w:p>
    <w:p w14:paraId="343AF6FD" w14:textId="3760E39B" w:rsidR="00AD52C9" w:rsidRPr="006A2C8A" w:rsidRDefault="003B08E2" w:rsidP="00E4365A">
      <w:r>
        <w:rPr>
          <w:noProof/>
        </w:rPr>
        <mc:AlternateContent>
          <mc:Choice Requires="wps">
            <w:drawing>
              <wp:anchor distT="0" distB="0" distL="114300" distR="114300" simplePos="0" relativeHeight="251672576" behindDoc="0" locked="0" layoutInCell="1" allowOverlap="1" wp14:anchorId="6F89E235" wp14:editId="497460F7">
                <wp:simplePos x="0" y="0"/>
                <wp:positionH relativeFrom="column">
                  <wp:posOffset>-356870</wp:posOffset>
                </wp:positionH>
                <wp:positionV relativeFrom="paragraph">
                  <wp:posOffset>8046085</wp:posOffset>
                </wp:positionV>
                <wp:extent cx="629412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45C2493C" w14:textId="206F7D4E" w:rsidR="00627671" w:rsidRPr="00277F44" w:rsidRDefault="00627671" w:rsidP="00277F44">
                            <w:pPr>
                              <w:pStyle w:val="Caption"/>
                              <w:rPr>
                                <w:noProof/>
                                <w:szCs w:val="26"/>
                              </w:rPr>
                            </w:pPr>
                            <w:bookmarkStart w:id="3069" w:name="_Toc530678664"/>
                            <w:r w:rsidRPr="00277F44">
                              <w:rPr>
                                <w:szCs w:val="26"/>
                              </w:rPr>
                              <w:t xml:space="preserve">Hình </w:t>
                            </w:r>
                            <w:ins w:id="3070" w:author="phuong vu" w:date="2018-11-22T18:14:00Z">
                              <w:r>
                                <w:rPr>
                                  <w:szCs w:val="26"/>
                                </w:rPr>
                                <w:fldChar w:fldCharType="begin"/>
                              </w:r>
                              <w:r>
                                <w:rPr>
                                  <w:szCs w:val="26"/>
                                </w:rPr>
                                <w:instrText xml:space="preserve"> STYLEREF 1 \s </w:instrText>
                              </w:r>
                            </w:ins>
                            <w:r>
                              <w:rPr>
                                <w:szCs w:val="26"/>
                              </w:rPr>
                              <w:fldChar w:fldCharType="separate"/>
                            </w:r>
                            <w:r>
                              <w:rPr>
                                <w:noProof/>
                                <w:szCs w:val="26"/>
                              </w:rPr>
                              <w:t>3</w:t>
                            </w:r>
                            <w:ins w:id="3071" w:author="phuong vu" w:date="2018-11-22T18:1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3072" w:author="phuong vu" w:date="2018-11-22T18:14:00Z">
                              <w:r>
                                <w:rPr>
                                  <w:noProof/>
                                  <w:szCs w:val="26"/>
                                </w:rPr>
                                <w:t>2</w:t>
                              </w:r>
                              <w:r>
                                <w:rPr>
                                  <w:szCs w:val="26"/>
                                </w:rPr>
                                <w:fldChar w:fldCharType="end"/>
                              </w:r>
                            </w:ins>
                            <w:del w:id="3073"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w:delText>
                              </w:r>
                              <w:r w:rsidDel="00EC5005">
                                <w:rPr>
                                  <w:szCs w:val="26"/>
                                </w:rPr>
                                <w:fldChar w:fldCharType="end"/>
                              </w:r>
                            </w:del>
                            <w:r w:rsidRPr="00277F44">
                              <w:rPr>
                                <w:szCs w:val="26"/>
                                <w:lang w:val="en-US"/>
                              </w:rPr>
                              <w:t xml:space="preserve"> </w:t>
                            </w:r>
                            <w:r w:rsidRPr="00814A06">
                              <w:rPr>
                                <w:szCs w:val="26"/>
                                <w:lang w:val="en-US"/>
                              </w:rPr>
                              <w:t>Sơ đồ phân rã chức năng</w:t>
                            </w:r>
                            <w:bookmarkEnd w:id="30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89E235" id="_x0000_t202" coordsize="21600,21600" o:spt="202" path="m,l,21600r21600,l21600,xe">
                <v:stroke joinstyle="miter"/>
                <v:path gradientshapeok="t" o:connecttype="rect"/>
              </v:shapetype>
              <v:shape id="Text Box 22" o:spid="_x0000_s1026" type="#_x0000_t202" style="position:absolute;left:0;text-align:left;margin-left:-28.1pt;margin-top:633.55pt;width:495.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" stroked="f">
                <v:textbox style="mso-fit-shape-to-text:t" inset="0,0,0,0">
                  <w:txbxContent>
                    <w:p w14:paraId="45C2493C" w14:textId="206F7D4E" w:rsidR="00627671" w:rsidRPr="00277F44" w:rsidRDefault="00627671" w:rsidP="00277F44">
                      <w:pPr>
                        <w:pStyle w:val="Caption"/>
                        <w:rPr>
                          <w:noProof/>
                          <w:szCs w:val="26"/>
                        </w:rPr>
                      </w:pPr>
                      <w:bookmarkStart w:id="3074" w:name="_Toc530678664"/>
                      <w:r w:rsidRPr="00277F44">
                        <w:rPr>
                          <w:szCs w:val="26"/>
                        </w:rPr>
                        <w:t xml:space="preserve">Hình </w:t>
                      </w:r>
                      <w:ins w:id="3075" w:author="phuong vu" w:date="2018-11-22T18:14:00Z">
                        <w:r>
                          <w:rPr>
                            <w:szCs w:val="26"/>
                          </w:rPr>
                          <w:fldChar w:fldCharType="begin"/>
                        </w:r>
                        <w:r>
                          <w:rPr>
                            <w:szCs w:val="26"/>
                          </w:rPr>
                          <w:instrText xml:space="preserve"> STYLEREF 1 \s </w:instrText>
                        </w:r>
                      </w:ins>
                      <w:r>
                        <w:rPr>
                          <w:szCs w:val="26"/>
                        </w:rPr>
                        <w:fldChar w:fldCharType="separate"/>
                      </w:r>
                      <w:r>
                        <w:rPr>
                          <w:noProof/>
                          <w:szCs w:val="26"/>
                        </w:rPr>
                        <w:t>3</w:t>
                      </w:r>
                      <w:ins w:id="3076" w:author="phuong vu" w:date="2018-11-22T18:1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3077" w:author="phuong vu" w:date="2018-11-22T18:14:00Z">
                        <w:r>
                          <w:rPr>
                            <w:noProof/>
                            <w:szCs w:val="26"/>
                          </w:rPr>
                          <w:t>2</w:t>
                        </w:r>
                        <w:r>
                          <w:rPr>
                            <w:szCs w:val="26"/>
                          </w:rPr>
                          <w:fldChar w:fldCharType="end"/>
                        </w:r>
                      </w:ins>
                      <w:del w:id="3078"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w:delText>
                        </w:r>
                        <w:r w:rsidDel="00EC5005">
                          <w:rPr>
                            <w:szCs w:val="26"/>
                          </w:rPr>
                          <w:fldChar w:fldCharType="end"/>
                        </w:r>
                      </w:del>
                      <w:r w:rsidRPr="00277F44">
                        <w:rPr>
                          <w:szCs w:val="26"/>
                          <w:lang w:val="en-US"/>
                        </w:rPr>
                        <w:t xml:space="preserve"> </w:t>
                      </w:r>
                      <w:r w:rsidRPr="00814A06">
                        <w:rPr>
                          <w:szCs w:val="26"/>
                          <w:lang w:val="en-US"/>
                        </w:rPr>
                        <w:t>Sơ đồ phân rã chức năng</w:t>
                      </w:r>
                      <w:bookmarkEnd w:id="3074"/>
                    </w:p>
                  </w:txbxContent>
                </v:textbox>
                <w10:wrap type="topAndBottom"/>
              </v:shape>
            </w:pict>
          </mc:Fallback>
        </mc:AlternateContent>
      </w:r>
      <w:del w:id="3079" w:author="phuong vu" w:date="2018-11-22T19:32:00Z">
        <w:r w:rsidR="0084493D" w:rsidDel="00D37715">
          <w:rPr>
            <w:noProof/>
            <w:lang w:val="en-US"/>
          </w:rPr>
          <w:drawing>
            <wp:anchor distT="0" distB="0" distL="114300" distR="114300" simplePos="0" relativeHeight="251670528" behindDoc="0" locked="0" layoutInCell="1" allowOverlap="1" wp14:anchorId="4368A376" wp14:editId="3C8917F6">
              <wp:simplePos x="0" y="0"/>
              <wp:positionH relativeFrom="margin">
                <wp:align>center</wp:align>
              </wp:positionH>
              <wp:positionV relativeFrom="paragraph">
                <wp:posOffset>908050</wp:posOffset>
              </wp:positionV>
              <wp:extent cx="6294120" cy="7080885"/>
              <wp:effectExtent l="0" t="0" r="0" b="5715"/>
              <wp:wrapTopAndBottom/>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margin">
                <wp14:pctWidth>0</wp14:pctWidth>
              </wp14:sizeRelH>
              <wp14:sizeRelV relativeFrom="margin">
                <wp14:pctHeight>0</wp14:pctHeight>
              </wp14:sizeRelV>
            </wp:anchor>
          </w:drawing>
        </w:r>
      </w:del>
      <w:r w:rsidR="00E23E74">
        <w:rPr>
          <w:lang w:val="en-US"/>
        </w:rPr>
        <w:tab/>
      </w:r>
      <w:del w:id="3080" w:author="phuong vu" w:date="2018-11-22T19:32:00Z">
        <w:r w:rsidR="00E23E74" w:rsidDel="00D37715">
          <w:rPr>
            <w:lang w:val="en-US"/>
          </w:rPr>
          <w:delText xml:space="preserve">Hệ thống được xây dựng theo mô hình </w:delText>
        </w:r>
        <w:r w:rsidR="00B548E3" w:rsidDel="00D37715">
          <w:rPr>
            <w:lang w:val="en-US"/>
          </w:rPr>
          <w:delText>Web Service APIs</w:delText>
        </w:r>
        <w:r w:rsidR="00130308" w:rsidDel="00D37715">
          <w:rPr>
            <w:lang w:val="en-US"/>
          </w:rPr>
          <w:delText>. Với server</w:delText>
        </w:r>
        <w:r w:rsidR="00B548E3" w:rsidDel="00D37715">
          <w:rPr>
            <w:lang w:val="en-US"/>
          </w:rPr>
          <w:delText xml:space="preserve"> API</w:delText>
        </w:r>
        <w:r w:rsidR="00130308" w:rsidDel="00D37715">
          <w:rPr>
            <w:lang w:val="en-US"/>
          </w:rPr>
          <w:delText xml:space="preserve"> được xây dựng dựa trên GraphQL và Postgrahile với nhiệm vụ chính là cung cấp các chức năng thêm, sửa, xóa dữ liệu</w:delText>
        </w:r>
        <w:r w:rsidR="00B548E3" w:rsidDel="00D37715">
          <w:rPr>
            <w:lang w:val="en-US"/>
          </w:rPr>
          <w:delText xml:space="preserve"> và các chức năng xử lí khác</w:delText>
        </w:r>
        <w:r w:rsidR="00130308" w:rsidDel="00D37715">
          <w:rPr>
            <w:lang w:val="en-US"/>
          </w:rPr>
          <w:delText xml:space="preserve"> cho client</w:delText>
        </w:r>
        <w:r w:rsidR="00BD1DD9" w:rsidDel="00D37715">
          <w:rPr>
            <w:lang w:val="en-US"/>
          </w:rPr>
          <w:delText>. Client thực hiện các chức năng cung cấp dữ liệu chuẩn cho server xử lí</w:delText>
        </w:r>
        <w:r w:rsidR="00B548E3" w:rsidDel="00D37715">
          <w:rPr>
            <w:lang w:val="en-US"/>
          </w:rPr>
          <w:delText>.</w:delText>
        </w:r>
      </w:del>
    </w:p>
    <w:p w14:paraId="2E79B060" w14:textId="137080AE" w:rsidR="00EC1917" w:rsidDel="0039662E" w:rsidRDefault="00EC1917" w:rsidP="00EC1917">
      <w:pPr>
        <w:pStyle w:val="Heading3"/>
        <w:rPr>
          <w:del w:id="3081" w:author="phuong vu" w:date="2018-11-21T23:16:00Z"/>
        </w:rPr>
      </w:pPr>
      <w:del w:id="3082" w:author="phuong vu" w:date="2018-11-21T23:16:00Z">
        <w:r w:rsidDel="0039662E">
          <w:delText>Sơ đồ USE CASE</w:delText>
        </w:r>
        <w:bookmarkStart w:id="3083" w:name="_Toc530605702"/>
        <w:bookmarkStart w:id="3084" w:name="_Toc530657408"/>
        <w:bookmarkStart w:id="3085" w:name="_Toc530658696"/>
        <w:bookmarkStart w:id="3086" w:name="_Toc530662420"/>
        <w:bookmarkStart w:id="3087" w:name="_Toc530662887"/>
        <w:bookmarkStart w:id="3088" w:name="_Toc530679146"/>
        <w:bookmarkEnd w:id="3083"/>
        <w:bookmarkEnd w:id="3084"/>
        <w:bookmarkEnd w:id="3085"/>
        <w:bookmarkEnd w:id="3086"/>
        <w:bookmarkEnd w:id="3087"/>
        <w:bookmarkEnd w:id="3088"/>
      </w:del>
    </w:p>
    <w:p w14:paraId="09ACBA31" w14:textId="0CDF9B8E" w:rsidR="00176856" w:rsidDel="0039662E" w:rsidRDefault="005E7E83">
      <w:pPr>
        <w:jc w:val="center"/>
        <w:rPr>
          <w:del w:id="3089" w:author="phuong vu" w:date="2018-11-21T23:16:00Z"/>
        </w:rPr>
        <w:pPrChange w:id="3090" w:author="phuong vu" w:date="2018-11-16T10:31:00Z">
          <w:pPr>
            <w:pStyle w:val="Heading3"/>
          </w:pPr>
        </w:pPrChange>
      </w:pPr>
      <w:del w:id="3091" w:author="phuong vu" w:date="2018-11-16T10:23:00Z">
        <w:r w:rsidRPr="005E7E83" w:rsidDel="00646D15">
          <w:rPr>
            <w:noProof/>
          </w:rPr>
          <w:drawing>
            <wp:inline distT="0" distB="0" distL="0" distR="0" wp14:anchorId="738E28B4" wp14:editId="5F6762D0">
              <wp:extent cx="5855148" cy="6549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6992" cy="6562638"/>
                      </a:xfrm>
                      <a:prstGeom prst="rect">
                        <a:avLst/>
                      </a:prstGeom>
                      <a:noFill/>
                      <a:ln>
                        <a:noFill/>
                      </a:ln>
                    </pic:spPr>
                  </pic:pic>
                </a:graphicData>
              </a:graphic>
            </wp:inline>
          </w:drawing>
        </w:r>
      </w:del>
      <w:bookmarkStart w:id="3092" w:name="_Toc530605703"/>
      <w:bookmarkStart w:id="3093" w:name="_Toc530657409"/>
      <w:bookmarkStart w:id="3094" w:name="_Toc530658697"/>
      <w:bookmarkStart w:id="3095" w:name="_Toc530662421"/>
      <w:bookmarkStart w:id="3096" w:name="_Toc530662888"/>
      <w:bookmarkStart w:id="3097" w:name="_Toc530679147"/>
      <w:bookmarkEnd w:id="3092"/>
      <w:bookmarkEnd w:id="3093"/>
      <w:bookmarkEnd w:id="3094"/>
      <w:bookmarkEnd w:id="3095"/>
      <w:bookmarkEnd w:id="3096"/>
      <w:bookmarkEnd w:id="3097"/>
    </w:p>
    <w:p w14:paraId="2E305A58" w14:textId="79C6F3C7" w:rsidR="00BD1DD9" w:rsidRPr="006A2C8A" w:rsidDel="0039662E" w:rsidRDefault="00176856" w:rsidP="00E4365A">
      <w:pPr>
        <w:pStyle w:val="Caption"/>
        <w:rPr>
          <w:del w:id="3098" w:author="phuong vu" w:date="2018-11-21T23:16:00Z"/>
        </w:rPr>
      </w:pPr>
      <w:del w:id="3099" w:author="phuong vu" w:date="2018-11-21T23:16:00Z">
        <w:r w:rsidRPr="00E4365A" w:rsidDel="0039662E">
          <w:rPr>
            <w:szCs w:val="26"/>
          </w:rPr>
          <w:delText xml:space="preserve">Hình </w:delText>
        </w:r>
      </w:del>
      <w:del w:id="3100" w:author="phuong vu" w:date="2018-11-16T11:28:00Z">
        <w:r w:rsidR="006C103E" w:rsidDel="00EC5005">
          <w:fldChar w:fldCharType="begin"/>
        </w:r>
        <w:r w:rsidR="006C103E" w:rsidDel="00EC5005">
          <w:rPr>
            <w:szCs w:val="26"/>
          </w:rPr>
          <w:delInstrText xml:space="preserve"> STYLEREF 1 \s </w:delInstrText>
        </w:r>
        <w:r w:rsidR="006C103E" w:rsidDel="00EC5005">
          <w:fldChar w:fldCharType="separate"/>
        </w:r>
        <w:r w:rsidR="006C103E" w:rsidDel="00EC5005">
          <w:rPr>
            <w:noProof/>
            <w:szCs w:val="26"/>
          </w:rPr>
          <w:delText>3</w:delText>
        </w:r>
        <w:r w:rsidR="006C103E" w:rsidDel="00EC5005">
          <w:fldChar w:fldCharType="end"/>
        </w:r>
        <w:r w:rsidR="006C103E" w:rsidDel="00EC5005">
          <w:rPr>
            <w:szCs w:val="26"/>
          </w:rPr>
          <w:delText>.</w:delText>
        </w:r>
        <w:r w:rsidR="006C103E" w:rsidDel="00EC5005">
          <w:fldChar w:fldCharType="begin"/>
        </w:r>
        <w:r w:rsidR="006C103E" w:rsidDel="00EC5005">
          <w:rPr>
            <w:szCs w:val="26"/>
          </w:rPr>
          <w:delInstrText xml:space="preserve"> SEQ Hình \* ARABIC \s 1 </w:delInstrText>
        </w:r>
        <w:r w:rsidR="006C103E" w:rsidDel="00EC5005">
          <w:fldChar w:fldCharType="separate"/>
        </w:r>
        <w:r w:rsidR="006C103E" w:rsidDel="00EC5005">
          <w:rPr>
            <w:noProof/>
            <w:szCs w:val="26"/>
          </w:rPr>
          <w:delText>3</w:delText>
        </w:r>
        <w:r w:rsidR="006C103E" w:rsidDel="00EC5005">
          <w:fldChar w:fldCharType="end"/>
        </w:r>
      </w:del>
      <w:del w:id="3101" w:author="phuong vu" w:date="2018-11-21T23:16:00Z">
        <w:r w:rsidRPr="00E4365A" w:rsidDel="0039662E">
          <w:rPr>
            <w:szCs w:val="26"/>
            <w:lang w:val="en-US"/>
          </w:rPr>
          <w:delText xml:space="preserve"> Sơ đồ USE CASE</w:delText>
        </w:r>
        <w:bookmarkStart w:id="3102" w:name="_Toc530605704"/>
        <w:bookmarkStart w:id="3103" w:name="_Toc530657410"/>
        <w:bookmarkStart w:id="3104" w:name="_Toc530658698"/>
        <w:bookmarkStart w:id="3105" w:name="_Toc530662422"/>
        <w:bookmarkStart w:id="3106" w:name="_Toc530662889"/>
        <w:bookmarkStart w:id="3107" w:name="_Toc530679148"/>
        <w:bookmarkEnd w:id="3102"/>
        <w:bookmarkEnd w:id="3103"/>
        <w:bookmarkEnd w:id="3104"/>
        <w:bookmarkEnd w:id="3105"/>
        <w:bookmarkEnd w:id="3106"/>
        <w:bookmarkEnd w:id="3107"/>
      </w:del>
    </w:p>
    <w:p w14:paraId="3E178335" w14:textId="3E6F13E8" w:rsidR="004A77C2" w:rsidDel="007625B6" w:rsidRDefault="004A77C2" w:rsidP="004A77C2">
      <w:pPr>
        <w:pStyle w:val="Heading3"/>
        <w:rPr>
          <w:del w:id="3108" w:author="phuong vu" w:date="2018-11-16T10:35:00Z"/>
        </w:rPr>
      </w:pPr>
      <w:del w:id="3109" w:author="phuong vu" w:date="2018-11-16T10:35:00Z">
        <w:r w:rsidDel="007625B6">
          <w:delText>Sơ đồ phân rã USE CASE</w:delText>
        </w:r>
        <w:bookmarkStart w:id="3110" w:name="_Toc530605705"/>
        <w:bookmarkStart w:id="3111" w:name="_Toc530657411"/>
        <w:bookmarkStart w:id="3112" w:name="_Toc530658699"/>
        <w:bookmarkStart w:id="3113" w:name="_Toc530662423"/>
        <w:bookmarkStart w:id="3114" w:name="_Toc530662890"/>
        <w:bookmarkStart w:id="3115" w:name="_Toc530679149"/>
        <w:bookmarkEnd w:id="3110"/>
        <w:bookmarkEnd w:id="3111"/>
        <w:bookmarkEnd w:id="3112"/>
        <w:bookmarkEnd w:id="3113"/>
        <w:bookmarkEnd w:id="3114"/>
        <w:bookmarkEnd w:id="3115"/>
      </w:del>
    </w:p>
    <w:p w14:paraId="3EE3D562" w14:textId="434625CA" w:rsidR="007625B6" w:rsidRPr="00891537" w:rsidDel="00D37715" w:rsidRDefault="00C84B71">
      <w:pPr>
        <w:pStyle w:val="Caption"/>
        <w:rPr>
          <w:del w:id="3116" w:author="phuong vu" w:date="2018-11-22T19:33:00Z"/>
        </w:rPr>
        <w:pPrChange w:id="3117" w:author="phuong vu" w:date="2018-11-16T11:28:00Z">
          <w:pPr>
            <w:pStyle w:val="Heading3"/>
          </w:pPr>
        </w:pPrChange>
      </w:pPr>
      <w:del w:id="3118" w:author="phuong vu" w:date="2018-11-22T19:33:00Z">
        <w:r w:rsidDel="00D37715">
          <w:delText xml:space="preserve">Sơ đồ </w:delText>
        </w:r>
        <w:r w:rsidR="001A6E15" w:rsidDel="00D37715">
          <w:delText>C</w:delText>
        </w:r>
        <w:r w:rsidDel="00D37715">
          <w:delText>DM</w:delText>
        </w:r>
        <w:bookmarkStart w:id="3119" w:name="_Toc530679150"/>
        <w:bookmarkEnd w:id="3119"/>
      </w:del>
    </w:p>
    <w:p w14:paraId="27AB324E" w14:textId="2E654E29" w:rsidR="001A6E15" w:rsidDel="00D37715" w:rsidRDefault="001A6E15">
      <w:pPr>
        <w:pStyle w:val="Heading3"/>
        <w:rPr>
          <w:del w:id="3120" w:author="phuong vu" w:date="2018-11-22T19:33:00Z"/>
        </w:rPr>
      </w:pPr>
      <w:del w:id="3121" w:author="phuong vu" w:date="2018-11-22T19:33:00Z">
        <w:r w:rsidDel="00D37715">
          <w:delText>Sơ đồ LDM</w:delText>
        </w:r>
        <w:bookmarkStart w:id="3122" w:name="_Toc530679151"/>
        <w:bookmarkEnd w:id="3122"/>
      </w:del>
    </w:p>
    <w:p w14:paraId="244D096B" w14:textId="4666F40D" w:rsidR="009E7EFF" w:rsidRPr="00277F44" w:rsidDel="00D37715" w:rsidRDefault="008904F6" w:rsidP="00277F44">
      <w:pPr>
        <w:ind w:left="720"/>
        <w:rPr>
          <w:del w:id="3123" w:author="phuong vu" w:date="2018-11-22T19:33:00Z"/>
          <w:lang w:val="en-US"/>
        </w:rPr>
      </w:pPr>
      <w:del w:id="3124" w:author="phuong vu" w:date="2018-11-22T19:33:00Z">
        <w:r w:rsidDel="00D37715">
          <w:rPr>
            <w:lang w:val="en-US"/>
          </w:rPr>
          <w:delText xml:space="preserve">Xem phụ lục trang </w:delText>
        </w:r>
        <w:r w:rsidDel="00D37715">
          <w:rPr>
            <w:lang w:val="en-US"/>
          </w:rPr>
          <w:fldChar w:fldCharType="begin"/>
        </w:r>
        <w:r w:rsidDel="00D37715">
          <w:rPr>
            <w:lang w:val="en-US"/>
          </w:rPr>
          <w:delInstrText xml:space="preserve"> PAGEREF _Ref530053515 \h </w:delInstrText>
        </w:r>
        <w:r w:rsidDel="00D37715">
          <w:rPr>
            <w:lang w:val="en-US"/>
          </w:rPr>
        </w:r>
        <w:r w:rsidDel="00D37715">
          <w:rPr>
            <w:lang w:val="en-US"/>
          </w:rPr>
          <w:fldChar w:fldCharType="separate"/>
        </w:r>
      </w:del>
      <w:del w:id="3125" w:author="phuong vu" w:date="2018-11-16T10:05:00Z">
        <w:r w:rsidR="000536DA" w:rsidDel="0090723F">
          <w:rPr>
            <w:noProof/>
            <w:lang w:val="en-US"/>
          </w:rPr>
          <w:delText>71</w:delText>
        </w:r>
      </w:del>
      <w:del w:id="3126" w:author="phuong vu" w:date="2018-11-22T19:33:00Z">
        <w:r w:rsidDel="00D37715">
          <w:rPr>
            <w:lang w:val="en-US"/>
          </w:rPr>
          <w:fldChar w:fldCharType="end"/>
        </w:r>
        <w:bookmarkStart w:id="3127" w:name="_Toc530679152"/>
        <w:bookmarkEnd w:id="3127"/>
      </w:del>
    </w:p>
    <w:p w14:paraId="4FBF77B2" w14:textId="23EFAAF1" w:rsidR="00CB1F1C" w:rsidRDefault="00EC1917" w:rsidP="00972D96">
      <w:pPr>
        <w:pStyle w:val="Heading3"/>
        <w:rPr>
          <w:ins w:id="3128" w:author="phuong vu" w:date="2018-11-16T12:09:00Z"/>
        </w:rPr>
      </w:pPr>
      <w:bookmarkStart w:id="3129" w:name="_Toc530679153"/>
      <w:r>
        <w:t>Thiết kế dữ liệu</w:t>
      </w:r>
      <w:bookmarkEnd w:id="3129"/>
    </w:p>
    <w:p w14:paraId="3C858F85" w14:textId="532DB72E" w:rsidR="0090723F" w:rsidRPr="00E7682C" w:rsidDel="00FA543F" w:rsidRDefault="0090723F">
      <w:pPr>
        <w:pStyle w:val="Caption"/>
        <w:rPr>
          <w:del w:id="3130" w:author="phuong vu" w:date="2018-11-16T11:48:00Z"/>
        </w:rPr>
        <w:pPrChange w:id="3131" w:author="phuong vu" w:date="2018-11-16T11:36:00Z">
          <w:pPr>
            <w:pStyle w:val="Heading3"/>
          </w:pPr>
        </w:pPrChange>
      </w:pPr>
      <w:bookmarkStart w:id="3132" w:name="_Toc530605709"/>
      <w:bookmarkStart w:id="3133" w:name="_Toc530657415"/>
      <w:bookmarkStart w:id="3134" w:name="_Toc530658703"/>
      <w:bookmarkStart w:id="3135" w:name="_Toc530662427"/>
      <w:bookmarkStart w:id="3136" w:name="_Toc530662894"/>
      <w:bookmarkStart w:id="3137" w:name="_Toc530679154"/>
      <w:bookmarkEnd w:id="3132"/>
      <w:bookmarkEnd w:id="3133"/>
      <w:bookmarkEnd w:id="3134"/>
      <w:bookmarkEnd w:id="3135"/>
      <w:bookmarkEnd w:id="3136"/>
      <w:bookmarkEnd w:id="3137"/>
    </w:p>
    <w:p w14:paraId="38692DB1" w14:textId="34CB738F" w:rsidR="00EC1917" w:rsidRDefault="00BA6D3B" w:rsidP="007C127C">
      <w:pPr>
        <w:pStyle w:val="Heading3"/>
      </w:pPr>
      <w:bookmarkStart w:id="3138" w:name="_Toc529231542"/>
      <w:bookmarkStart w:id="3139" w:name="_Toc530679155"/>
      <w:bookmarkEnd w:id="3138"/>
      <w:r>
        <w:t>Thiết kế theo chức năng</w:t>
      </w:r>
      <w:bookmarkEnd w:id="3139"/>
    </w:p>
    <w:p w14:paraId="28D86442" w14:textId="1BC6DC8D" w:rsidR="005368A7" w:rsidDel="00D37715" w:rsidRDefault="00D43E01" w:rsidP="005368A7">
      <w:pPr>
        <w:pStyle w:val="Heading4"/>
        <w:rPr>
          <w:del w:id="3140" w:author="phuong vu" w:date="2018-11-22T19:34:00Z"/>
          <w:lang w:val="en-US"/>
        </w:rPr>
      </w:pPr>
      <w:del w:id="3141" w:author="phuong vu" w:date="2018-11-22T19:34:00Z">
        <w:r w:rsidDel="00D37715">
          <w:rPr>
            <w:lang w:val="en-US"/>
          </w:rPr>
          <w:delText>Quản lí đơn hàng</w:delText>
        </w:r>
        <w:bookmarkStart w:id="3142" w:name="_Toc530679156"/>
        <w:bookmarkEnd w:id="3142"/>
      </w:del>
    </w:p>
    <w:p w14:paraId="4333F55A" w14:textId="2B25DDA9" w:rsidR="00AA3488" w:rsidDel="00D37715" w:rsidRDefault="00AA3488" w:rsidP="00AA3488">
      <w:pPr>
        <w:pStyle w:val="Heading5"/>
        <w:rPr>
          <w:del w:id="3143" w:author="phuong vu" w:date="2018-11-22T19:34:00Z"/>
          <w:lang w:val="en-US"/>
        </w:rPr>
      </w:pPr>
      <w:del w:id="3144" w:author="phuong vu" w:date="2018-11-22T19:34:00Z">
        <w:r w:rsidDel="00D37715">
          <w:rPr>
            <w:lang w:val="en-US"/>
          </w:rPr>
          <w:delText>Xem danh sách đơn hàng theo trạng thái</w:delText>
        </w:r>
        <w:bookmarkStart w:id="3145" w:name="_Toc530679157"/>
        <w:bookmarkEnd w:id="3145"/>
      </w:del>
    </w:p>
    <w:p w14:paraId="54C59FE7" w14:textId="4FD94A54" w:rsidR="00AA3488" w:rsidDel="00D37715" w:rsidRDefault="00AA3488" w:rsidP="00AA3488">
      <w:pPr>
        <w:pStyle w:val="Heading6"/>
        <w:rPr>
          <w:del w:id="3146" w:author="phuong vu" w:date="2018-11-22T19:34:00Z"/>
          <w:lang w:val="en-US"/>
        </w:rPr>
      </w:pPr>
      <w:del w:id="3147" w:author="phuong vu" w:date="2018-11-22T19:34:00Z">
        <w:r w:rsidDel="00D37715">
          <w:rPr>
            <w:lang w:val="en-US"/>
          </w:rPr>
          <w:delText>Mục đích</w:delText>
        </w:r>
        <w:bookmarkStart w:id="3148" w:name="_Toc530679158"/>
        <w:bookmarkEnd w:id="3148"/>
      </w:del>
    </w:p>
    <w:p w14:paraId="14B7E296" w14:textId="3BD1B3CC" w:rsidR="00D94765" w:rsidRPr="00C95C85" w:rsidDel="00D37715" w:rsidRDefault="00640F77" w:rsidP="00875FB7">
      <w:pPr>
        <w:ind w:firstLine="720"/>
        <w:rPr>
          <w:del w:id="3149" w:author="phuong vu" w:date="2018-11-22T19:34:00Z"/>
          <w:lang w:val="en-US"/>
        </w:rPr>
      </w:pPr>
      <w:del w:id="3150" w:author="phuong vu" w:date="2018-11-22T19:34:00Z">
        <w:r w:rsidDel="00D37715">
          <w:rPr>
            <w:lang w:val="en-US"/>
          </w:rPr>
          <w:delText>Giúp người dùng nhân viên (nhân viên quản lí đơn hàng, nhân viên xử lí đơn hàng) biết được các đơn hàng đang có trong hệ thống cần xử lí. Nhằm để tránh được việc thiếu sót trong quá trình xử lí đơn hàng.</w:delText>
        </w:r>
        <w:bookmarkStart w:id="3151" w:name="_Toc530679159"/>
        <w:bookmarkEnd w:id="3151"/>
      </w:del>
    </w:p>
    <w:p w14:paraId="0CE8C203" w14:textId="2AF6F8BA" w:rsidR="00AA3488" w:rsidDel="00D37715" w:rsidRDefault="00AA3488" w:rsidP="00AA3488">
      <w:pPr>
        <w:pStyle w:val="Heading6"/>
        <w:rPr>
          <w:del w:id="3152" w:author="phuong vu" w:date="2018-11-22T19:34:00Z"/>
          <w:lang w:val="en-US"/>
        </w:rPr>
      </w:pPr>
      <w:del w:id="3153" w:author="phuong vu" w:date="2018-11-22T19:34:00Z">
        <w:r w:rsidDel="00D37715">
          <w:rPr>
            <w:lang w:val="en-US"/>
          </w:rPr>
          <w:delText>Giao diện</w:delText>
        </w:r>
        <w:bookmarkStart w:id="3154" w:name="_Toc530679160"/>
        <w:bookmarkEnd w:id="3154"/>
      </w:del>
    </w:p>
    <w:p w14:paraId="1CAD6463" w14:textId="167C6EF9" w:rsidR="00640F77" w:rsidDel="00D37715" w:rsidRDefault="00640F77">
      <w:pPr>
        <w:pStyle w:val="Caption"/>
        <w:rPr>
          <w:del w:id="3155" w:author="phuong vu" w:date="2018-11-22T19:34:00Z"/>
        </w:rPr>
        <w:pPrChange w:id="3156" w:author="phuong vu" w:date="2018-11-16T11:47:00Z">
          <w:pPr>
            <w:keepNext/>
          </w:pPr>
        </w:pPrChange>
      </w:pPr>
      <w:del w:id="3157" w:author="phuong vu" w:date="2018-11-22T19:34:00Z">
        <w:r w:rsidDel="00D37715">
          <w:rPr>
            <w:noProof/>
          </w:rPr>
          <w:drawing>
            <wp:inline distT="0" distB="0" distL="0" distR="0" wp14:anchorId="1C06339B" wp14:editId="5C52849B">
              <wp:extent cx="5579745" cy="257048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570480"/>
                      </a:xfrm>
                      <a:prstGeom prst="rect">
                        <a:avLst/>
                      </a:prstGeom>
                    </pic:spPr>
                  </pic:pic>
                </a:graphicData>
              </a:graphic>
            </wp:inline>
          </w:drawing>
        </w:r>
        <w:bookmarkStart w:id="3158" w:name="_Toc530679161"/>
        <w:bookmarkEnd w:id="3158"/>
      </w:del>
    </w:p>
    <w:p w14:paraId="644D2A7E" w14:textId="3E2393BC" w:rsidR="00640F77" w:rsidDel="0098709A" w:rsidRDefault="00640F77" w:rsidP="00640F77">
      <w:pPr>
        <w:pStyle w:val="Caption"/>
        <w:rPr>
          <w:del w:id="3159" w:author="phuong vu" w:date="2018-11-16T11:46:00Z"/>
          <w:szCs w:val="26"/>
          <w:lang w:val="en-US"/>
        </w:rPr>
      </w:pPr>
      <w:del w:id="3160" w:author="phuong vu" w:date="2018-11-16T11:46:00Z">
        <w:r w:rsidRPr="00C95C85" w:rsidDel="0098709A">
          <w:rPr>
            <w:szCs w:val="26"/>
          </w:rPr>
          <w:delText xml:space="preserve">Bảng </w:delText>
        </w:r>
      </w:del>
      <w:del w:id="3161" w:author="phuong vu" w:date="2018-11-15T18:11:00Z">
        <w:r w:rsidR="002A641F" w:rsidDel="00575627">
          <w:fldChar w:fldCharType="begin"/>
        </w:r>
        <w:r w:rsidR="002A641F" w:rsidDel="00575627">
          <w:rPr>
            <w:szCs w:val="26"/>
          </w:rPr>
          <w:delInstrText xml:space="preserve"> STYLEREF 1 \s </w:delInstrText>
        </w:r>
        <w:r w:rsidR="002A641F" w:rsidDel="00575627">
          <w:fldChar w:fldCharType="separate"/>
        </w:r>
        <w:r w:rsidR="002A641F" w:rsidDel="00575627">
          <w:rPr>
            <w:noProof/>
            <w:szCs w:val="26"/>
          </w:rPr>
          <w:delText>3</w:delText>
        </w:r>
        <w:r w:rsidR="002A641F" w:rsidDel="00575627">
          <w:fldChar w:fldCharType="end"/>
        </w:r>
        <w:r w:rsidR="002A641F" w:rsidDel="00575627">
          <w:rPr>
            <w:szCs w:val="26"/>
          </w:rPr>
          <w:delText>.</w:delText>
        </w:r>
        <w:r w:rsidR="002A641F" w:rsidDel="00575627">
          <w:fldChar w:fldCharType="begin"/>
        </w:r>
        <w:r w:rsidR="002A641F" w:rsidDel="00575627">
          <w:rPr>
            <w:szCs w:val="26"/>
          </w:rPr>
          <w:delInstrText xml:space="preserve"> SEQ Bảng \* ARABIC \s 1 </w:delInstrText>
        </w:r>
        <w:r w:rsidR="002A641F" w:rsidDel="00575627">
          <w:fldChar w:fldCharType="separate"/>
        </w:r>
        <w:r w:rsidR="002A641F" w:rsidDel="00575627">
          <w:rPr>
            <w:noProof/>
            <w:szCs w:val="26"/>
          </w:rPr>
          <w:delText>1</w:delText>
        </w:r>
        <w:r w:rsidR="002A641F" w:rsidDel="00575627">
          <w:fldChar w:fldCharType="end"/>
        </w:r>
      </w:del>
      <w:del w:id="3162" w:author="phuong vu" w:date="2018-11-16T11:46:00Z">
        <w:r w:rsidRPr="00C95C85" w:rsidDel="0098709A">
          <w:rPr>
            <w:szCs w:val="26"/>
            <w:lang w:val="en-US"/>
          </w:rPr>
          <w:delText xml:space="preserve"> Giao diện xem danh sách đơn hàng trạng thái "hoàn tất"</w:delText>
        </w:r>
        <w:bookmarkStart w:id="3163" w:name="_Toc530679162"/>
        <w:bookmarkEnd w:id="3163"/>
      </w:del>
    </w:p>
    <w:p w14:paraId="219BDA52" w14:textId="34A22974" w:rsidR="002A641F" w:rsidDel="00D37715" w:rsidRDefault="002A641F">
      <w:pPr>
        <w:pStyle w:val="Caption"/>
        <w:rPr>
          <w:del w:id="3164" w:author="phuong vu" w:date="2018-11-22T19:34:00Z"/>
        </w:rPr>
        <w:pPrChange w:id="3165" w:author="phuong vu" w:date="2018-11-16T11:47:00Z">
          <w:pPr>
            <w:keepNext/>
          </w:pPr>
        </w:pPrChange>
      </w:pPr>
      <w:del w:id="3166" w:author="phuong vu" w:date="2018-11-22T19:34:00Z">
        <w:r w:rsidDel="00D37715">
          <w:rPr>
            <w:noProof/>
          </w:rPr>
          <w:drawing>
            <wp:inline distT="0" distB="0" distL="0" distR="0" wp14:anchorId="79A4808C" wp14:editId="64B6182E">
              <wp:extent cx="5579745" cy="1648460"/>
              <wp:effectExtent l="0" t="0" r="190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1648460"/>
                      </a:xfrm>
                      <a:prstGeom prst="rect">
                        <a:avLst/>
                      </a:prstGeom>
                    </pic:spPr>
                  </pic:pic>
                </a:graphicData>
              </a:graphic>
            </wp:inline>
          </w:drawing>
        </w:r>
        <w:bookmarkStart w:id="3167" w:name="_Toc530679163"/>
        <w:bookmarkEnd w:id="3167"/>
      </w:del>
    </w:p>
    <w:p w14:paraId="104E4AC1" w14:textId="24A0EDDD" w:rsidR="00575627" w:rsidRPr="00575627" w:rsidDel="0098709A" w:rsidRDefault="002A641F">
      <w:pPr>
        <w:pStyle w:val="Caption"/>
        <w:rPr>
          <w:del w:id="3168" w:author="phuong vu" w:date="2018-11-16T11:48:00Z"/>
          <w:szCs w:val="26"/>
          <w:lang w:val="en-US"/>
        </w:rPr>
      </w:pPr>
      <w:del w:id="3169" w:author="phuong vu" w:date="2018-11-16T11:47:00Z">
        <w:r w:rsidRPr="00C95C85" w:rsidDel="0098709A">
          <w:delText xml:space="preserve">Bảng </w:delText>
        </w:r>
      </w:del>
      <w:del w:id="3170" w:author="phuong vu" w:date="2018-11-15T18:11:00Z">
        <w:r w:rsidRPr="00C95C85" w:rsidDel="00575627">
          <w:fldChar w:fldCharType="begin"/>
        </w:r>
        <w:r w:rsidRPr="00C95C85" w:rsidDel="00575627">
          <w:delInstrText xml:space="preserve"> STYLEREF 1 \s </w:delInstrText>
        </w:r>
        <w:r w:rsidRPr="00C95C85" w:rsidDel="00575627">
          <w:fldChar w:fldCharType="separate"/>
        </w:r>
        <w:r w:rsidRPr="00C95C85" w:rsidDel="00575627">
          <w:rPr>
            <w:noProof/>
          </w:rPr>
          <w:delText>3</w:delText>
        </w:r>
        <w:r w:rsidRPr="00C95C85" w:rsidDel="00575627">
          <w:fldChar w:fldCharType="end"/>
        </w:r>
        <w:r w:rsidRPr="00C95C85" w:rsidDel="00575627">
          <w:delText>.</w:delText>
        </w:r>
        <w:r w:rsidRPr="00C95C85" w:rsidDel="00575627">
          <w:fldChar w:fldCharType="begin"/>
        </w:r>
        <w:r w:rsidRPr="00C95C85" w:rsidDel="00575627">
          <w:delInstrText xml:space="preserve"> SEQ Bảng \* ARABIC \s 1 </w:delInstrText>
        </w:r>
        <w:r w:rsidRPr="00C95C85" w:rsidDel="00575627">
          <w:fldChar w:fldCharType="separate"/>
        </w:r>
        <w:r w:rsidRPr="00C95C85" w:rsidDel="00575627">
          <w:rPr>
            <w:noProof/>
          </w:rPr>
          <w:delText>2</w:delText>
        </w:r>
        <w:r w:rsidRPr="00C95C85" w:rsidDel="00575627">
          <w:fldChar w:fldCharType="end"/>
        </w:r>
      </w:del>
      <w:del w:id="3171" w:author="phuong vu" w:date="2018-11-16T11:47:00Z">
        <w:r w:rsidRPr="00C95C85" w:rsidDel="0098709A">
          <w:rPr>
            <w:lang w:val="en-US"/>
          </w:rPr>
          <w:delText xml:space="preserve"> Giao diện xem danh sách đơn hàng khi dữ liệu rỗng</w:delText>
        </w:r>
      </w:del>
      <w:bookmarkStart w:id="3172" w:name="_Toc530679164"/>
      <w:bookmarkEnd w:id="3172"/>
    </w:p>
    <w:p w14:paraId="388DF86F" w14:textId="2AEC803D" w:rsidR="0056343E" w:rsidRPr="005A4BEF" w:rsidDel="00D37715" w:rsidRDefault="00AA3488">
      <w:pPr>
        <w:rPr>
          <w:del w:id="3173" w:author="phuong vu" w:date="2018-11-22T19:34:00Z"/>
          <w:lang w:val="en-US"/>
        </w:rPr>
        <w:pPrChange w:id="3174" w:author="phuong vu" w:date="2018-11-15T18:08:00Z">
          <w:pPr>
            <w:pStyle w:val="Heading6"/>
          </w:pPr>
        </w:pPrChange>
      </w:pPr>
      <w:del w:id="3175" w:author="phuong vu" w:date="2018-11-22T19:34:00Z">
        <w:r w:rsidDel="00D37715">
          <w:rPr>
            <w:lang w:val="en-US"/>
          </w:rPr>
          <w:delText>Các thành phần giao diện</w:delText>
        </w:r>
        <w:bookmarkStart w:id="3176" w:name="_Toc530679165"/>
        <w:bookmarkEnd w:id="3176"/>
      </w:del>
    </w:p>
    <w:p w14:paraId="63D74243" w14:textId="086D6CD5" w:rsidR="005645EE" w:rsidRPr="00933422" w:rsidDel="00D37715" w:rsidRDefault="00AA3488">
      <w:pPr>
        <w:rPr>
          <w:del w:id="3177" w:author="phuong vu" w:date="2018-11-22T19:34:00Z"/>
          <w:lang w:val="en-US"/>
        </w:rPr>
        <w:pPrChange w:id="3178" w:author="phuong vu" w:date="2018-11-21T21:34:00Z">
          <w:pPr>
            <w:pStyle w:val="Heading6"/>
          </w:pPr>
        </w:pPrChange>
      </w:pPr>
      <w:del w:id="3179" w:author="phuong vu" w:date="2018-11-21T21:34:00Z">
        <w:r w:rsidDel="005645EE">
          <w:rPr>
            <w:lang w:val="en-US"/>
          </w:rPr>
          <w:delText>Cách xử lí</w:delText>
        </w:r>
      </w:del>
      <w:bookmarkStart w:id="3180" w:name="_Toc530679166"/>
      <w:bookmarkEnd w:id="3180"/>
    </w:p>
    <w:p w14:paraId="655B7675" w14:textId="74A14B55" w:rsidR="00F02EAB" w:rsidDel="00D37715" w:rsidRDefault="00F02EAB" w:rsidP="00F02EAB">
      <w:pPr>
        <w:pStyle w:val="Heading5"/>
        <w:rPr>
          <w:del w:id="3181" w:author="phuong vu" w:date="2018-11-22T19:34:00Z"/>
          <w:lang w:val="en-US"/>
        </w:rPr>
      </w:pPr>
      <w:del w:id="3182" w:author="phuong vu" w:date="2018-11-22T19:34:00Z">
        <w:r w:rsidDel="00D37715">
          <w:rPr>
            <w:lang w:val="en-US"/>
          </w:rPr>
          <w:delText>Xem chi tiết đơn hàng</w:delText>
        </w:r>
        <w:bookmarkStart w:id="3183" w:name="_Toc530679167"/>
        <w:bookmarkEnd w:id="3183"/>
      </w:del>
    </w:p>
    <w:p w14:paraId="76BFB1BB" w14:textId="672D0A8D" w:rsidR="00070C2F" w:rsidDel="00D37715" w:rsidRDefault="00070C2F" w:rsidP="00070C2F">
      <w:pPr>
        <w:pStyle w:val="Heading6"/>
        <w:rPr>
          <w:del w:id="3184" w:author="phuong vu" w:date="2018-11-22T19:34:00Z"/>
          <w:lang w:val="en-US"/>
        </w:rPr>
      </w:pPr>
      <w:del w:id="3185" w:author="phuong vu" w:date="2018-11-22T19:34:00Z">
        <w:r w:rsidDel="00D37715">
          <w:rPr>
            <w:lang w:val="en-US"/>
          </w:rPr>
          <w:delText>Mục đích</w:delText>
        </w:r>
        <w:bookmarkStart w:id="3186" w:name="_Toc530679168"/>
        <w:bookmarkEnd w:id="3186"/>
      </w:del>
    </w:p>
    <w:p w14:paraId="1C22768E" w14:textId="2BB59469" w:rsidR="00DC4C5A" w:rsidRPr="006C3B6C" w:rsidDel="00D37715" w:rsidRDefault="005D7559" w:rsidP="009B63D4">
      <w:pPr>
        <w:ind w:firstLine="720"/>
        <w:rPr>
          <w:del w:id="3187" w:author="phuong vu" w:date="2018-11-22T19:34:00Z"/>
          <w:lang w:val="en-US"/>
        </w:rPr>
      </w:pPr>
      <w:del w:id="3188" w:author="phuong vu" w:date="2018-11-22T19:34:00Z">
        <w:r w:rsidDel="00D37715">
          <w:rPr>
            <w:lang w:val="en-US"/>
          </w:rPr>
          <w:delText>Giúp nhân viên kiểm tra các thông tin đơn hàng trước khi xác nhận và xử lí các chức năng khác đối với đơn hàng tùy theo quyền thực hiện chức nắng với từng người dùng cụ thể.</w:delText>
        </w:r>
        <w:r w:rsidR="00DC4C5A" w:rsidDel="00D37715">
          <w:rPr>
            <w:lang w:val="en-US"/>
          </w:rPr>
          <w:delText xml:space="preserve"> Mọi chức năng đối với đơn hàng đều phải truy cập vào màn hình chi tiết trước.</w:delText>
        </w:r>
        <w:bookmarkStart w:id="3189" w:name="_Toc530679169"/>
        <w:bookmarkEnd w:id="3189"/>
      </w:del>
    </w:p>
    <w:p w14:paraId="2DF0BC30" w14:textId="40085C74" w:rsidR="00070C2F" w:rsidDel="00D37715" w:rsidRDefault="00070C2F" w:rsidP="00070C2F">
      <w:pPr>
        <w:pStyle w:val="Heading6"/>
        <w:rPr>
          <w:del w:id="3190" w:author="phuong vu" w:date="2018-11-22T19:34:00Z"/>
          <w:lang w:val="en-US"/>
        </w:rPr>
      </w:pPr>
      <w:del w:id="3191" w:author="phuong vu" w:date="2018-11-22T19:34:00Z">
        <w:r w:rsidDel="00D37715">
          <w:rPr>
            <w:lang w:val="en-US"/>
          </w:rPr>
          <w:delText>Giao diện</w:delText>
        </w:r>
        <w:bookmarkStart w:id="3192" w:name="_Toc530679170"/>
        <w:bookmarkEnd w:id="3192"/>
      </w:del>
    </w:p>
    <w:p w14:paraId="0471EA7C" w14:textId="565F6697" w:rsidR="00977C58" w:rsidDel="00D37715" w:rsidRDefault="005D7559" w:rsidP="009B63D4">
      <w:pPr>
        <w:keepNext/>
        <w:rPr>
          <w:del w:id="3193" w:author="phuong vu" w:date="2018-11-22T19:34:00Z"/>
        </w:rPr>
      </w:pPr>
      <w:del w:id="3194" w:author="phuong vu" w:date="2018-11-22T19:34:00Z">
        <w:r w:rsidDel="00D37715">
          <w:rPr>
            <w:noProof/>
          </w:rPr>
          <w:drawing>
            <wp:inline distT="0" distB="0" distL="0" distR="0" wp14:anchorId="32A3A705" wp14:editId="4DFB8550">
              <wp:extent cx="5579745" cy="502729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7208"/>
                      <a:stretch/>
                    </pic:blipFill>
                    <pic:spPr bwMode="auto">
                      <a:xfrm>
                        <a:off x="0" y="0"/>
                        <a:ext cx="5579745" cy="5027295"/>
                      </a:xfrm>
                      <a:prstGeom prst="rect">
                        <a:avLst/>
                      </a:prstGeom>
                      <a:noFill/>
                      <a:ln>
                        <a:noFill/>
                      </a:ln>
                      <a:extLst>
                        <a:ext uri="{53640926-AAD7-44D8-BBD7-CCE9431645EC}">
                          <a14:shadowObscured xmlns:a14="http://schemas.microsoft.com/office/drawing/2010/main"/>
                        </a:ext>
                      </a:extLst>
                    </pic:spPr>
                  </pic:pic>
                </a:graphicData>
              </a:graphic>
            </wp:inline>
          </w:drawing>
        </w:r>
        <w:bookmarkStart w:id="3195" w:name="_Toc530679171"/>
        <w:bookmarkEnd w:id="3195"/>
      </w:del>
    </w:p>
    <w:p w14:paraId="4C6128E3" w14:textId="03735EF2" w:rsidR="005D7559" w:rsidRPr="009B63D4" w:rsidDel="00D37715" w:rsidRDefault="00977C58" w:rsidP="009B63D4">
      <w:pPr>
        <w:pStyle w:val="Caption"/>
        <w:rPr>
          <w:del w:id="3196" w:author="phuong vu" w:date="2018-11-22T19:34:00Z"/>
          <w:szCs w:val="26"/>
          <w:lang w:val="en-US"/>
        </w:rPr>
      </w:pPr>
      <w:del w:id="3197" w:author="phuong vu" w:date="2018-11-22T19:34:00Z">
        <w:r w:rsidRPr="009B63D4" w:rsidDel="00D37715">
          <w:rPr>
            <w:szCs w:val="26"/>
          </w:rPr>
          <w:delText xml:space="preserve">Hình </w:delText>
        </w:r>
      </w:del>
      <w:del w:id="3198"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4</w:delText>
        </w:r>
        <w:r w:rsidR="006C103E" w:rsidDel="00EC5005">
          <w:rPr>
            <w:szCs w:val="26"/>
          </w:rPr>
          <w:fldChar w:fldCharType="end"/>
        </w:r>
      </w:del>
      <w:del w:id="3199" w:author="phuong vu" w:date="2018-11-22T19:34:00Z">
        <w:r w:rsidRPr="009B63D4" w:rsidDel="00D37715">
          <w:rPr>
            <w:szCs w:val="26"/>
            <w:lang w:val="en-US"/>
          </w:rPr>
          <w:delText xml:space="preserve"> Giao diện xem chi tiết đơn hàng</w:delText>
        </w:r>
        <w:bookmarkStart w:id="3200" w:name="_Toc530679172"/>
        <w:bookmarkEnd w:id="3200"/>
      </w:del>
    </w:p>
    <w:p w14:paraId="55A781EC" w14:textId="036BA895" w:rsidR="00070C2F" w:rsidDel="00D37715" w:rsidRDefault="00070C2F" w:rsidP="00070C2F">
      <w:pPr>
        <w:pStyle w:val="Heading6"/>
        <w:rPr>
          <w:del w:id="3201" w:author="phuong vu" w:date="2018-11-22T19:34:00Z"/>
          <w:lang w:val="en-US"/>
        </w:rPr>
      </w:pPr>
      <w:del w:id="3202" w:author="phuong vu" w:date="2018-11-22T19:34:00Z">
        <w:r w:rsidDel="00D37715">
          <w:rPr>
            <w:lang w:val="en-US"/>
          </w:rPr>
          <w:delText>Các thành phần giao diện</w:delText>
        </w:r>
        <w:bookmarkStart w:id="3203" w:name="_Toc530679173"/>
        <w:bookmarkEnd w:id="3203"/>
      </w:del>
    </w:p>
    <w:tbl>
      <w:tblPr>
        <w:tblStyle w:val="TableGrid"/>
        <w:tblW w:w="0" w:type="auto"/>
        <w:tblLook w:val="04A0" w:firstRow="1" w:lastRow="0" w:firstColumn="1" w:lastColumn="0" w:noHBand="0" w:noVBand="1"/>
      </w:tblPr>
      <w:tblGrid>
        <w:gridCol w:w="805"/>
        <w:gridCol w:w="1980"/>
        <w:gridCol w:w="2970"/>
        <w:gridCol w:w="1266"/>
        <w:gridCol w:w="1756"/>
      </w:tblGrid>
      <w:tr w:rsidR="00977C58" w:rsidDel="00D37715" w14:paraId="01665913" w14:textId="4187555D" w:rsidTr="009A04B7">
        <w:trPr>
          <w:del w:id="3204" w:author="phuong vu" w:date="2018-11-22T19:34:00Z"/>
        </w:trPr>
        <w:tc>
          <w:tcPr>
            <w:tcW w:w="805" w:type="dxa"/>
            <w:vAlign w:val="center"/>
          </w:tcPr>
          <w:p w14:paraId="7FD7350F" w14:textId="2D56B4E5" w:rsidR="00977C58" w:rsidRPr="007F1EF1" w:rsidDel="00D37715" w:rsidRDefault="00977C58" w:rsidP="009A04B7">
            <w:pPr>
              <w:spacing w:line="360" w:lineRule="auto"/>
              <w:jc w:val="center"/>
              <w:rPr>
                <w:del w:id="3205" w:author="phuong vu" w:date="2018-11-22T19:34:00Z"/>
                <w:b/>
                <w:lang w:val="en-US"/>
              </w:rPr>
            </w:pPr>
            <w:del w:id="3206" w:author="phuong vu" w:date="2018-11-22T19:34:00Z">
              <w:r w:rsidRPr="007F1EF1" w:rsidDel="00D37715">
                <w:rPr>
                  <w:b/>
                  <w:lang w:val="en-US"/>
                </w:rPr>
                <w:delText>STT</w:delText>
              </w:r>
              <w:bookmarkStart w:id="3207" w:name="_Toc530679174"/>
              <w:bookmarkEnd w:id="3207"/>
            </w:del>
          </w:p>
        </w:tc>
        <w:tc>
          <w:tcPr>
            <w:tcW w:w="1980" w:type="dxa"/>
            <w:vAlign w:val="center"/>
          </w:tcPr>
          <w:p w14:paraId="7E1B85F8" w14:textId="1B0ACE42" w:rsidR="00977C58" w:rsidRPr="007F1EF1" w:rsidDel="00D37715" w:rsidRDefault="00977C58" w:rsidP="009A04B7">
            <w:pPr>
              <w:spacing w:line="360" w:lineRule="auto"/>
              <w:jc w:val="center"/>
              <w:rPr>
                <w:del w:id="3208" w:author="phuong vu" w:date="2018-11-22T19:34:00Z"/>
                <w:b/>
                <w:lang w:val="en-US"/>
              </w:rPr>
            </w:pPr>
            <w:del w:id="3209" w:author="phuong vu" w:date="2018-11-22T19:34:00Z">
              <w:r w:rsidRPr="007F1EF1" w:rsidDel="00D37715">
                <w:rPr>
                  <w:b/>
                  <w:lang w:val="en-US"/>
                </w:rPr>
                <w:delText>Loại điều khiển</w:delText>
              </w:r>
              <w:bookmarkStart w:id="3210" w:name="_Toc530679175"/>
              <w:bookmarkEnd w:id="3210"/>
            </w:del>
          </w:p>
        </w:tc>
        <w:tc>
          <w:tcPr>
            <w:tcW w:w="2970" w:type="dxa"/>
            <w:vAlign w:val="center"/>
          </w:tcPr>
          <w:p w14:paraId="00EF6F50" w14:textId="4032BA14" w:rsidR="00977C58" w:rsidRPr="007F1EF1" w:rsidDel="00D37715" w:rsidRDefault="00977C58" w:rsidP="009A04B7">
            <w:pPr>
              <w:spacing w:line="360" w:lineRule="auto"/>
              <w:jc w:val="center"/>
              <w:rPr>
                <w:del w:id="3211" w:author="phuong vu" w:date="2018-11-22T19:34:00Z"/>
                <w:b/>
                <w:lang w:val="en-US"/>
              </w:rPr>
            </w:pPr>
            <w:del w:id="3212" w:author="phuong vu" w:date="2018-11-22T19:34:00Z">
              <w:r w:rsidRPr="007F1EF1" w:rsidDel="00D37715">
                <w:rPr>
                  <w:b/>
                  <w:lang w:val="en-US"/>
                </w:rPr>
                <w:delText>Nội dung thực hiện</w:delText>
              </w:r>
              <w:bookmarkStart w:id="3213" w:name="_Toc530679176"/>
              <w:bookmarkEnd w:id="3213"/>
            </w:del>
          </w:p>
        </w:tc>
        <w:tc>
          <w:tcPr>
            <w:tcW w:w="1266" w:type="dxa"/>
            <w:vAlign w:val="center"/>
          </w:tcPr>
          <w:p w14:paraId="7C8DF90B" w14:textId="63D9C09B" w:rsidR="00977C58" w:rsidRPr="007F1EF1" w:rsidDel="00D37715" w:rsidRDefault="00977C58" w:rsidP="009A04B7">
            <w:pPr>
              <w:spacing w:line="360" w:lineRule="auto"/>
              <w:jc w:val="center"/>
              <w:rPr>
                <w:del w:id="3214" w:author="phuong vu" w:date="2018-11-22T19:34:00Z"/>
                <w:b/>
                <w:lang w:val="en-US"/>
              </w:rPr>
            </w:pPr>
            <w:del w:id="3215" w:author="phuong vu" w:date="2018-11-22T19:34:00Z">
              <w:r w:rsidRPr="007F1EF1" w:rsidDel="00D37715">
                <w:rPr>
                  <w:b/>
                  <w:lang w:val="en-US"/>
                </w:rPr>
                <w:delText>Giá trị mặc định</w:delText>
              </w:r>
              <w:bookmarkStart w:id="3216" w:name="_Toc530679177"/>
              <w:bookmarkEnd w:id="3216"/>
            </w:del>
          </w:p>
        </w:tc>
        <w:tc>
          <w:tcPr>
            <w:tcW w:w="1756" w:type="dxa"/>
            <w:vAlign w:val="center"/>
          </w:tcPr>
          <w:p w14:paraId="6D9828E9" w14:textId="3E4A4008" w:rsidR="00977C58" w:rsidRPr="007F1EF1" w:rsidDel="00D37715" w:rsidRDefault="00977C58" w:rsidP="009A04B7">
            <w:pPr>
              <w:spacing w:line="360" w:lineRule="auto"/>
              <w:jc w:val="center"/>
              <w:rPr>
                <w:del w:id="3217" w:author="phuong vu" w:date="2018-11-22T19:34:00Z"/>
                <w:b/>
                <w:lang w:val="en-US"/>
              </w:rPr>
            </w:pPr>
            <w:del w:id="3218" w:author="phuong vu" w:date="2018-11-22T19:34:00Z">
              <w:r w:rsidRPr="007F1EF1" w:rsidDel="00D37715">
                <w:rPr>
                  <w:b/>
                  <w:lang w:val="en-US"/>
                </w:rPr>
                <w:delText>Lưu ý</w:delText>
              </w:r>
              <w:bookmarkStart w:id="3219" w:name="_Toc530679178"/>
              <w:bookmarkEnd w:id="3219"/>
            </w:del>
          </w:p>
        </w:tc>
        <w:bookmarkStart w:id="3220" w:name="_Toc530679179"/>
        <w:bookmarkEnd w:id="3220"/>
      </w:tr>
      <w:tr w:rsidR="00977C58" w:rsidDel="00D37715" w14:paraId="00018C3D" w14:textId="0EE7ABCC" w:rsidTr="009A04B7">
        <w:trPr>
          <w:del w:id="3221" w:author="phuong vu" w:date="2018-11-22T19:34:00Z"/>
        </w:trPr>
        <w:tc>
          <w:tcPr>
            <w:tcW w:w="805" w:type="dxa"/>
          </w:tcPr>
          <w:p w14:paraId="4E73ED11" w14:textId="33DB6344" w:rsidR="00977C58" w:rsidDel="00D37715" w:rsidRDefault="00977C58" w:rsidP="009A04B7">
            <w:pPr>
              <w:spacing w:line="360" w:lineRule="auto"/>
              <w:jc w:val="center"/>
              <w:rPr>
                <w:del w:id="3222" w:author="phuong vu" w:date="2018-11-22T19:34:00Z"/>
                <w:lang w:val="en-US"/>
              </w:rPr>
            </w:pPr>
            <w:del w:id="3223" w:author="phuong vu" w:date="2018-11-22T19:34:00Z">
              <w:r w:rsidDel="00D37715">
                <w:rPr>
                  <w:lang w:val="en-US"/>
                </w:rPr>
                <w:delText>1</w:delText>
              </w:r>
              <w:bookmarkStart w:id="3224" w:name="_Toc530679180"/>
              <w:bookmarkEnd w:id="3224"/>
            </w:del>
          </w:p>
        </w:tc>
        <w:tc>
          <w:tcPr>
            <w:tcW w:w="1980" w:type="dxa"/>
          </w:tcPr>
          <w:p w14:paraId="505A83BC" w14:textId="694B8F10" w:rsidR="00977C58" w:rsidDel="00D37715" w:rsidRDefault="00977C58" w:rsidP="009A04B7">
            <w:pPr>
              <w:spacing w:line="360" w:lineRule="auto"/>
              <w:rPr>
                <w:del w:id="3225" w:author="phuong vu" w:date="2018-11-22T19:34:00Z"/>
                <w:lang w:val="en-US"/>
              </w:rPr>
            </w:pPr>
            <w:del w:id="3226" w:author="phuong vu" w:date="2018-11-22T19:34:00Z">
              <w:r w:rsidDel="00D37715">
                <w:rPr>
                  <w:lang w:val="en-US"/>
                </w:rPr>
                <w:delText>span</w:delText>
              </w:r>
              <w:bookmarkStart w:id="3227" w:name="_Toc530679181"/>
              <w:bookmarkEnd w:id="3227"/>
            </w:del>
          </w:p>
        </w:tc>
        <w:tc>
          <w:tcPr>
            <w:tcW w:w="2970" w:type="dxa"/>
          </w:tcPr>
          <w:p w14:paraId="3B7CB171" w14:textId="4C7667BB" w:rsidR="00977C58" w:rsidDel="00D37715" w:rsidRDefault="00977C58" w:rsidP="009A04B7">
            <w:pPr>
              <w:spacing w:line="360" w:lineRule="auto"/>
              <w:rPr>
                <w:del w:id="3228" w:author="phuong vu" w:date="2018-11-22T19:34:00Z"/>
                <w:lang w:val="en-US"/>
              </w:rPr>
            </w:pPr>
            <w:del w:id="3229" w:author="phuong vu" w:date="2018-11-22T19:34:00Z">
              <w:r w:rsidDel="00D37715">
                <w:rPr>
                  <w:lang w:val="en-US"/>
                </w:rPr>
                <w:delText>Trạng thái đơn hàng</w:delText>
              </w:r>
              <w:bookmarkStart w:id="3230" w:name="_Toc530679182"/>
              <w:bookmarkEnd w:id="3230"/>
            </w:del>
          </w:p>
        </w:tc>
        <w:tc>
          <w:tcPr>
            <w:tcW w:w="1266" w:type="dxa"/>
          </w:tcPr>
          <w:p w14:paraId="39B01657" w14:textId="75763EDB" w:rsidR="00977C58" w:rsidDel="00D37715" w:rsidRDefault="00977C58" w:rsidP="009A04B7">
            <w:pPr>
              <w:spacing w:line="360" w:lineRule="auto"/>
              <w:rPr>
                <w:del w:id="3231" w:author="phuong vu" w:date="2018-11-22T19:34:00Z"/>
                <w:lang w:val="en-US"/>
              </w:rPr>
            </w:pPr>
            <w:bookmarkStart w:id="3232" w:name="_Toc530679183"/>
            <w:bookmarkEnd w:id="3232"/>
          </w:p>
        </w:tc>
        <w:tc>
          <w:tcPr>
            <w:tcW w:w="1756" w:type="dxa"/>
          </w:tcPr>
          <w:p w14:paraId="3355DCBA" w14:textId="5456542A" w:rsidR="00977C58" w:rsidDel="00D37715" w:rsidRDefault="00977C58" w:rsidP="009A04B7">
            <w:pPr>
              <w:spacing w:line="360" w:lineRule="auto"/>
              <w:rPr>
                <w:del w:id="3233" w:author="phuong vu" w:date="2018-11-22T19:34:00Z"/>
                <w:lang w:val="en-US"/>
              </w:rPr>
            </w:pPr>
            <w:bookmarkStart w:id="3234" w:name="_Toc530679184"/>
            <w:bookmarkEnd w:id="3234"/>
          </w:p>
        </w:tc>
        <w:bookmarkStart w:id="3235" w:name="_Toc530679185"/>
        <w:bookmarkEnd w:id="3235"/>
      </w:tr>
      <w:tr w:rsidR="00977C58" w:rsidDel="00D37715" w14:paraId="74D8411C" w14:textId="7F05C0C4" w:rsidTr="009A04B7">
        <w:trPr>
          <w:del w:id="3236" w:author="phuong vu" w:date="2018-11-22T19:34:00Z"/>
        </w:trPr>
        <w:tc>
          <w:tcPr>
            <w:tcW w:w="805" w:type="dxa"/>
          </w:tcPr>
          <w:p w14:paraId="566DAA45" w14:textId="3A1DAA91" w:rsidR="00977C58" w:rsidDel="00D37715" w:rsidRDefault="00977C58" w:rsidP="009A04B7">
            <w:pPr>
              <w:spacing w:line="360" w:lineRule="auto"/>
              <w:jc w:val="center"/>
              <w:rPr>
                <w:del w:id="3237" w:author="phuong vu" w:date="2018-11-22T19:34:00Z"/>
                <w:lang w:val="en-US"/>
              </w:rPr>
            </w:pPr>
            <w:del w:id="3238" w:author="phuong vu" w:date="2018-11-22T19:34:00Z">
              <w:r w:rsidDel="00D37715">
                <w:rPr>
                  <w:lang w:val="en-US"/>
                </w:rPr>
                <w:delText>2</w:delText>
              </w:r>
              <w:bookmarkStart w:id="3239" w:name="_Toc530679186"/>
              <w:bookmarkEnd w:id="3239"/>
            </w:del>
          </w:p>
        </w:tc>
        <w:tc>
          <w:tcPr>
            <w:tcW w:w="1980" w:type="dxa"/>
          </w:tcPr>
          <w:p w14:paraId="4829F60E" w14:textId="76BCB464" w:rsidR="00977C58" w:rsidDel="00D37715" w:rsidRDefault="00977C58" w:rsidP="009A04B7">
            <w:pPr>
              <w:spacing w:line="360" w:lineRule="auto"/>
              <w:rPr>
                <w:del w:id="3240" w:author="phuong vu" w:date="2018-11-22T19:34:00Z"/>
                <w:lang w:val="en-US"/>
              </w:rPr>
            </w:pPr>
            <w:del w:id="3241" w:author="phuong vu" w:date="2018-11-22T19:34:00Z">
              <w:r w:rsidDel="00D37715">
                <w:rPr>
                  <w:lang w:val="en-US"/>
                </w:rPr>
                <w:delText>button</w:delText>
              </w:r>
              <w:bookmarkStart w:id="3242" w:name="_Toc530679187"/>
              <w:bookmarkEnd w:id="3242"/>
            </w:del>
          </w:p>
        </w:tc>
        <w:tc>
          <w:tcPr>
            <w:tcW w:w="2970" w:type="dxa"/>
          </w:tcPr>
          <w:p w14:paraId="0CD14863" w14:textId="7F128664" w:rsidR="003119BD" w:rsidDel="00D37715" w:rsidRDefault="00DC4C5A" w:rsidP="009A04B7">
            <w:pPr>
              <w:spacing w:line="360" w:lineRule="auto"/>
              <w:rPr>
                <w:del w:id="3243" w:author="phuong vu" w:date="2018-11-22T19:34:00Z"/>
                <w:lang w:val="en-US"/>
              </w:rPr>
            </w:pPr>
            <w:del w:id="3244" w:author="phuong vu" w:date="2018-11-22T19:34:00Z">
              <w:r w:rsidDel="00D37715">
                <w:rPr>
                  <w:lang w:val="en-US"/>
                </w:rPr>
                <w:delText>Xem chi tiết biên nhận</w:delText>
              </w:r>
              <w:bookmarkStart w:id="3245" w:name="_Toc530679188"/>
              <w:bookmarkEnd w:id="3245"/>
            </w:del>
          </w:p>
        </w:tc>
        <w:tc>
          <w:tcPr>
            <w:tcW w:w="1266" w:type="dxa"/>
          </w:tcPr>
          <w:p w14:paraId="53D2B483" w14:textId="04BA93D3" w:rsidR="00977C58" w:rsidDel="00D37715" w:rsidRDefault="00977C58" w:rsidP="009A04B7">
            <w:pPr>
              <w:spacing w:line="360" w:lineRule="auto"/>
              <w:rPr>
                <w:del w:id="3246" w:author="phuong vu" w:date="2018-11-22T19:34:00Z"/>
                <w:lang w:val="en-US"/>
              </w:rPr>
            </w:pPr>
            <w:bookmarkStart w:id="3247" w:name="_Toc530679189"/>
            <w:bookmarkEnd w:id="3247"/>
          </w:p>
        </w:tc>
        <w:tc>
          <w:tcPr>
            <w:tcW w:w="1756" w:type="dxa"/>
          </w:tcPr>
          <w:p w14:paraId="5563E86B" w14:textId="00BA1D61" w:rsidR="00977C58" w:rsidDel="00D37715" w:rsidRDefault="00DC4C5A" w:rsidP="009A04B7">
            <w:pPr>
              <w:spacing w:line="360" w:lineRule="auto"/>
              <w:rPr>
                <w:del w:id="3248" w:author="phuong vu" w:date="2018-11-22T19:34:00Z"/>
                <w:lang w:val="en-US"/>
              </w:rPr>
            </w:pPr>
            <w:del w:id="3249" w:author="phuong vu" w:date="2018-11-22T19:34:00Z">
              <w:r w:rsidDel="00D37715">
                <w:rPr>
                  <w:lang w:val="en-US"/>
                </w:rPr>
                <w:delText xml:space="preserve">Nếu không tồn tại biên nhận sẽ ẩn </w:delText>
              </w:r>
              <w:bookmarkStart w:id="3250" w:name="_Toc530679190"/>
              <w:bookmarkEnd w:id="3250"/>
            </w:del>
          </w:p>
        </w:tc>
        <w:bookmarkStart w:id="3251" w:name="_Toc530679191"/>
        <w:bookmarkEnd w:id="3251"/>
      </w:tr>
      <w:tr w:rsidR="00977C58" w:rsidDel="00D37715" w14:paraId="090712BA" w14:textId="6D06E6D1" w:rsidTr="009A04B7">
        <w:trPr>
          <w:del w:id="3252" w:author="phuong vu" w:date="2018-11-22T19:34:00Z"/>
        </w:trPr>
        <w:tc>
          <w:tcPr>
            <w:tcW w:w="805" w:type="dxa"/>
          </w:tcPr>
          <w:p w14:paraId="29B3C737" w14:textId="7CB6A34F" w:rsidR="00977C58" w:rsidDel="00D37715" w:rsidRDefault="00977C58" w:rsidP="009A04B7">
            <w:pPr>
              <w:spacing w:line="360" w:lineRule="auto"/>
              <w:jc w:val="center"/>
              <w:rPr>
                <w:del w:id="3253" w:author="phuong vu" w:date="2018-11-22T19:34:00Z"/>
                <w:lang w:val="en-US"/>
              </w:rPr>
            </w:pPr>
            <w:del w:id="3254" w:author="phuong vu" w:date="2018-11-22T19:34:00Z">
              <w:r w:rsidDel="00D37715">
                <w:rPr>
                  <w:lang w:val="en-US"/>
                </w:rPr>
                <w:delText>3</w:delText>
              </w:r>
              <w:bookmarkStart w:id="3255" w:name="_Toc530679192"/>
              <w:bookmarkEnd w:id="3255"/>
            </w:del>
          </w:p>
        </w:tc>
        <w:tc>
          <w:tcPr>
            <w:tcW w:w="1980" w:type="dxa"/>
          </w:tcPr>
          <w:p w14:paraId="70EE558E" w14:textId="01DB86EA" w:rsidR="00977C58" w:rsidDel="00D37715" w:rsidRDefault="00977C58" w:rsidP="009A04B7">
            <w:pPr>
              <w:spacing w:line="360" w:lineRule="auto"/>
              <w:rPr>
                <w:del w:id="3256" w:author="phuong vu" w:date="2018-11-22T19:34:00Z"/>
                <w:lang w:val="en-US"/>
              </w:rPr>
            </w:pPr>
            <w:del w:id="3257" w:author="phuong vu" w:date="2018-11-22T19:34:00Z">
              <w:r w:rsidDel="00D37715">
                <w:rPr>
                  <w:lang w:val="en-US"/>
                </w:rPr>
                <w:delText>span</w:delText>
              </w:r>
              <w:bookmarkStart w:id="3258" w:name="_Toc530679193"/>
              <w:bookmarkEnd w:id="3258"/>
            </w:del>
          </w:p>
        </w:tc>
        <w:tc>
          <w:tcPr>
            <w:tcW w:w="2970" w:type="dxa"/>
          </w:tcPr>
          <w:p w14:paraId="02551ADB" w14:textId="27855059" w:rsidR="00977C58" w:rsidDel="00D37715" w:rsidRDefault="00977C58" w:rsidP="009A04B7">
            <w:pPr>
              <w:spacing w:line="360" w:lineRule="auto"/>
              <w:rPr>
                <w:del w:id="3259" w:author="phuong vu" w:date="2018-11-22T19:34:00Z"/>
                <w:lang w:val="en-US"/>
              </w:rPr>
            </w:pPr>
            <w:del w:id="3260" w:author="phuong vu" w:date="2018-11-22T19:34:00Z">
              <w:r w:rsidDel="00D37715">
                <w:rPr>
                  <w:lang w:val="en-US"/>
                </w:rPr>
                <w:delText>Hiển thị thông tin đơn hàng</w:delText>
              </w:r>
              <w:bookmarkStart w:id="3261" w:name="_Toc530679194"/>
              <w:bookmarkEnd w:id="3261"/>
            </w:del>
          </w:p>
        </w:tc>
        <w:tc>
          <w:tcPr>
            <w:tcW w:w="1266" w:type="dxa"/>
          </w:tcPr>
          <w:p w14:paraId="15F3F730" w14:textId="40683023" w:rsidR="00977C58" w:rsidDel="00D37715" w:rsidRDefault="00977C58" w:rsidP="009A04B7">
            <w:pPr>
              <w:spacing w:line="360" w:lineRule="auto"/>
              <w:rPr>
                <w:del w:id="3262" w:author="phuong vu" w:date="2018-11-22T19:34:00Z"/>
                <w:lang w:val="en-US"/>
              </w:rPr>
            </w:pPr>
            <w:bookmarkStart w:id="3263" w:name="_Toc530679195"/>
            <w:bookmarkEnd w:id="3263"/>
          </w:p>
        </w:tc>
        <w:tc>
          <w:tcPr>
            <w:tcW w:w="1756" w:type="dxa"/>
          </w:tcPr>
          <w:p w14:paraId="4B5EA5AF" w14:textId="780B8554" w:rsidR="00977C58" w:rsidDel="00D37715" w:rsidRDefault="00977C58" w:rsidP="009A04B7">
            <w:pPr>
              <w:spacing w:line="360" w:lineRule="auto"/>
              <w:rPr>
                <w:del w:id="3264" w:author="phuong vu" w:date="2018-11-22T19:34:00Z"/>
                <w:lang w:val="en-US"/>
              </w:rPr>
            </w:pPr>
            <w:bookmarkStart w:id="3265" w:name="_Toc530679196"/>
            <w:bookmarkEnd w:id="3265"/>
          </w:p>
        </w:tc>
        <w:bookmarkStart w:id="3266" w:name="_Toc530679197"/>
        <w:bookmarkEnd w:id="3266"/>
      </w:tr>
      <w:tr w:rsidR="00977C58" w:rsidDel="00D37715" w14:paraId="7B3ED400" w14:textId="47B893A5" w:rsidTr="009A04B7">
        <w:trPr>
          <w:del w:id="3267" w:author="phuong vu" w:date="2018-11-22T19:34:00Z"/>
        </w:trPr>
        <w:tc>
          <w:tcPr>
            <w:tcW w:w="805" w:type="dxa"/>
          </w:tcPr>
          <w:p w14:paraId="6538A787" w14:textId="58513D99" w:rsidR="00977C58" w:rsidDel="00D37715" w:rsidRDefault="00977C58" w:rsidP="009A04B7">
            <w:pPr>
              <w:spacing w:line="360" w:lineRule="auto"/>
              <w:jc w:val="center"/>
              <w:rPr>
                <w:del w:id="3268" w:author="phuong vu" w:date="2018-11-22T19:34:00Z"/>
                <w:lang w:val="en-US"/>
              </w:rPr>
            </w:pPr>
            <w:del w:id="3269" w:author="phuong vu" w:date="2018-11-22T19:34:00Z">
              <w:r w:rsidDel="00D37715">
                <w:rPr>
                  <w:lang w:val="en-US"/>
                </w:rPr>
                <w:delText>4</w:delText>
              </w:r>
              <w:bookmarkStart w:id="3270" w:name="_Toc530679198"/>
              <w:bookmarkEnd w:id="3270"/>
            </w:del>
          </w:p>
        </w:tc>
        <w:tc>
          <w:tcPr>
            <w:tcW w:w="1980" w:type="dxa"/>
          </w:tcPr>
          <w:p w14:paraId="497FC0DB" w14:textId="1F3B2596" w:rsidR="00977C58" w:rsidDel="00D37715" w:rsidRDefault="00977C58" w:rsidP="009A04B7">
            <w:pPr>
              <w:spacing w:line="360" w:lineRule="auto"/>
              <w:rPr>
                <w:del w:id="3271" w:author="phuong vu" w:date="2018-11-22T19:34:00Z"/>
                <w:lang w:val="en-US"/>
              </w:rPr>
            </w:pPr>
            <w:del w:id="3272" w:author="phuong vu" w:date="2018-11-22T19:34:00Z">
              <w:r w:rsidDel="00D37715">
                <w:rPr>
                  <w:lang w:val="en-US"/>
                </w:rPr>
                <w:delText>table</w:delText>
              </w:r>
              <w:bookmarkStart w:id="3273" w:name="_Toc530679199"/>
              <w:bookmarkEnd w:id="3273"/>
            </w:del>
          </w:p>
        </w:tc>
        <w:tc>
          <w:tcPr>
            <w:tcW w:w="2970" w:type="dxa"/>
          </w:tcPr>
          <w:p w14:paraId="45167118" w14:textId="2859C76D" w:rsidR="00495D42" w:rsidRPr="00495D42" w:rsidDel="00D37715" w:rsidRDefault="00977C58">
            <w:pPr>
              <w:pStyle w:val="ListParagraph"/>
              <w:numPr>
                <w:ilvl w:val="0"/>
                <w:numId w:val="31"/>
              </w:numPr>
              <w:spacing w:line="360" w:lineRule="auto"/>
              <w:rPr>
                <w:del w:id="3274" w:author="phuong vu" w:date="2018-11-22T19:34:00Z"/>
                <w:lang w:val="en-US"/>
              </w:rPr>
              <w:pPrChange w:id="3275" w:author="phuong vu" w:date="2018-11-15T18:14:00Z">
                <w:pPr>
                  <w:spacing w:line="360" w:lineRule="auto"/>
                </w:pPr>
              </w:pPrChange>
            </w:pPr>
            <w:del w:id="3276" w:author="phuong vu" w:date="2018-11-22T19:34:00Z">
              <w:r w:rsidDel="00D37715">
                <w:rPr>
                  <w:lang w:val="en-US"/>
                </w:rPr>
                <w:delText>Hiển thị chi tiết đơn hàng</w:delText>
              </w:r>
              <w:bookmarkStart w:id="3277" w:name="_Toc530679200"/>
              <w:bookmarkEnd w:id="3277"/>
            </w:del>
          </w:p>
        </w:tc>
        <w:tc>
          <w:tcPr>
            <w:tcW w:w="1266" w:type="dxa"/>
          </w:tcPr>
          <w:p w14:paraId="08FD6FE7" w14:textId="0132005E" w:rsidR="00977C58" w:rsidDel="00D37715" w:rsidRDefault="00977C58" w:rsidP="009B63D4">
            <w:pPr>
              <w:spacing w:line="360" w:lineRule="auto"/>
              <w:jc w:val="left"/>
              <w:rPr>
                <w:del w:id="3278" w:author="phuong vu" w:date="2018-11-22T19:34:00Z"/>
                <w:lang w:val="en-US"/>
              </w:rPr>
            </w:pPr>
            <w:del w:id="3279" w:author="phuong vu" w:date="2018-11-22T19:34:00Z">
              <w:r w:rsidDel="00D37715">
                <w:rPr>
                  <w:lang w:val="en-US"/>
                </w:rPr>
                <w:delText>Không có dữ liệu nếu rỗng</w:delText>
              </w:r>
              <w:bookmarkStart w:id="3280" w:name="_Toc530679201"/>
              <w:bookmarkEnd w:id="3280"/>
            </w:del>
          </w:p>
        </w:tc>
        <w:tc>
          <w:tcPr>
            <w:tcW w:w="1756" w:type="dxa"/>
          </w:tcPr>
          <w:p w14:paraId="7DBA9DA6" w14:textId="7644C7F9" w:rsidR="00977C58" w:rsidDel="00D37715" w:rsidRDefault="00977C58" w:rsidP="009A04B7">
            <w:pPr>
              <w:spacing w:line="360" w:lineRule="auto"/>
              <w:rPr>
                <w:del w:id="3281" w:author="phuong vu" w:date="2018-11-22T19:34:00Z"/>
                <w:lang w:val="en-US"/>
              </w:rPr>
            </w:pPr>
            <w:bookmarkStart w:id="3282" w:name="_Toc530679202"/>
            <w:bookmarkEnd w:id="3282"/>
          </w:p>
        </w:tc>
        <w:bookmarkStart w:id="3283" w:name="_Toc530679203"/>
        <w:bookmarkEnd w:id="3283"/>
      </w:tr>
      <w:tr w:rsidR="00977C58" w:rsidDel="00D37715" w14:paraId="1553A894" w14:textId="097E481A" w:rsidTr="009A04B7">
        <w:trPr>
          <w:del w:id="3284" w:author="phuong vu" w:date="2018-11-22T19:34:00Z"/>
        </w:trPr>
        <w:tc>
          <w:tcPr>
            <w:tcW w:w="805" w:type="dxa"/>
          </w:tcPr>
          <w:p w14:paraId="665F6B39" w14:textId="4B15F359" w:rsidR="00977C58" w:rsidDel="00D37715" w:rsidRDefault="00977C58" w:rsidP="009A04B7">
            <w:pPr>
              <w:spacing w:line="360" w:lineRule="auto"/>
              <w:jc w:val="center"/>
              <w:rPr>
                <w:del w:id="3285" w:author="phuong vu" w:date="2018-11-22T19:34:00Z"/>
                <w:lang w:val="en-US"/>
              </w:rPr>
            </w:pPr>
            <w:del w:id="3286" w:author="phuong vu" w:date="2018-11-22T19:34:00Z">
              <w:r w:rsidDel="00D37715">
                <w:rPr>
                  <w:lang w:val="en-US"/>
                </w:rPr>
                <w:delText>5</w:delText>
              </w:r>
              <w:bookmarkStart w:id="3287" w:name="_Toc530679204"/>
              <w:bookmarkEnd w:id="3287"/>
            </w:del>
          </w:p>
        </w:tc>
        <w:tc>
          <w:tcPr>
            <w:tcW w:w="1980" w:type="dxa"/>
          </w:tcPr>
          <w:p w14:paraId="75A15860" w14:textId="4CFA9D6A" w:rsidR="00977C58" w:rsidDel="00D37715" w:rsidRDefault="00977C58" w:rsidP="009A04B7">
            <w:pPr>
              <w:spacing w:line="360" w:lineRule="auto"/>
              <w:rPr>
                <w:del w:id="3288" w:author="phuong vu" w:date="2018-11-22T19:34:00Z"/>
                <w:lang w:val="en-US"/>
              </w:rPr>
            </w:pPr>
            <w:del w:id="3289" w:author="phuong vu" w:date="2018-11-22T19:34:00Z">
              <w:r w:rsidDel="00D37715">
                <w:rPr>
                  <w:lang w:val="en-US"/>
                </w:rPr>
                <w:delText>button</w:delText>
              </w:r>
              <w:bookmarkStart w:id="3290" w:name="_Toc530679205"/>
              <w:bookmarkEnd w:id="3290"/>
            </w:del>
          </w:p>
        </w:tc>
        <w:tc>
          <w:tcPr>
            <w:tcW w:w="2970" w:type="dxa"/>
          </w:tcPr>
          <w:p w14:paraId="49C83F94" w14:textId="6E375BB5" w:rsidR="00977C58" w:rsidDel="00D37715" w:rsidRDefault="00977C58" w:rsidP="009A04B7">
            <w:pPr>
              <w:spacing w:line="360" w:lineRule="auto"/>
              <w:rPr>
                <w:del w:id="3291" w:author="phuong vu" w:date="2018-11-22T19:34:00Z"/>
                <w:lang w:val="en-US"/>
              </w:rPr>
            </w:pPr>
            <w:del w:id="3292" w:author="phuong vu" w:date="2018-11-22T19:34:00Z">
              <w:r w:rsidDel="00D37715">
                <w:rPr>
                  <w:lang w:val="en-US"/>
                </w:rPr>
                <w:delText>Quay lại trang trước</w:delText>
              </w:r>
              <w:bookmarkStart w:id="3293" w:name="_Toc530679206"/>
              <w:bookmarkEnd w:id="3293"/>
            </w:del>
          </w:p>
        </w:tc>
        <w:tc>
          <w:tcPr>
            <w:tcW w:w="1266" w:type="dxa"/>
          </w:tcPr>
          <w:p w14:paraId="223BEF67" w14:textId="5CC61BC6" w:rsidR="00977C58" w:rsidDel="00D37715" w:rsidRDefault="00977C58" w:rsidP="00977C58">
            <w:pPr>
              <w:spacing w:line="360" w:lineRule="auto"/>
              <w:jc w:val="left"/>
              <w:rPr>
                <w:del w:id="3294" w:author="phuong vu" w:date="2018-11-22T19:34:00Z"/>
                <w:lang w:val="en-US"/>
              </w:rPr>
            </w:pPr>
            <w:bookmarkStart w:id="3295" w:name="_Toc530679207"/>
            <w:bookmarkEnd w:id="3295"/>
          </w:p>
        </w:tc>
        <w:tc>
          <w:tcPr>
            <w:tcW w:w="1756" w:type="dxa"/>
          </w:tcPr>
          <w:p w14:paraId="705C05B3" w14:textId="37245FDC" w:rsidR="00977C58" w:rsidDel="00D37715" w:rsidRDefault="00977C58" w:rsidP="009A04B7">
            <w:pPr>
              <w:spacing w:line="360" w:lineRule="auto"/>
              <w:rPr>
                <w:del w:id="3296" w:author="phuong vu" w:date="2018-11-22T19:34:00Z"/>
                <w:lang w:val="en-US"/>
              </w:rPr>
            </w:pPr>
            <w:bookmarkStart w:id="3297" w:name="_Toc530679208"/>
            <w:bookmarkEnd w:id="3297"/>
          </w:p>
        </w:tc>
        <w:bookmarkStart w:id="3298" w:name="_Toc530679209"/>
        <w:bookmarkEnd w:id="3298"/>
      </w:tr>
    </w:tbl>
    <w:p w14:paraId="07FFEA96" w14:textId="4CA0C45E" w:rsidR="00977C58" w:rsidRPr="006C3B6C" w:rsidDel="00D37715" w:rsidRDefault="00977C58" w:rsidP="009B63D4">
      <w:pPr>
        <w:rPr>
          <w:del w:id="3299" w:author="phuong vu" w:date="2018-11-22T19:34:00Z"/>
          <w:lang w:val="en-US"/>
        </w:rPr>
      </w:pPr>
      <w:bookmarkStart w:id="3300" w:name="_Toc530679210"/>
      <w:bookmarkEnd w:id="3300"/>
    </w:p>
    <w:p w14:paraId="5B453945" w14:textId="2D0F4DCA" w:rsidR="00070C2F" w:rsidDel="00D37715" w:rsidRDefault="00070C2F" w:rsidP="00070C2F">
      <w:pPr>
        <w:pStyle w:val="Heading6"/>
        <w:rPr>
          <w:del w:id="3301" w:author="phuong vu" w:date="2018-11-22T19:34:00Z"/>
          <w:lang w:val="en-US"/>
        </w:rPr>
      </w:pPr>
      <w:del w:id="3302" w:author="phuong vu" w:date="2018-11-22T19:34:00Z">
        <w:r w:rsidDel="00D37715">
          <w:rPr>
            <w:lang w:val="en-US"/>
          </w:rPr>
          <w:delText>Dữ liệu sử dụng</w:delText>
        </w:r>
        <w:bookmarkStart w:id="3303" w:name="_Toc530679211"/>
        <w:bookmarkEnd w:id="3303"/>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977C58" w:rsidDel="00D37715" w14:paraId="793C963E" w14:textId="772E667E" w:rsidTr="009A04B7">
        <w:trPr>
          <w:del w:id="3304" w:author="phuong vu" w:date="2018-11-22T19:34:00Z"/>
        </w:trPr>
        <w:tc>
          <w:tcPr>
            <w:tcW w:w="805" w:type="dxa"/>
            <w:vMerge w:val="restart"/>
            <w:vAlign w:val="center"/>
          </w:tcPr>
          <w:p w14:paraId="731317C0" w14:textId="7C92BE47" w:rsidR="00977C58" w:rsidRPr="007F1EF1" w:rsidDel="00D37715" w:rsidRDefault="00977C58" w:rsidP="009A04B7">
            <w:pPr>
              <w:spacing w:line="360" w:lineRule="auto"/>
              <w:jc w:val="center"/>
              <w:rPr>
                <w:del w:id="3305" w:author="phuong vu" w:date="2018-11-22T19:34:00Z"/>
                <w:b/>
                <w:lang w:val="en-US"/>
              </w:rPr>
            </w:pPr>
            <w:del w:id="3306" w:author="phuong vu" w:date="2018-11-22T19:34:00Z">
              <w:r w:rsidRPr="007F1EF1" w:rsidDel="00D37715">
                <w:rPr>
                  <w:b/>
                  <w:lang w:val="en-US"/>
                </w:rPr>
                <w:delText>STT</w:delText>
              </w:r>
              <w:bookmarkStart w:id="3307" w:name="_Toc530679212"/>
              <w:bookmarkEnd w:id="3307"/>
            </w:del>
          </w:p>
        </w:tc>
        <w:tc>
          <w:tcPr>
            <w:tcW w:w="2120" w:type="dxa"/>
            <w:vMerge w:val="restart"/>
            <w:vAlign w:val="center"/>
          </w:tcPr>
          <w:p w14:paraId="3E832320" w14:textId="03DBF9FB" w:rsidR="00977C58" w:rsidRPr="007F1EF1" w:rsidDel="00D37715" w:rsidRDefault="00977C58" w:rsidP="009A04B7">
            <w:pPr>
              <w:spacing w:line="360" w:lineRule="auto"/>
              <w:jc w:val="center"/>
              <w:rPr>
                <w:del w:id="3308" w:author="phuong vu" w:date="2018-11-22T19:34:00Z"/>
                <w:b/>
                <w:lang w:val="en-US"/>
              </w:rPr>
            </w:pPr>
            <w:del w:id="3309" w:author="phuong vu" w:date="2018-11-22T19:34:00Z">
              <w:r w:rsidRPr="007F1EF1" w:rsidDel="00D37715">
                <w:rPr>
                  <w:b/>
                  <w:lang w:val="en-US"/>
                </w:rPr>
                <w:delText>Tên bảng/</w:delText>
              </w:r>
              <w:bookmarkStart w:id="3310" w:name="_Toc530679213"/>
              <w:bookmarkEnd w:id="3310"/>
            </w:del>
          </w:p>
          <w:p w14:paraId="47E75E90" w14:textId="6828BEFF" w:rsidR="00977C58" w:rsidRPr="007F1EF1" w:rsidDel="00D37715" w:rsidRDefault="00977C58" w:rsidP="009A04B7">
            <w:pPr>
              <w:spacing w:line="360" w:lineRule="auto"/>
              <w:jc w:val="center"/>
              <w:rPr>
                <w:del w:id="3311" w:author="phuong vu" w:date="2018-11-22T19:34:00Z"/>
                <w:b/>
                <w:lang w:val="en-US"/>
              </w:rPr>
            </w:pPr>
            <w:del w:id="3312" w:author="phuong vu" w:date="2018-11-22T19:34:00Z">
              <w:r w:rsidRPr="007F1EF1" w:rsidDel="00D37715">
                <w:rPr>
                  <w:b/>
                  <w:lang w:val="en-US"/>
                </w:rPr>
                <w:delText>Cấu tr</w:delText>
              </w:r>
              <w:r w:rsidDel="00D37715">
                <w:rPr>
                  <w:b/>
                  <w:lang w:val="en-US"/>
                </w:rPr>
                <w:delText>ú</w:delText>
              </w:r>
              <w:r w:rsidRPr="007F1EF1" w:rsidDel="00D37715">
                <w:rPr>
                  <w:b/>
                  <w:lang w:val="en-US"/>
                </w:rPr>
                <w:delText>c dữ liệu</w:delText>
              </w:r>
              <w:bookmarkStart w:id="3313" w:name="_Toc530679214"/>
              <w:bookmarkEnd w:id="3313"/>
            </w:del>
          </w:p>
        </w:tc>
        <w:tc>
          <w:tcPr>
            <w:tcW w:w="5852" w:type="dxa"/>
            <w:gridSpan w:val="4"/>
            <w:vAlign w:val="center"/>
          </w:tcPr>
          <w:p w14:paraId="12238F49" w14:textId="2F29F1CF" w:rsidR="00977C58" w:rsidRPr="007F1EF1" w:rsidDel="00D37715" w:rsidRDefault="00977C58" w:rsidP="009A04B7">
            <w:pPr>
              <w:spacing w:line="360" w:lineRule="auto"/>
              <w:jc w:val="center"/>
              <w:rPr>
                <w:del w:id="3314" w:author="phuong vu" w:date="2018-11-22T19:34:00Z"/>
                <w:b/>
                <w:lang w:val="en-US"/>
              </w:rPr>
            </w:pPr>
            <w:del w:id="3315" w:author="phuong vu" w:date="2018-11-22T19:34:00Z">
              <w:r w:rsidRPr="007F1EF1" w:rsidDel="00D37715">
                <w:rPr>
                  <w:b/>
                  <w:lang w:val="en-US"/>
                </w:rPr>
                <w:delText>Phương thức</w:delText>
              </w:r>
              <w:bookmarkStart w:id="3316" w:name="_Toc530679215"/>
              <w:bookmarkEnd w:id="3316"/>
            </w:del>
          </w:p>
        </w:tc>
        <w:bookmarkStart w:id="3317" w:name="_Toc530679216"/>
        <w:bookmarkEnd w:id="3317"/>
      </w:tr>
      <w:tr w:rsidR="00977C58" w:rsidDel="00D37715" w14:paraId="66648B98" w14:textId="45E20A0E" w:rsidTr="009A04B7">
        <w:trPr>
          <w:del w:id="3318" w:author="phuong vu" w:date="2018-11-22T19:34:00Z"/>
        </w:trPr>
        <w:tc>
          <w:tcPr>
            <w:tcW w:w="805" w:type="dxa"/>
            <w:vMerge/>
            <w:vAlign w:val="center"/>
          </w:tcPr>
          <w:p w14:paraId="245CC79B" w14:textId="4A1ED6E0" w:rsidR="00977C58" w:rsidRPr="007F1EF1" w:rsidDel="00D37715" w:rsidRDefault="00977C58" w:rsidP="009A04B7">
            <w:pPr>
              <w:spacing w:line="360" w:lineRule="auto"/>
              <w:jc w:val="center"/>
              <w:rPr>
                <w:del w:id="3319" w:author="phuong vu" w:date="2018-11-22T19:34:00Z"/>
                <w:b/>
                <w:lang w:val="en-US"/>
              </w:rPr>
            </w:pPr>
            <w:bookmarkStart w:id="3320" w:name="_Toc530679217"/>
            <w:bookmarkEnd w:id="3320"/>
          </w:p>
        </w:tc>
        <w:tc>
          <w:tcPr>
            <w:tcW w:w="2120" w:type="dxa"/>
            <w:vMerge/>
            <w:vAlign w:val="center"/>
          </w:tcPr>
          <w:p w14:paraId="16623B2F" w14:textId="1C2626D2" w:rsidR="00977C58" w:rsidRPr="007F1EF1" w:rsidDel="00D37715" w:rsidRDefault="00977C58" w:rsidP="009A04B7">
            <w:pPr>
              <w:spacing w:line="360" w:lineRule="auto"/>
              <w:jc w:val="center"/>
              <w:rPr>
                <w:del w:id="3321" w:author="phuong vu" w:date="2018-11-22T19:34:00Z"/>
                <w:b/>
                <w:lang w:val="en-US"/>
              </w:rPr>
            </w:pPr>
            <w:bookmarkStart w:id="3322" w:name="_Toc530679218"/>
            <w:bookmarkEnd w:id="3322"/>
          </w:p>
        </w:tc>
        <w:tc>
          <w:tcPr>
            <w:tcW w:w="1463" w:type="dxa"/>
            <w:vAlign w:val="center"/>
          </w:tcPr>
          <w:p w14:paraId="5185448D" w14:textId="2674478F" w:rsidR="00977C58" w:rsidRPr="007F1EF1" w:rsidDel="00D37715" w:rsidRDefault="00977C58" w:rsidP="009A04B7">
            <w:pPr>
              <w:spacing w:line="360" w:lineRule="auto"/>
              <w:jc w:val="center"/>
              <w:rPr>
                <w:del w:id="3323" w:author="phuong vu" w:date="2018-11-22T19:34:00Z"/>
                <w:b/>
                <w:lang w:val="en-US"/>
              </w:rPr>
            </w:pPr>
            <w:del w:id="3324" w:author="phuong vu" w:date="2018-11-22T19:34:00Z">
              <w:r w:rsidRPr="007F1EF1" w:rsidDel="00D37715">
                <w:rPr>
                  <w:b/>
                  <w:lang w:val="en-US"/>
                </w:rPr>
                <w:delText>Thêm</w:delText>
              </w:r>
              <w:bookmarkStart w:id="3325" w:name="_Toc530679219"/>
              <w:bookmarkEnd w:id="3325"/>
            </w:del>
          </w:p>
        </w:tc>
        <w:tc>
          <w:tcPr>
            <w:tcW w:w="1463" w:type="dxa"/>
            <w:vAlign w:val="center"/>
          </w:tcPr>
          <w:p w14:paraId="00A3C432" w14:textId="4B5109E0" w:rsidR="00977C58" w:rsidRPr="007F1EF1" w:rsidDel="00D37715" w:rsidRDefault="00977C58" w:rsidP="009A04B7">
            <w:pPr>
              <w:spacing w:line="360" w:lineRule="auto"/>
              <w:jc w:val="center"/>
              <w:rPr>
                <w:del w:id="3326" w:author="phuong vu" w:date="2018-11-22T19:34:00Z"/>
                <w:b/>
                <w:lang w:val="en-US"/>
              </w:rPr>
            </w:pPr>
            <w:del w:id="3327" w:author="phuong vu" w:date="2018-11-22T19:34:00Z">
              <w:r w:rsidRPr="007F1EF1" w:rsidDel="00D37715">
                <w:rPr>
                  <w:b/>
                  <w:lang w:val="en-US"/>
                </w:rPr>
                <w:delText>Sửa</w:delText>
              </w:r>
              <w:bookmarkStart w:id="3328" w:name="_Toc530679220"/>
              <w:bookmarkEnd w:id="3328"/>
            </w:del>
          </w:p>
        </w:tc>
        <w:tc>
          <w:tcPr>
            <w:tcW w:w="1463" w:type="dxa"/>
            <w:vAlign w:val="center"/>
          </w:tcPr>
          <w:p w14:paraId="25AA6604" w14:textId="0EB9A165" w:rsidR="00977C58" w:rsidRPr="007F1EF1" w:rsidDel="00D37715" w:rsidRDefault="00977C58" w:rsidP="009A04B7">
            <w:pPr>
              <w:spacing w:line="360" w:lineRule="auto"/>
              <w:jc w:val="center"/>
              <w:rPr>
                <w:del w:id="3329" w:author="phuong vu" w:date="2018-11-22T19:34:00Z"/>
                <w:b/>
                <w:lang w:val="en-US"/>
              </w:rPr>
            </w:pPr>
            <w:del w:id="3330" w:author="phuong vu" w:date="2018-11-22T19:34:00Z">
              <w:r w:rsidRPr="007F1EF1" w:rsidDel="00D37715">
                <w:rPr>
                  <w:b/>
                  <w:lang w:val="en-US"/>
                </w:rPr>
                <w:delText>Xóa</w:delText>
              </w:r>
              <w:bookmarkStart w:id="3331" w:name="_Toc530679221"/>
              <w:bookmarkEnd w:id="3331"/>
            </w:del>
          </w:p>
        </w:tc>
        <w:tc>
          <w:tcPr>
            <w:tcW w:w="1463" w:type="dxa"/>
            <w:vAlign w:val="center"/>
          </w:tcPr>
          <w:p w14:paraId="1518759C" w14:textId="0126BB09" w:rsidR="00977C58" w:rsidRPr="007F1EF1" w:rsidDel="00D37715" w:rsidRDefault="00977C58" w:rsidP="009A04B7">
            <w:pPr>
              <w:spacing w:line="360" w:lineRule="auto"/>
              <w:jc w:val="center"/>
              <w:rPr>
                <w:del w:id="3332" w:author="phuong vu" w:date="2018-11-22T19:34:00Z"/>
                <w:b/>
                <w:lang w:val="en-US"/>
              </w:rPr>
            </w:pPr>
            <w:del w:id="3333" w:author="phuong vu" w:date="2018-11-22T19:34:00Z">
              <w:r w:rsidRPr="007F1EF1" w:rsidDel="00D37715">
                <w:rPr>
                  <w:b/>
                  <w:lang w:val="en-US"/>
                </w:rPr>
                <w:delText>Truy vấn</w:delText>
              </w:r>
              <w:bookmarkStart w:id="3334" w:name="_Toc530679222"/>
              <w:bookmarkEnd w:id="3334"/>
            </w:del>
          </w:p>
        </w:tc>
        <w:bookmarkStart w:id="3335" w:name="_Toc530679223"/>
        <w:bookmarkEnd w:id="3335"/>
      </w:tr>
      <w:tr w:rsidR="00977C58" w:rsidDel="00D37715" w14:paraId="751BA547" w14:textId="59869891" w:rsidTr="009A04B7">
        <w:trPr>
          <w:del w:id="3336" w:author="phuong vu" w:date="2018-11-22T19:34:00Z"/>
        </w:trPr>
        <w:tc>
          <w:tcPr>
            <w:tcW w:w="805" w:type="dxa"/>
          </w:tcPr>
          <w:p w14:paraId="3A4C24F7" w14:textId="6029456B" w:rsidR="00977C58" w:rsidDel="00D37715" w:rsidRDefault="00977C58" w:rsidP="009A04B7">
            <w:pPr>
              <w:spacing w:line="360" w:lineRule="auto"/>
              <w:jc w:val="center"/>
              <w:rPr>
                <w:del w:id="3337" w:author="phuong vu" w:date="2018-11-22T19:34:00Z"/>
                <w:lang w:val="en-US"/>
              </w:rPr>
            </w:pPr>
            <w:del w:id="3338" w:author="phuong vu" w:date="2018-11-22T19:34:00Z">
              <w:r w:rsidDel="00D37715">
                <w:rPr>
                  <w:lang w:val="en-US"/>
                </w:rPr>
                <w:delText>1</w:delText>
              </w:r>
              <w:bookmarkStart w:id="3339" w:name="_Toc530679224"/>
              <w:bookmarkEnd w:id="3339"/>
            </w:del>
          </w:p>
        </w:tc>
        <w:tc>
          <w:tcPr>
            <w:tcW w:w="2120" w:type="dxa"/>
          </w:tcPr>
          <w:p w14:paraId="1632F8B1" w14:textId="3392A762" w:rsidR="00977C58" w:rsidDel="00D37715" w:rsidRDefault="00977C58" w:rsidP="009A04B7">
            <w:pPr>
              <w:spacing w:line="360" w:lineRule="auto"/>
              <w:rPr>
                <w:del w:id="3340" w:author="phuong vu" w:date="2018-11-22T19:34:00Z"/>
                <w:lang w:val="en-US"/>
              </w:rPr>
            </w:pPr>
            <w:del w:id="3341" w:author="phuong vu" w:date="2018-11-22T19:34:00Z">
              <w:r w:rsidDel="00D37715">
                <w:rPr>
                  <w:lang w:val="en-US"/>
                </w:rPr>
                <w:delText>customer_order</w:delText>
              </w:r>
              <w:bookmarkStart w:id="3342" w:name="_Toc530679225"/>
              <w:bookmarkEnd w:id="3342"/>
            </w:del>
          </w:p>
        </w:tc>
        <w:tc>
          <w:tcPr>
            <w:tcW w:w="1463" w:type="dxa"/>
          </w:tcPr>
          <w:p w14:paraId="3C7B536D" w14:textId="1C2C22FC" w:rsidR="00977C58" w:rsidDel="00D37715" w:rsidRDefault="00977C58" w:rsidP="009A04B7">
            <w:pPr>
              <w:spacing w:line="360" w:lineRule="auto"/>
              <w:jc w:val="center"/>
              <w:rPr>
                <w:del w:id="3343" w:author="phuong vu" w:date="2018-11-22T19:34:00Z"/>
                <w:lang w:val="en-US"/>
              </w:rPr>
            </w:pPr>
            <w:bookmarkStart w:id="3344" w:name="_Toc530679226"/>
            <w:bookmarkEnd w:id="3344"/>
          </w:p>
        </w:tc>
        <w:tc>
          <w:tcPr>
            <w:tcW w:w="1463" w:type="dxa"/>
          </w:tcPr>
          <w:p w14:paraId="623C4E1E" w14:textId="6446E2DB" w:rsidR="00977C58" w:rsidDel="00D37715" w:rsidRDefault="00977C58" w:rsidP="009A04B7">
            <w:pPr>
              <w:spacing w:line="360" w:lineRule="auto"/>
              <w:jc w:val="center"/>
              <w:rPr>
                <w:del w:id="3345" w:author="phuong vu" w:date="2018-11-22T19:34:00Z"/>
                <w:lang w:val="en-US"/>
              </w:rPr>
            </w:pPr>
            <w:bookmarkStart w:id="3346" w:name="_Toc530679227"/>
            <w:bookmarkEnd w:id="3346"/>
          </w:p>
        </w:tc>
        <w:tc>
          <w:tcPr>
            <w:tcW w:w="1463" w:type="dxa"/>
          </w:tcPr>
          <w:p w14:paraId="3E8DC6B7" w14:textId="0E79C613" w:rsidR="00977C58" w:rsidDel="00D37715" w:rsidRDefault="00977C58" w:rsidP="009A04B7">
            <w:pPr>
              <w:spacing w:line="360" w:lineRule="auto"/>
              <w:jc w:val="center"/>
              <w:rPr>
                <w:del w:id="3347" w:author="phuong vu" w:date="2018-11-22T19:34:00Z"/>
                <w:lang w:val="en-US"/>
              </w:rPr>
            </w:pPr>
            <w:bookmarkStart w:id="3348" w:name="_Toc530679228"/>
            <w:bookmarkEnd w:id="3348"/>
          </w:p>
        </w:tc>
        <w:tc>
          <w:tcPr>
            <w:tcW w:w="1463" w:type="dxa"/>
          </w:tcPr>
          <w:p w14:paraId="600D30F2" w14:textId="3FC090FA" w:rsidR="00977C58" w:rsidDel="00D37715" w:rsidRDefault="00977C58" w:rsidP="009A04B7">
            <w:pPr>
              <w:jc w:val="center"/>
              <w:rPr>
                <w:del w:id="3349" w:author="phuong vu" w:date="2018-11-22T19:34:00Z"/>
                <w:lang w:val="en-US"/>
              </w:rPr>
            </w:pPr>
            <w:del w:id="3350" w:author="phuong vu" w:date="2018-11-22T19:34:00Z">
              <w:r w:rsidDel="00D37715">
                <w:rPr>
                  <w:lang w:val="en-US"/>
                </w:rPr>
                <w:delText>X</w:delText>
              </w:r>
              <w:bookmarkStart w:id="3351" w:name="_Toc530679229"/>
              <w:bookmarkEnd w:id="3351"/>
            </w:del>
          </w:p>
        </w:tc>
        <w:bookmarkStart w:id="3352" w:name="_Toc530679230"/>
        <w:bookmarkEnd w:id="3352"/>
      </w:tr>
      <w:tr w:rsidR="00977C58" w:rsidDel="00D37715" w14:paraId="50AB7717" w14:textId="090CEE5D" w:rsidTr="009A04B7">
        <w:trPr>
          <w:del w:id="3353" w:author="phuong vu" w:date="2018-11-22T19:34:00Z"/>
        </w:trPr>
        <w:tc>
          <w:tcPr>
            <w:tcW w:w="805" w:type="dxa"/>
          </w:tcPr>
          <w:p w14:paraId="40A08E2D" w14:textId="2A87CA60" w:rsidR="00977C58" w:rsidDel="00D37715" w:rsidRDefault="00977C58" w:rsidP="009A04B7">
            <w:pPr>
              <w:spacing w:line="360" w:lineRule="auto"/>
              <w:jc w:val="center"/>
              <w:rPr>
                <w:del w:id="3354" w:author="phuong vu" w:date="2018-11-22T19:34:00Z"/>
                <w:lang w:val="en-US"/>
              </w:rPr>
            </w:pPr>
            <w:del w:id="3355" w:author="phuong vu" w:date="2018-11-22T19:34:00Z">
              <w:r w:rsidDel="00D37715">
                <w:rPr>
                  <w:lang w:val="en-US"/>
                </w:rPr>
                <w:delText>2</w:delText>
              </w:r>
              <w:bookmarkStart w:id="3356" w:name="_Toc530679231"/>
              <w:bookmarkEnd w:id="3356"/>
            </w:del>
          </w:p>
        </w:tc>
        <w:tc>
          <w:tcPr>
            <w:tcW w:w="2120" w:type="dxa"/>
          </w:tcPr>
          <w:p w14:paraId="6A7B3813" w14:textId="57A69BD1" w:rsidR="00977C58" w:rsidDel="00D37715" w:rsidRDefault="00977C58" w:rsidP="009A04B7">
            <w:pPr>
              <w:spacing w:line="360" w:lineRule="auto"/>
              <w:rPr>
                <w:del w:id="3357" w:author="phuong vu" w:date="2018-11-22T19:34:00Z"/>
                <w:lang w:val="en-US"/>
              </w:rPr>
            </w:pPr>
            <w:del w:id="3358" w:author="phuong vu" w:date="2018-11-22T19:34:00Z">
              <w:r w:rsidDel="00D37715">
                <w:rPr>
                  <w:lang w:val="en-US"/>
                </w:rPr>
                <w:delText>customer</w:delText>
              </w:r>
              <w:bookmarkStart w:id="3359" w:name="_Toc530679232"/>
              <w:bookmarkEnd w:id="3359"/>
            </w:del>
          </w:p>
        </w:tc>
        <w:tc>
          <w:tcPr>
            <w:tcW w:w="1463" w:type="dxa"/>
          </w:tcPr>
          <w:p w14:paraId="1423280B" w14:textId="2DB49391" w:rsidR="00977C58" w:rsidDel="00D37715" w:rsidRDefault="00977C58" w:rsidP="009A04B7">
            <w:pPr>
              <w:spacing w:line="360" w:lineRule="auto"/>
              <w:jc w:val="center"/>
              <w:rPr>
                <w:del w:id="3360" w:author="phuong vu" w:date="2018-11-22T19:34:00Z"/>
                <w:lang w:val="en-US"/>
              </w:rPr>
            </w:pPr>
            <w:bookmarkStart w:id="3361" w:name="_Toc530679233"/>
            <w:bookmarkEnd w:id="3361"/>
          </w:p>
        </w:tc>
        <w:tc>
          <w:tcPr>
            <w:tcW w:w="1463" w:type="dxa"/>
          </w:tcPr>
          <w:p w14:paraId="23C3DA22" w14:textId="038DF812" w:rsidR="00977C58" w:rsidDel="00D37715" w:rsidRDefault="00977C58" w:rsidP="009A04B7">
            <w:pPr>
              <w:spacing w:line="360" w:lineRule="auto"/>
              <w:jc w:val="center"/>
              <w:rPr>
                <w:del w:id="3362" w:author="phuong vu" w:date="2018-11-22T19:34:00Z"/>
                <w:lang w:val="en-US"/>
              </w:rPr>
            </w:pPr>
            <w:bookmarkStart w:id="3363" w:name="_Toc530679234"/>
            <w:bookmarkEnd w:id="3363"/>
          </w:p>
        </w:tc>
        <w:tc>
          <w:tcPr>
            <w:tcW w:w="1463" w:type="dxa"/>
          </w:tcPr>
          <w:p w14:paraId="2B93FD4E" w14:textId="78728E92" w:rsidR="00977C58" w:rsidDel="00D37715" w:rsidRDefault="00977C58" w:rsidP="009A04B7">
            <w:pPr>
              <w:spacing w:line="360" w:lineRule="auto"/>
              <w:jc w:val="center"/>
              <w:rPr>
                <w:del w:id="3364" w:author="phuong vu" w:date="2018-11-22T19:34:00Z"/>
                <w:lang w:val="en-US"/>
              </w:rPr>
            </w:pPr>
            <w:bookmarkStart w:id="3365" w:name="_Toc530679235"/>
            <w:bookmarkEnd w:id="3365"/>
          </w:p>
        </w:tc>
        <w:tc>
          <w:tcPr>
            <w:tcW w:w="1463" w:type="dxa"/>
          </w:tcPr>
          <w:p w14:paraId="67696097" w14:textId="3A87DBED" w:rsidR="00977C58" w:rsidDel="00D37715" w:rsidRDefault="00977C58" w:rsidP="009A04B7">
            <w:pPr>
              <w:jc w:val="center"/>
              <w:rPr>
                <w:del w:id="3366" w:author="phuong vu" w:date="2018-11-22T19:34:00Z"/>
                <w:lang w:val="en-US"/>
              </w:rPr>
            </w:pPr>
            <w:del w:id="3367" w:author="phuong vu" w:date="2018-11-22T19:34:00Z">
              <w:r w:rsidDel="00D37715">
                <w:rPr>
                  <w:lang w:val="en-US"/>
                </w:rPr>
                <w:delText>X</w:delText>
              </w:r>
              <w:bookmarkStart w:id="3368" w:name="_Toc530679236"/>
              <w:bookmarkEnd w:id="3368"/>
            </w:del>
          </w:p>
        </w:tc>
        <w:bookmarkStart w:id="3369" w:name="_Toc530679237"/>
        <w:bookmarkEnd w:id="3369"/>
      </w:tr>
      <w:tr w:rsidR="00977C58" w:rsidDel="00D37715" w14:paraId="17D7C228" w14:textId="7F27E463" w:rsidTr="009A04B7">
        <w:trPr>
          <w:del w:id="3370" w:author="phuong vu" w:date="2018-11-22T19:34:00Z"/>
        </w:trPr>
        <w:tc>
          <w:tcPr>
            <w:tcW w:w="805" w:type="dxa"/>
          </w:tcPr>
          <w:p w14:paraId="54308DDD" w14:textId="2231A13C" w:rsidR="00977C58" w:rsidDel="00D37715" w:rsidRDefault="00977C58" w:rsidP="009A04B7">
            <w:pPr>
              <w:spacing w:line="360" w:lineRule="auto"/>
              <w:jc w:val="center"/>
              <w:rPr>
                <w:del w:id="3371" w:author="phuong vu" w:date="2018-11-22T19:34:00Z"/>
                <w:lang w:val="en-US"/>
              </w:rPr>
            </w:pPr>
            <w:del w:id="3372" w:author="phuong vu" w:date="2018-11-22T19:34:00Z">
              <w:r w:rsidDel="00D37715">
                <w:rPr>
                  <w:lang w:val="en-US"/>
                </w:rPr>
                <w:delText>3</w:delText>
              </w:r>
              <w:bookmarkStart w:id="3373" w:name="_Toc530679238"/>
              <w:bookmarkEnd w:id="3373"/>
            </w:del>
          </w:p>
        </w:tc>
        <w:tc>
          <w:tcPr>
            <w:tcW w:w="2120" w:type="dxa"/>
          </w:tcPr>
          <w:p w14:paraId="65BF33D2" w14:textId="4B264AA5" w:rsidR="00977C58" w:rsidDel="00D37715" w:rsidRDefault="00DC4C5A" w:rsidP="009A04B7">
            <w:pPr>
              <w:spacing w:line="360" w:lineRule="auto"/>
              <w:rPr>
                <w:del w:id="3374" w:author="phuong vu" w:date="2018-11-22T19:34:00Z"/>
                <w:lang w:val="en-US"/>
              </w:rPr>
            </w:pPr>
            <w:del w:id="3375" w:author="phuong vu" w:date="2018-11-22T19:34:00Z">
              <w:r w:rsidDel="00D37715">
                <w:rPr>
                  <w:lang w:val="en-US"/>
                </w:rPr>
                <w:delText>order_detail</w:delText>
              </w:r>
              <w:bookmarkStart w:id="3376" w:name="_Toc530679239"/>
              <w:bookmarkEnd w:id="3376"/>
            </w:del>
          </w:p>
        </w:tc>
        <w:tc>
          <w:tcPr>
            <w:tcW w:w="1463" w:type="dxa"/>
          </w:tcPr>
          <w:p w14:paraId="7333E5A3" w14:textId="170A866B" w:rsidR="00977C58" w:rsidDel="00D37715" w:rsidRDefault="00977C58" w:rsidP="009A04B7">
            <w:pPr>
              <w:spacing w:line="360" w:lineRule="auto"/>
              <w:jc w:val="center"/>
              <w:rPr>
                <w:del w:id="3377" w:author="phuong vu" w:date="2018-11-22T19:34:00Z"/>
                <w:lang w:val="en-US"/>
              </w:rPr>
            </w:pPr>
            <w:bookmarkStart w:id="3378" w:name="_Toc530679240"/>
            <w:bookmarkEnd w:id="3378"/>
          </w:p>
        </w:tc>
        <w:tc>
          <w:tcPr>
            <w:tcW w:w="1463" w:type="dxa"/>
          </w:tcPr>
          <w:p w14:paraId="28FDA310" w14:textId="09D36E9F" w:rsidR="00977C58" w:rsidDel="00D37715" w:rsidRDefault="00977C58" w:rsidP="009A04B7">
            <w:pPr>
              <w:spacing w:line="360" w:lineRule="auto"/>
              <w:jc w:val="center"/>
              <w:rPr>
                <w:del w:id="3379" w:author="phuong vu" w:date="2018-11-22T19:34:00Z"/>
                <w:lang w:val="en-US"/>
              </w:rPr>
            </w:pPr>
            <w:bookmarkStart w:id="3380" w:name="_Toc530679241"/>
            <w:bookmarkEnd w:id="3380"/>
          </w:p>
        </w:tc>
        <w:tc>
          <w:tcPr>
            <w:tcW w:w="1463" w:type="dxa"/>
          </w:tcPr>
          <w:p w14:paraId="2565789A" w14:textId="0F4782A3" w:rsidR="00977C58" w:rsidDel="00D37715" w:rsidRDefault="00977C58" w:rsidP="009A04B7">
            <w:pPr>
              <w:spacing w:line="360" w:lineRule="auto"/>
              <w:jc w:val="center"/>
              <w:rPr>
                <w:del w:id="3381" w:author="phuong vu" w:date="2018-11-22T19:34:00Z"/>
                <w:lang w:val="en-US"/>
              </w:rPr>
            </w:pPr>
            <w:bookmarkStart w:id="3382" w:name="_Toc530679242"/>
            <w:bookmarkEnd w:id="3382"/>
          </w:p>
        </w:tc>
        <w:tc>
          <w:tcPr>
            <w:tcW w:w="1463" w:type="dxa"/>
          </w:tcPr>
          <w:p w14:paraId="40D072FA" w14:textId="41BCB2E5" w:rsidR="00977C58" w:rsidDel="00D37715" w:rsidRDefault="00DC4C5A" w:rsidP="009A04B7">
            <w:pPr>
              <w:jc w:val="center"/>
              <w:rPr>
                <w:del w:id="3383" w:author="phuong vu" w:date="2018-11-22T19:34:00Z"/>
                <w:lang w:val="en-US"/>
              </w:rPr>
            </w:pPr>
            <w:del w:id="3384" w:author="phuong vu" w:date="2018-11-22T19:34:00Z">
              <w:r w:rsidDel="00D37715">
                <w:rPr>
                  <w:lang w:val="en-US"/>
                </w:rPr>
                <w:delText>X</w:delText>
              </w:r>
              <w:bookmarkStart w:id="3385" w:name="_Toc530679243"/>
              <w:bookmarkEnd w:id="3385"/>
            </w:del>
          </w:p>
        </w:tc>
        <w:bookmarkStart w:id="3386" w:name="_Toc530679244"/>
        <w:bookmarkEnd w:id="3386"/>
      </w:tr>
      <w:tr w:rsidR="00DC4C5A" w:rsidDel="00D37715" w14:paraId="6356BF95" w14:textId="7A94EF7B" w:rsidTr="009A04B7">
        <w:trPr>
          <w:del w:id="3387" w:author="phuong vu" w:date="2018-11-22T19:34:00Z"/>
        </w:trPr>
        <w:tc>
          <w:tcPr>
            <w:tcW w:w="805" w:type="dxa"/>
          </w:tcPr>
          <w:p w14:paraId="4C717771" w14:textId="7BBC83D0" w:rsidR="00DC4C5A" w:rsidDel="00D37715" w:rsidRDefault="00DC4C5A" w:rsidP="009A04B7">
            <w:pPr>
              <w:spacing w:line="360" w:lineRule="auto"/>
              <w:jc w:val="center"/>
              <w:rPr>
                <w:del w:id="3388" w:author="phuong vu" w:date="2018-11-22T19:34:00Z"/>
                <w:lang w:val="en-US"/>
              </w:rPr>
            </w:pPr>
            <w:del w:id="3389" w:author="phuong vu" w:date="2018-11-22T19:34:00Z">
              <w:r w:rsidDel="00D37715">
                <w:rPr>
                  <w:lang w:val="en-US"/>
                </w:rPr>
                <w:delText>4</w:delText>
              </w:r>
              <w:bookmarkStart w:id="3390" w:name="_Toc530679245"/>
              <w:bookmarkEnd w:id="3390"/>
            </w:del>
          </w:p>
        </w:tc>
        <w:tc>
          <w:tcPr>
            <w:tcW w:w="2120" w:type="dxa"/>
          </w:tcPr>
          <w:p w14:paraId="3800169F" w14:textId="18A252EB" w:rsidR="00DC4C5A" w:rsidDel="00D37715" w:rsidRDefault="00DC4C5A" w:rsidP="009A04B7">
            <w:pPr>
              <w:spacing w:line="360" w:lineRule="auto"/>
              <w:rPr>
                <w:del w:id="3391" w:author="phuong vu" w:date="2018-11-22T19:34:00Z"/>
                <w:lang w:val="en-US"/>
              </w:rPr>
            </w:pPr>
            <w:del w:id="3392" w:author="phuong vu" w:date="2018-11-22T19:34:00Z">
              <w:r w:rsidDel="00D37715">
                <w:rPr>
                  <w:lang w:val="en-US"/>
                </w:rPr>
                <w:delText>receipt</w:delText>
              </w:r>
              <w:bookmarkStart w:id="3393" w:name="_Toc530679246"/>
              <w:bookmarkEnd w:id="3393"/>
            </w:del>
          </w:p>
        </w:tc>
        <w:tc>
          <w:tcPr>
            <w:tcW w:w="1463" w:type="dxa"/>
          </w:tcPr>
          <w:p w14:paraId="7670B32A" w14:textId="2653B12D" w:rsidR="00DC4C5A" w:rsidDel="00D37715" w:rsidRDefault="00DC4C5A" w:rsidP="009A04B7">
            <w:pPr>
              <w:spacing w:line="360" w:lineRule="auto"/>
              <w:jc w:val="center"/>
              <w:rPr>
                <w:del w:id="3394" w:author="phuong vu" w:date="2018-11-22T19:34:00Z"/>
                <w:lang w:val="en-US"/>
              </w:rPr>
            </w:pPr>
            <w:bookmarkStart w:id="3395" w:name="_Toc530679247"/>
            <w:bookmarkEnd w:id="3395"/>
          </w:p>
        </w:tc>
        <w:tc>
          <w:tcPr>
            <w:tcW w:w="1463" w:type="dxa"/>
          </w:tcPr>
          <w:p w14:paraId="5C96578E" w14:textId="73C0E0D7" w:rsidR="00DC4C5A" w:rsidDel="00D37715" w:rsidRDefault="00DC4C5A" w:rsidP="009A04B7">
            <w:pPr>
              <w:spacing w:line="360" w:lineRule="auto"/>
              <w:jc w:val="center"/>
              <w:rPr>
                <w:del w:id="3396" w:author="phuong vu" w:date="2018-11-22T19:34:00Z"/>
                <w:lang w:val="en-US"/>
              </w:rPr>
            </w:pPr>
            <w:bookmarkStart w:id="3397" w:name="_Toc530679248"/>
            <w:bookmarkEnd w:id="3397"/>
          </w:p>
        </w:tc>
        <w:tc>
          <w:tcPr>
            <w:tcW w:w="1463" w:type="dxa"/>
          </w:tcPr>
          <w:p w14:paraId="0EA9C1D3" w14:textId="497E7B9C" w:rsidR="00DC4C5A" w:rsidDel="00D37715" w:rsidRDefault="00DC4C5A" w:rsidP="009A04B7">
            <w:pPr>
              <w:spacing w:line="360" w:lineRule="auto"/>
              <w:jc w:val="center"/>
              <w:rPr>
                <w:del w:id="3398" w:author="phuong vu" w:date="2018-11-22T19:34:00Z"/>
                <w:lang w:val="en-US"/>
              </w:rPr>
            </w:pPr>
            <w:bookmarkStart w:id="3399" w:name="_Toc530679249"/>
            <w:bookmarkEnd w:id="3399"/>
          </w:p>
        </w:tc>
        <w:tc>
          <w:tcPr>
            <w:tcW w:w="1463" w:type="dxa"/>
          </w:tcPr>
          <w:p w14:paraId="217D69F6" w14:textId="334509C7" w:rsidR="00DC4C5A" w:rsidDel="00D37715" w:rsidRDefault="00DC4C5A" w:rsidP="009A04B7">
            <w:pPr>
              <w:jc w:val="center"/>
              <w:rPr>
                <w:del w:id="3400" w:author="phuong vu" w:date="2018-11-22T19:34:00Z"/>
                <w:lang w:val="en-US"/>
              </w:rPr>
            </w:pPr>
            <w:del w:id="3401" w:author="phuong vu" w:date="2018-11-22T19:34:00Z">
              <w:r w:rsidDel="00D37715">
                <w:rPr>
                  <w:lang w:val="en-US"/>
                </w:rPr>
                <w:delText>X</w:delText>
              </w:r>
              <w:bookmarkStart w:id="3402" w:name="_Toc530679250"/>
              <w:bookmarkEnd w:id="3402"/>
            </w:del>
          </w:p>
        </w:tc>
        <w:bookmarkStart w:id="3403" w:name="_Toc530679251"/>
        <w:bookmarkEnd w:id="3403"/>
      </w:tr>
    </w:tbl>
    <w:p w14:paraId="06FAA0E5" w14:textId="3EB439DE" w:rsidR="00977C58" w:rsidRPr="006C3B6C" w:rsidDel="00D37715" w:rsidRDefault="00977C58" w:rsidP="009B63D4">
      <w:pPr>
        <w:rPr>
          <w:del w:id="3404" w:author="phuong vu" w:date="2018-11-22T19:34:00Z"/>
          <w:lang w:val="en-US"/>
        </w:rPr>
      </w:pPr>
      <w:bookmarkStart w:id="3405" w:name="_Toc530679252"/>
      <w:bookmarkEnd w:id="3405"/>
    </w:p>
    <w:p w14:paraId="3207BAD8" w14:textId="08A6698B" w:rsidR="00070C2F" w:rsidRPr="006C3B6C" w:rsidDel="00D37715" w:rsidRDefault="00070C2F" w:rsidP="009B63D4">
      <w:pPr>
        <w:pStyle w:val="Heading6"/>
        <w:rPr>
          <w:del w:id="3406" w:author="phuong vu" w:date="2018-11-22T19:34:00Z"/>
          <w:lang w:val="en-US"/>
        </w:rPr>
      </w:pPr>
      <w:del w:id="3407" w:author="phuong vu" w:date="2018-11-22T19:34:00Z">
        <w:r w:rsidDel="00D37715">
          <w:rPr>
            <w:lang w:val="en-US"/>
          </w:rPr>
          <w:delText>Cách xử lí</w:delText>
        </w:r>
        <w:bookmarkStart w:id="3408" w:name="_Toc530679253"/>
        <w:bookmarkEnd w:id="3408"/>
      </w:del>
    </w:p>
    <w:p w14:paraId="686E3210" w14:textId="254DA095" w:rsidR="00F02EAB" w:rsidDel="00D37715" w:rsidRDefault="005E64D7" w:rsidP="00F02EAB">
      <w:pPr>
        <w:pStyle w:val="Heading5"/>
        <w:rPr>
          <w:del w:id="3409" w:author="phuong vu" w:date="2018-11-22T19:34:00Z"/>
          <w:lang w:val="en-US"/>
        </w:rPr>
      </w:pPr>
      <w:del w:id="3410" w:author="phuong vu" w:date="2018-11-22T19:34:00Z">
        <w:r w:rsidDel="00D37715">
          <w:rPr>
            <w:lang w:val="en-US"/>
          </w:rPr>
          <w:delText>Thay đổi trạng thái đơn hàng</w:delText>
        </w:r>
        <w:bookmarkStart w:id="3411" w:name="_Toc530679254"/>
        <w:bookmarkEnd w:id="3411"/>
      </w:del>
    </w:p>
    <w:p w14:paraId="0BC6DA29" w14:textId="602DC715" w:rsidR="00070C2F" w:rsidDel="00D37715" w:rsidRDefault="00070C2F" w:rsidP="00070C2F">
      <w:pPr>
        <w:pStyle w:val="Heading6"/>
        <w:rPr>
          <w:del w:id="3412" w:author="phuong vu" w:date="2018-11-22T19:34:00Z"/>
          <w:lang w:val="en-US"/>
        </w:rPr>
      </w:pPr>
      <w:del w:id="3413" w:author="phuong vu" w:date="2018-11-22T19:34:00Z">
        <w:r w:rsidDel="00D37715">
          <w:rPr>
            <w:lang w:val="en-US"/>
          </w:rPr>
          <w:delText>Mục đích</w:delText>
        </w:r>
        <w:bookmarkStart w:id="3414" w:name="_Toc530679255"/>
        <w:bookmarkEnd w:id="3414"/>
      </w:del>
    </w:p>
    <w:p w14:paraId="67EF670D" w14:textId="2C7A2C0A" w:rsidR="00DC4C5A" w:rsidRPr="006C3B6C" w:rsidDel="00D37715" w:rsidRDefault="008977B2" w:rsidP="009B63D4">
      <w:pPr>
        <w:ind w:firstLine="720"/>
        <w:rPr>
          <w:del w:id="3415" w:author="phuong vu" w:date="2018-11-22T19:34:00Z"/>
          <w:lang w:val="en-US"/>
        </w:rPr>
      </w:pPr>
      <w:del w:id="3416" w:author="phuong vu" w:date="2018-11-22T19:34:00Z">
        <w:r w:rsidDel="00D37715">
          <w:rPr>
            <w:lang w:val="en-US"/>
          </w:rPr>
          <w:delText>Chức năng hỗ trợ người dùng nhân viên thay đổi trạng thái đơn hàng ứng với từng bước thực hiện xử lí đơn hàng trong thực tế. Người dùng muốn thực hiện các chức năng này buộc phải truy cập được trang xem chi tiết đơn hàng.</w:delText>
        </w:r>
        <w:bookmarkStart w:id="3417" w:name="_Toc530679256"/>
        <w:bookmarkEnd w:id="3417"/>
      </w:del>
    </w:p>
    <w:p w14:paraId="66AC1F93" w14:textId="6B034673" w:rsidR="00070C2F" w:rsidDel="00D37715" w:rsidRDefault="00070C2F" w:rsidP="00070C2F">
      <w:pPr>
        <w:pStyle w:val="Heading6"/>
        <w:rPr>
          <w:del w:id="3418" w:author="phuong vu" w:date="2018-11-22T19:34:00Z"/>
          <w:lang w:val="en-US"/>
        </w:rPr>
      </w:pPr>
      <w:del w:id="3419" w:author="phuong vu" w:date="2018-11-22T19:34:00Z">
        <w:r w:rsidDel="00D37715">
          <w:rPr>
            <w:lang w:val="en-US"/>
          </w:rPr>
          <w:delText>Giao diện</w:delText>
        </w:r>
        <w:bookmarkStart w:id="3420" w:name="_Toc530679257"/>
        <w:bookmarkEnd w:id="3420"/>
      </w:del>
    </w:p>
    <w:p w14:paraId="6F7EA79A" w14:textId="16F1E946" w:rsidR="008977B2" w:rsidDel="00D37715" w:rsidRDefault="009A04B7" w:rsidP="009B63D4">
      <w:pPr>
        <w:keepNext/>
        <w:rPr>
          <w:del w:id="3421" w:author="phuong vu" w:date="2018-11-22T19:34:00Z"/>
        </w:rPr>
      </w:pPr>
      <w:del w:id="3422" w:author="phuong vu" w:date="2018-11-22T19:34:00Z">
        <w:r w:rsidDel="00D37715">
          <w:rPr>
            <w:noProof/>
          </w:rPr>
          <w:drawing>
            <wp:inline distT="0" distB="0" distL="0" distR="0" wp14:anchorId="507A8F8B" wp14:editId="45361FBC">
              <wp:extent cx="5579745" cy="438404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4384040"/>
                      </a:xfrm>
                      <a:prstGeom prst="rect">
                        <a:avLst/>
                      </a:prstGeom>
                      <a:noFill/>
                      <a:ln>
                        <a:noFill/>
                      </a:ln>
                    </pic:spPr>
                  </pic:pic>
                </a:graphicData>
              </a:graphic>
            </wp:inline>
          </w:drawing>
        </w:r>
        <w:bookmarkStart w:id="3423" w:name="_Toc530679258"/>
        <w:bookmarkEnd w:id="3423"/>
      </w:del>
    </w:p>
    <w:p w14:paraId="3F269E41" w14:textId="1AA5B060" w:rsidR="008977B2" w:rsidDel="00D37715" w:rsidRDefault="008977B2" w:rsidP="008977B2">
      <w:pPr>
        <w:pStyle w:val="Caption"/>
        <w:rPr>
          <w:del w:id="3424" w:author="phuong vu" w:date="2018-11-22T19:34:00Z"/>
          <w:szCs w:val="26"/>
          <w:lang w:val="en-US"/>
        </w:rPr>
      </w:pPr>
      <w:del w:id="3425" w:author="phuong vu" w:date="2018-11-22T19:34:00Z">
        <w:r w:rsidRPr="009B63D4" w:rsidDel="00D37715">
          <w:rPr>
            <w:szCs w:val="26"/>
          </w:rPr>
          <w:delText xml:space="preserve">Hình </w:delText>
        </w:r>
      </w:del>
      <w:del w:id="3426"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5</w:delText>
        </w:r>
        <w:r w:rsidR="006C103E" w:rsidDel="00EC5005">
          <w:rPr>
            <w:szCs w:val="26"/>
          </w:rPr>
          <w:fldChar w:fldCharType="end"/>
        </w:r>
      </w:del>
      <w:del w:id="3427" w:author="phuong vu" w:date="2018-11-22T19:34:00Z">
        <w:r w:rsidRPr="009B63D4" w:rsidDel="00D37715">
          <w:rPr>
            <w:szCs w:val="26"/>
            <w:lang w:val="en-US"/>
          </w:rPr>
          <w:delText xml:space="preserve"> Giao diện các chức năng với trạng thái "đang chờ"</w:delText>
        </w:r>
        <w:bookmarkStart w:id="3428" w:name="_Toc530679259"/>
        <w:bookmarkEnd w:id="3428"/>
      </w:del>
    </w:p>
    <w:p w14:paraId="178603B0" w14:textId="6896B9F7" w:rsidR="00264BCF" w:rsidDel="00D37715" w:rsidRDefault="00264BCF" w:rsidP="009B63D4">
      <w:pPr>
        <w:keepNext/>
        <w:rPr>
          <w:del w:id="3429" w:author="phuong vu" w:date="2018-11-22T19:34:00Z"/>
        </w:rPr>
      </w:pPr>
      <w:del w:id="3430" w:author="phuong vu" w:date="2018-11-22T19:34:00Z">
        <w:r w:rsidDel="00D37715">
          <w:rPr>
            <w:noProof/>
          </w:rPr>
          <w:drawing>
            <wp:inline distT="0" distB="0" distL="0" distR="0" wp14:anchorId="5AEA0DE7" wp14:editId="486C48B0">
              <wp:extent cx="5579745" cy="4393565"/>
              <wp:effectExtent l="0" t="0" r="190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4393565"/>
                      </a:xfrm>
                      <a:prstGeom prst="rect">
                        <a:avLst/>
                      </a:prstGeom>
                      <a:noFill/>
                      <a:ln>
                        <a:noFill/>
                      </a:ln>
                    </pic:spPr>
                  </pic:pic>
                </a:graphicData>
              </a:graphic>
            </wp:inline>
          </w:drawing>
        </w:r>
        <w:bookmarkStart w:id="3431" w:name="_Toc530679260"/>
        <w:bookmarkEnd w:id="3431"/>
      </w:del>
    </w:p>
    <w:p w14:paraId="0CCD4B1D" w14:textId="787F4733" w:rsidR="00264BCF" w:rsidRPr="009B63D4" w:rsidDel="00D37715" w:rsidRDefault="00264BCF" w:rsidP="009B63D4">
      <w:pPr>
        <w:pStyle w:val="Caption"/>
        <w:rPr>
          <w:del w:id="3432" w:author="phuong vu" w:date="2018-11-22T19:34:00Z"/>
          <w:szCs w:val="26"/>
          <w:lang w:val="en-US"/>
        </w:rPr>
      </w:pPr>
      <w:del w:id="3433" w:author="phuong vu" w:date="2018-11-22T19:34:00Z">
        <w:r w:rsidRPr="009B63D4" w:rsidDel="00D37715">
          <w:rPr>
            <w:szCs w:val="26"/>
          </w:rPr>
          <w:delText xml:space="preserve">Hình </w:delText>
        </w:r>
      </w:del>
      <w:del w:id="3434"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6</w:delText>
        </w:r>
        <w:r w:rsidR="006C103E" w:rsidDel="00EC5005">
          <w:rPr>
            <w:szCs w:val="26"/>
          </w:rPr>
          <w:fldChar w:fldCharType="end"/>
        </w:r>
      </w:del>
      <w:del w:id="3435" w:author="phuong vu" w:date="2018-11-22T19:34:00Z">
        <w:r w:rsidR="006C103E" w:rsidDel="00D37715">
          <w:rPr>
            <w:szCs w:val="26"/>
            <w:lang w:val="en-US"/>
          </w:rPr>
          <w:delText xml:space="preserve"> </w:delText>
        </w:r>
        <w:r w:rsidRPr="009B63D4" w:rsidDel="00D37715">
          <w:rPr>
            <w:szCs w:val="26"/>
          </w:rPr>
          <w:delText>Giao diện các chức năng với trạng thái "đang chờ</w:delText>
        </w:r>
        <w:r w:rsidRPr="009B63D4" w:rsidDel="00D37715">
          <w:rPr>
            <w:szCs w:val="26"/>
            <w:lang w:val="en-US"/>
          </w:rPr>
          <w:delText xml:space="preserve"> xử lí</w:delText>
        </w:r>
        <w:r w:rsidRPr="009B63D4" w:rsidDel="00D37715">
          <w:rPr>
            <w:szCs w:val="26"/>
          </w:rPr>
          <w:delText>"</w:delText>
        </w:r>
        <w:bookmarkStart w:id="3436" w:name="_Toc530679261"/>
        <w:bookmarkEnd w:id="3436"/>
      </w:del>
    </w:p>
    <w:p w14:paraId="5BCDC215" w14:textId="6664E86B" w:rsidR="006C103E" w:rsidRPr="009B63D4" w:rsidDel="00D37715" w:rsidRDefault="006C103E" w:rsidP="009B63D4">
      <w:pPr>
        <w:keepNext/>
        <w:jc w:val="center"/>
        <w:rPr>
          <w:del w:id="3437" w:author="phuong vu" w:date="2018-11-22T19:34:00Z"/>
        </w:rPr>
      </w:pPr>
      <w:del w:id="3438" w:author="phuong vu" w:date="2018-11-22T19:34:00Z">
        <w:r w:rsidRPr="009B63D4" w:rsidDel="00D37715">
          <w:rPr>
            <w:noProof/>
          </w:rPr>
          <w:drawing>
            <wp:inline distT="0" distB="0" distL="0" distR="0" wp14:anchorId="317E4951" wp14:editId="7D2D5629">
              <wp:extent cx="5579745" cy="442341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4423410"/>
                      </a:xfrm>
                      <a:prstGeom prst="rect">
                        <a:avLst/>
                      </a:prstGeom>
                      <a:noFill/>
                      <a:ln>
                        <a:noFill/>
                      </a:ln>
                    </pic:spPr>
                  </pic:pic>
                </a:graphicData>
              </a:graphic>
            </wp:inline>
          </w:drawing>
        </w:r>
        <w:bookmarkStart w:id="3439" w:name="_Toc530679262"/>
        <w:bookmarkEnd w:id="3439"/>
      </w:del>
    </w:p>
    <w:p w14:paraId="37C50385" w14:textId="750D5FEE" w:rsidR="008977B2" w:rsidRPr="009B63D4" w:rsidDel="00D37715" w:rsidRDefault="006C103E" w:rsidP="009B63D4">
      <w:pPr>
        <w:pStyle w:val="Caption"/>
        <w:rPr>
          <w:del w:id="3440" w:author="phuong vu" w:date="2018-11-22T19:34:00Z"/>
          <w:szCs w:val="26"/>
          <w:lang w:val="en-US"/>
        </w:rPr>
      </w:pPr>
      <w:del w:id="3441" w:author="phuong vu" w:date="2018-11-22T19:34:00Z">
        <w:r w:rsidRPr="009B63D4" w:rsidDel="00D37715">
          <w:rPr>
            <w:szCs w:val="26"/>
          </w:rPr>
          <w:delText xml:space="preserve">Hình </w:delText>
        </w:r>
      </w:del>
      <w:del w:id="3442" w:author="phuong vu" w:date="2018-11-16T11:28:00Z">
        <w:r w:rsidRPr="009B63D4" w:rsidDel="00EC5005">
          <w:rPr>
            <w:szCs w:val="26"/>
          </w:rPr>
          <w:fldChar w:fldCharType="begin"/>
        </w:r>
        <w:r w:rsidRPr="009B63D4" w:rsidDel="00EC5005">
          <w:rPr>
            <w:szCs w:val="26"/>
          </w:rPr>
          <w:delInstrText xml:space="preserve"> STYLEREF 1 \s </w:delInstrText>
        </w:r>
        <w:r w:rsidRPr="009B63D4" w:rsidDel="00EC5005">
          <w:rPr>
            <w:szCs w:val="26"/>
          </w:rPr>
          <w:fldChar w:fldCharType="separate"/>
        </w:r>
        <w:r w:rsidRPr="009B63D4" w:rsidDel="00EC5005">
          <w:rPr>
            <w:noProof/>
            <w:szCs w:val="26"/>
          </w:rPr>
          <w:delText>3</w:delText>
        </w:r>
        <w:r w:rsidRPr="009B63D4" w:rsidDel="00EC5005">
          <w:rPr>
            <w:szCs w:val="26"/>
          </w:rPr>
          <w:fldChar w:fldCharType="end"/>
        </w:r>
        <w:r w:rsidRPr="009B63D4" w:rsidDel="00EC5005">
          <w:rPr>
            <w:szCs w:val="26"/>
          </w:rPr>
          <w:delText>.</w:delText>
        </w:r>
        <w:r w:rsidRPr="009B63D4" w:rsidDel="00EC5005">
          <w:rPr>
            <w:szCs w:val="26"/>
          </w:rPr>
          <w:fldChar w:fldCharType="begin"/>
        </w:r>
        <w:r w:rsidRPr="009B63D4" w:rsidDel="00EC5005">
          <w:rPr>
            <w:szCs w:val="26"/>
          </w:rPr>
          <w:delInstrText xml:space="preserve"> SEQ Hình \* ARABIC \s 1 </w:delInstrText>
        </w:r>
        <w:r w:rsidRPr="009B63D4" w:rsidDel="00EC5005">
          <w:rPr>
            <w:szCs w:val="26"/>
          </w:rPr>
          <w:fldChar w:fldCharType="separate"/>
        </w:r>
        <w:r w:rsidRPr="009B63D4" w:rsidDel="00EC5005">
          <w:rPr>
            <w:noProof/>
            <w:szCs w:val="26"/>
          </w:rPr>
          <w:delText>7</w:delText>
        </w:r>
        <w:r w:rsidRPr="009B63D4" w:rsidDel="00EC5005">
          <w:rPr>
            <w:szCs w:val="26"/>
          </w:rPr>
          <w:fldChar w:fldCharType="end"/>
        </w:r>
      </w:del>
      <w:del w:id="3443" w:author="phuong vu" w:date="2018-11-22T19:34:00Z">
        <w:r w:rsidRPr="009B63D4" w:rsidDel="00D37715">
          <w:rPr>
            <w:szCs w:val="26"/>
          </w:rPr>
          <w:delText>Giao diện các chức năng với trạng thái "đang xử lí"</w:delText>
        </w:r>
        <w:bookmarkStart w:id="3444" w:name="_Toc530679263"/>
        <w:bookmarkEnd w:id="3444"/>
      </w:del>
    </w:p>
    <w:p w14:paraId="10A11BD8" w14:textId="1D26196F" w:rsidR="006C103E" w:rsidRPr="006C3B6C" w:rsidDel="00D37715" w:rsidRDefault="006C103E" w:rsidP="009B63D4">
      <w:pPr>
        <w:rPr>
          <w:del w:id="3445" w:author="phuong vu" w:date="2018-11-22T19:34:00Z"/>
          <w:lang w:val="en-US"/>
        </w:rPr>
      </w:pPr>
      <w:bookmarkStart w:id="3446" w:name="_Toc530679264"/>
      <w:bookmarkEnd w:id="3446"/>
    </w:p>
    <w:p w14:paraId="74442B95" w14:textId="21C3A0F1" w:rsidR="00070C2F" w:rsidDel="00D37715" w:rsidRDefault="00070C2F" w:rsidP="00070C2F">
      <w:pPr>
        <w:pStyle w:val="Heading6"/>
        <w:rPr>
          <w:del w:id="3447" w:author="phuong vu" w:date="2018-11-22T19:34:00Z"/>
          <w:lang w:val="en-US"/>
        </w:rPr>
      </w:pPr>
      <w:del w:id="3448" w:author="phuong vu" w:date="2018-11-22T19:34:00Z">
        <w:r w:rsidDel="00D37715">
          <w:rPr>
            <w:lang w:val="en-US"/>
          </w:rPr>
          <w:delText>Các thành phần giao diện</w:delText>
        </w:r>
        <w:bookmarkStart w:id="3449" w:name="_Toc530679265"/>
        <w:bookmarkEnd w:id="3449"/>
      </w:del>
    </w:p>
    <w:tbl>
      <w:tblPr>
        <w:tblStyle w:val="TableGrid"/>
        <w:tblW w:w="0" w:type="auto"/>
        <w:tblLook w:val="04A0" w:firstRow="1" w:lastRow="0" w:firstColumn="1" w:lastColumn="0" w:noHBand="0" w:noVBand="1"/>
      </w:tblPr>
      <w:tblGrid>
        <w:gridCol w:w="805"/>
        <w:gridCol w:w="1980"/>
        <w:gridCol w:w="2970"/>
        <w:gridCol w:w="1266"/>
        <w:gridCol w:w="1756"/>
      </w:tblGrid>
      <w:tr w:rsidR="008977B2" w:rsidDel="00D37715" w14:paraId="580B882B" w14:textId="24AAED8E" w:rsidTr="009A04B7">
        <w:trPr>
          <w:del w:id="3450" w:author="phuong vu" w:date="2018-11-22T19:34:00Z"/>
        </w:trPr>
        <w:tc>
          <w:tcPr>
            <w:tcW w:w="805" w:type="dxa"/>
            <w:vAlign w:val="center"/>
          </w:tcPr>
          <w:p w14:paraId="5A9A1055" w14:textId="0F651338" w:rsidR="008977B2" w:rsidRPr="007F1EF1" w:rsidDel="00D37715" w:rsidRDefault="008977B2" w:rsidP="009A04B7">
            <w:pPr>
              <w:spacing w:line="360" w:lineRule="auto"/>
              <w:jc w:val="center"/>
              <w:rPr>
                <w:del w:id="3451" w:author="phuong vu" w:date="2018-11-22T19:34:00Z"/>
                <w:b/>
                <w:lang w:val="en-US"/>
              </w:rPr>
            </w:pPr>
            <w:del w:id="3452" w:author="phuong vu" w:date="2018-11-22T19:34:00Z">
              <w:r w:rsidRPr="007F1EF1" w:rsidDel="00D37715">
                <w:rPr>
                  <w:b/>
                  <w:lang w:val="en-US"/>
                </w:rPr>
                <w:delText>STT</w:delText>
              </w:r>
              <w:bookmarkStart w:id="3453" w:name="_Toc530679266"/>
              <w:bookmarkEnd w:id="3453"/>
            </w:del>
          </w:p>
        </w:tc>
        <w:tc>
          <w:tcPr>
            <w:tcW w:w="1980" w:type="dxa"/>
            <w:vAlign w:val="center"/>
          </w:tcPr>
          <w:p w14:paraId="63716525" w14:textId="7181E6D1" w:rsidR="008977B2" w:rsidRPr="007F1EF1" w:rsidDel="00D37715" w:rsidRDefault="008977B2" w:rsidP="009A04B7">
            <w:pPr>
              <w:spacing w:line="360" w:lineRule="auto"/>
              <w:jc w:val="center"/>
              <w:rPr>
                <w:del w:id="3454" w:author="phuong vu" w:date="2018-11-22T19:34:00Z"/>
                <w:b/>
                <w:lang w:val="en-US"/>
              </w:rPr>
            </w:pPr>
            <w:del w:id="3455" w:author="phuong vu" w:date="2018-11-22T19:34:00Z">
              <w:r w:rsidRPr="007F1EF1" w:rsidDel="00D37715">
                <w:rPr>
                  <w:b/>
                  <w:lang w:val="en-US"/>
                </w:rPr>
                <w:delText>Loại điều khiển</w:delText>
              </w:r>
              <w:bookmarkStart w:id="3456" w:name="_Toc530679267"/>
              <w:bookmarkEnd w:id="3456"/>
            </w:del>
          </w:p>
        </w:tc>
        <w:tc>
          <w:tcPr>
            <w:tcW w:w="2970" w:type="dxa"/>
            <w:vAlign w:val="center"/>
          </w:tcPr>
          <w:p w14:paraId="1042153C" w14:textId="3C0732F3" w:rsidR="008977B2" w:rsidRPr="007F1EF1" w:rsidDel="00D37715" w:rsidRDefault="008977B2" w:rsidP="009A04B7">
            <w:pPr>
              <w:spacing w:line="360" w:lineRule="auto"/>
              <w:jc w:val="center"/>
              <w:rPr>
                <w:del w:id="3457" w:author="phuong vu" w:date="2018-11-22T19:34:00Z"/>
                <w:b/>
                <w:lang w:val="en-US"/>
              </w:rPr>
            </w:pPr>
            <w:del w:id="3458" w:author="phuong vu" w:date="2018-11-22T19:34:00Z">
              <w:r w:rsidRPr="007F1EF1" w:rsidDel="00D37715">
                <w:rPr>
                  <w:b/>
                  <w:lang w:val="en-US"/>
                </w:rPr>
                <w:delText>Nội dung thực hiện</w:delText>
              </w:r>
              <w:bookmarkStart w:id="3459" w:name="_Toc530679268"/>
              <w:bookmarkEnd w:id="3459"/>
            </w:del>
          </w:p>
        </w:tc>
        <w:tc>
          <w:tcPr>
            <w:tcW w:w="1266" w:type="dxa"/>
            <w:vAlign w:val="center"/>
          </w:tcPr>
          <w:p w14:paraId="52355BA3" w14:textId="2A412C9F" w:rsidR="008977B2" w:rsidRPr="007F1EF1" w:rsidDel="00D37715" w:rsidRDefault="008977B2" w:rsidP="009A04B7">
            <w:pPr>
              <w:spacing w:line="360" w:lineRule="auto"/>
              <w:jc w:val="center"/>
              <w:rPr>
                <w:del w:id="3460" w:author="phuong vu" w:date="2018-11-22T19:34:00Z"/>
                <w:b/>
                <w:lang w:val="en-US"/>
              </w:rPr>
            </w:pPr>
            <w:del w:id="3461" w:author="phuong vu" w:date="2018-11-22T19:34:00Z">
              <w:r w:rsidRPr="007F1EF1" w:rsidDel="00D37715">
                <w:rPr>
                  <w:b/>
                  <w:lang w:val="en-US"/>
                </w:rPr>
                <w:delText>Giá trị mặc định</w:delText>
              </w:r>
              <w:bookmarkStart w:id="3462" w:name="_Toc530679269"/>
              <w:bookmarkEnd w:id="3462"/>
            </w:del>
          </w:p>
        </w:tc>
        <w:tc>
          <w:tcPr>
            <w:tcW w:w="1756" w:type="dxa"/>
            <w:vAlign w:val="center"/>
          </w:tcPr>
          <w:p w14:paraId="640968EF" w14:textId="02CA444D" w:rsidR="008977B2" w:rsidRPr="007F1EF1" w:rsidDel="00D37715" w:rsidRDefault="008977B2" w:rsidP="009A04B7">
            <w:pPr>
              <w:spacing w:line="360" w:lineRule="auto"/>
              <w:jc w:val="center"/>
              <w:rPr>
                <w:del w:id="3463" w:author="phuong vu" w:date="2018-11-22T19:34:00Z"/>
                <w:b/>
                <w:lang w:val="en-US"/>
              </w:rPr>
            </w:pPr>
            <w:del w:id="3464" w:author="phuong vu" w:date="2018-11-22T19:34:00Z">
              <w:r w:rsidRPr="007F1EF1" w:rsidDel="00D37715">
                <w:rPr>
                  <w:b/>
                  <w:lang w:val="en-US"/>
                </w:rPr>
                <w:delText>Lưu ý</w:delText>
              </w:r>
              <w:bookmarkStart w:id="3465" w:name="_Toc530679270"/>
              <w:bookmarkEnd w:id="3465"/>
            </w:del>
          </w:p>
        </w:tc>
        <w:bookmarkStart w:id="3466" w:name="_Toc530679271"/>
        <w:bookmarkEnd w:id="3466"/>
      </w:tr>
      <w:tr w:rsidR="008977B2" w:rsidDel="00D37715" w14:paraId="18B0C72E" w14:textId="2A683C74" w:rsidTr="009A04B7">
        <w:trPr>
          <w:del w:id="3467" w:author="phuong vu" w:date="2018-11-22T19:34:00Z"/>
        </w:trPr>
        <w:tc>
          <w:tcPr>
            <w:tcW w:w="805" w:type="dxa"/>
          </w:tcPr>
          <w:p w14:paraId="4D73B050" w14:textId="51CD9BDB" w:rsidR="008977B2" w:rsidDel="00D37715" w:rsidRDefault="008977B2" w:rsidP="009A04B7">
            <w:pPr>
              <w:spacing w:line="360" w:lineRule="auto"/>
              <w:jc w:val="center"/>
              <w:rPr>
                <w:del w:id="3468" w:author="phuong vu" w:date="2018-11-22T19:34:00Z"/>
                <w:lang w:val="en-US"/>
              </w:rPr>
            </w:pPr>
            <w:del w:id="3469" w:author="phuong vu" w:date="2018-11-22T19:34:00Z">
              <w:r w:rsidDel="00D37715">
                <w:rPr>
                  <w:lang w:val="en-US"/>
                </w:rPr>
                <w:delText>1</w:delText>
              </w:r>
              <w:bookmarkStart w:id="3470" w:name="_Toc530679272"/>
              <w:bookmarkEnd w:id="3470"/>
            </w:del>
          </w:p>
        </w:tc>
        <w:tc>
          <w:tcPr>
            <w:tcW w:w="1980" w:type="dxa"/>
          </w:tcPr>
          <w:p w14:paraId="6A3FCCF8" w14:textId="6CADEFD4" w:rsidR="008977B2" w:rsidDel="00D37715" w:rsidRDefault="002938F0" w:rsidP="009A04B7">
            <w:pPr>
              <w:spacing w:line="360" w:lineRule="auto"/>
              <w:rPr>
                <w:del w:id="3471" w:author="phuong vu" w:date="2018-11-22T19:34:00Z"/>
                <w:lang w:val="en-US"/>
              </w:rPr>
            </w:pPr>
            <w:del w:id="3472" w:author="phuong vu" w:date="2018-11-22T19:34:00Z">
              <w:r w:rsidDel="00D37715">
                <w:rPr>
                  <w:lang w:val="en-US"/>
                </w:rPr>
                <w:delText>button</w:delText>
              </w:r>
              <w:bookmarkStart w:id="3473" w:name="_Toc530679273"/>
              <w:bookmarkEnd w:id="3473"/>
            </w:del>
          </w:p>
        </w:tc>
        <w:tc>
          <w:tcPr>
            <w:tcW w:w="2970" w:type="dxa"/>
          </w:tcPr>
          <w:p w14:paraId="2CA7331E" w14:textId="02D2D2FE" w:rsidR="008977B2" w:rsidDel="00D37715" w:rsidRDefault="007801A8" w:rsidP="009A04B7">
            <w:pPr>
              <w:spacing w:line="360" w:lineRule="auto"/>
              <w:rPr>
                <w:del w:id="3474" w:author="phuong vu" w:date="2018-11-22T19:34:00Z"/>
                <w:lang w:val="en-US"/>
              </w:rPr>
            </w:pPr>
            <w:del w:id="3475" w:author="phuong vu" w:date="2018-11-22T19:34:00Z">
              <w:r w:rsidDel="00D37715">
                <w:rPr>
                  <w:lang w:val="en-US"/>
                </w:rPr>
                <w:delText>Chấp nhận đơn hàng</w:delText>
              </w:r>
              <w:bookmarkStart w:id="3476" w:name="_Toc530679274"/>
              <w:bookmarkEnd w:id="3476"/>
            </w:del>
          </w:p>
        </w:tc>
        <w:tc>
          <w:tcPr>
            <w:tcW w:w="1266" w:type="dxa"/>
          </w:tcPr>
          <w:p w14:paraId="2560C464" w14:textId="6CF50654" w:rsidR="008977B2" w:rsidDel="00D37715" w:rsidRDefault="008977B2" w:rsidP="009A04B7">
            <w:pPr>
              <w:spacing w:line="360" w:lineRule="auto"/>
              <w:rPr>
                <w:del w:id="3477" w:author="phuong vu" w:date="2018-11-22T19:34:00Z"/>
                <w:lang w:val="en-US"/>
              </w:rPr>
            </w:pPr>
            <w:bookmarkStart w:id="3478" w:name="_Toc530679275"/>
            <w:bookmarkEnd w:id="3478"/>
          </w:p>
        </w:tc>
        <w:tc>
          <w:tcPr>
            <w:tcW w:w="1756" w:type="dxa"/>
          </w:tcPr>
          <w:p w14:paraId="0C5AF68A" w14:textId="0F00BD3B" w:rsidR="008977B2" w:rsidDel="00D37715" w:rsidRDefault="008977B2" w:rsidP="009A04B7">
            <w:pPr>
              <w:spacing w:line="360" w:lineRule="auto"/>
              <w:rPr>
                <w:del w:id="3479" w:author="phuong vu" w:date="2018-11-22T19:34:00Z"/>
                <w:lang w:val="en-US"/>
              </w:rPr>
            </w:pPr>
            <w:bookmarkStart w:id="3480" w:name="_Toc530679276"/>
            <w:bookmarkEnd w:id="3480"/>
          </w:p>
        </w:tc>
        <w:bookmarkStart w:id="3481" w:name="_Toc530679277"/>
        <w:bookmarkEnd w:id="3481"/>
      </w:tr>
      <w:tr w:rsidR="008977B2" w:rsidDel="00D37715" w14:paraId="1C004E15" w14:textId="054517A9" w:rsidTr="009A04B7">
        <w:trPr>
          <w:del w:id="3482" w:author="phuong vu" w:date="2018-11-22T19:34:00Z"/>
        </w:trPr>
        <w:tc>
          <w:tcPr>
            <w:tcW w:w="805" w:type="dxa"/>
          </w:tcPr>
          <w:p w14:paraId="50D5E848" w14:textId="732A7B59" w:rsidR="008977B2" w:rsidDel="00D37715" w:rsidRDefault="008977B2" w:rsidP="009A04B7">
            <w:pPr>
              <w:spacing w:line="360" w:lineRule="auto"/>
              <w:jc w:val="center"/>
              <w:rPr>
                <w:del w:id="3483" w:author="phuong vu" w:date="2018-11-22T19:34:00Z"/>
                <w:lang w:val="en-US"/>
              </w:rPr>
            </w:pPr>
            <w:del w:id="3484" w:author="phuong vu" w:date="2018-11-22T19:34:00Z">
              <w:r w:rsidDel="00D37715">
                <w:rPr>
                  <w:lang w:val="en-US"/>
                </w:rPr>
                <w:delText>2</w:delText>
              </w:r>
              <w:bookmarkStart w:id="3485" w:name="_Toc530679278"/>
              <w:bookmarkEnd w:id="3485"/>
            </w:del>
          </w:p>
        </w:tc>
        <w:tc>
          <w:tcPr>
            <w:tcW w:w="1980" w:type="dxa"/>
          </w:tcPr>
          <w:p w14:paraId="393CF151" w14:textId="698C36EE" w:rsidR="008977B2" w:rsidDel="00D37715" w:rsidRDefault="008977B2" w:rsidP="009A04B7">
            <w:pPr>
              <w:spacing w:line="360" w:lineRule="auto"/>
              <w:rPr>
                <w:del w:id="3486" w:author="phuong vu" w:date="2018-11-22T19:34:00Z"/>
                <w:lang w:val="en-US"/>
              </w:rPr>
            </w:pPr>
            <w:del w:id="3487" w:author="phuong vu" w:date="2018-11-22T19:34:00Z">
              <w:r w:rsidDel="00D37715">
                <w:rPr>
                  <w:lang w:val="en-US"/>
                </w:rPr>
                <w:delText>button</w:delText>
              </w:r>
              <w:bookmarkStart w:id="3488" w:name="_Toc530679279"/>
              <w:bookmarkEnd w:id="3488"/>
            </w:del>
          </w:p>
        </w:tc>
        <w:tc>
          <w:tcPr>
            <w:tcW w:w="2970" w:type="dxa"/>
          </w:tcPr>
          <w:p w14:paraId="72027E20" w14:textId="70C6712F" w:rsidR="008977B2" w:rsidDel="00D37715" w:rsidRDefault="007801A8" w:rsidP="009A04B7">
            <w:pPr>
              <w:spacing w:line="360" w:lineRule="auto"/>
              <w:rPr>
                <w:del w:id="3489" w:author="phuong vu" w:date="2018-11-22T19:34:00Z"/>
                <w:lang w:val="en-US"/>
              </w:rPr>
            </w:pPr>
            <w:del w:id="3490" w:author="phuong vu" w:date="2018-11-22T19:34:00Z">
              <w:r w:rsidDel="00D37715">
                <w:rPr>
                  <w:lang w:val="en-US"/>
                </w:rPr>
                <w:delText>Hủy đơn hàng</w:delText>
              </w:r>
              <w:bookmarkStart w:id="3491" w:name="_Toc530679280"/>
              <w:bookmarkEnd w:id="3491"/>
            </w:del>
          </w:p>
        </w:tc>
        <w:tc>
          <w:tcPr>
            <w:tcW w:w="1266" w:type="dxa"/>
          </w:tcPr>
          <w:p w14:paraId="64AD7953" w14:textId="07F116B5" w:rsidR="008977B2" w:rsidDel="00D37715" w:rsidRDefault="008977B2" w:rsidP="009A04B7">
            <w:pPr>
              <w:spacing w:line="360" w:lineRule="auto"/>
              <w:rPr>
                <w:del w:id="3492" w:author="phuong vu" w:date="2018-11-22T19:34:00Z"/>
                <w:lang w:val="en-US"/>
              </w:rPr>
            </w:pPr>
            <w:bookmarkStart w:id="3493" w:name="_Toc530679281"/>
            <w:bookmarkEnd w:id="3493"/>
          </w:p>
        </w:tc>
        <w:tc>
          <w:tcPr>
            <w:tcW w:w="1756" w:type="dxa"/>
          </w:tcPr>
          <w:p w14:paraId="6E144DF9" w14:textId="4700D055" w:rsidR="008977B2" w:rsidDel="00D37715" w:rsidRDefault="008977B2" w:rsidP="009A04B7">
            <w:pPr>
              <w:spacing w:line="360" w:lineRule="auto"/>
              <w:rPr>
                <w:del w:id="3494" w:author="phuong vu" w:date="2018-11-22T19:34:00Z"/>
                <w:lang w:val="en-US"/>
              </w:rPr>
            </w:pPr>
            <w:bookmarkStart w:id="3495" w:name="_Toc530679282"/>
            <w:bookmarkEnd w:id="3495"/>
          </w:p>
        </w:tc>
        <w:bookmarkStart w:id="3496" w:name="_Toc530679283"/>
        <w:bookmarkEnd w:id="3496"/>
      </w:tr>
      <w:tr w:rsidR="008977B2" w:rsidDel="00D37715" w14:paraId="031558AE" w14:textId="3FC2ADE9" w:rsidTr="009A04B7">
        <w:trPr>
          <w:del w:id="3497" w:author="phuong vu" w:date="2018-11-22T19:34:00Z"/>
        </w:trPr>
        <w:tc>
          <w:tcPr>
            <w:tcW w:w="805" w:type="dxa"/>
          </w:tcPr>
          <w:p w14:paraId="52C04296" w14:textId="6CB4A751" w:rsidR="008977B2" w:rsidDel="00D37715" w:rsidRDefault="008977B2" w:rsidP="009A04B7">
            <w:pPr>
              <w:spacing w:line="360" w:lineRule="auto"/>
              <w:jc w:val="center"/>
              <w:rPr>
                <w:del w:id="3498" w:author="phuong vu" w:date="2018-11-22T19:34:00Z"/>
                <w:lang w:val="en-US"/>
              </w:rPr>
            </w:pPr>
            <w:del w:id="3499" w:author="phuong vu" w:date="2018-11-22T19:34:00Z">
              <w:r w:rsidDel="00D37715">
                <w:rPr>
                  <w:lang w:val="en-US"/>
                </w:rPr>
                <w:delText>3</w:delText>
              </w:r>
              <w:bookmarkStart w:id="3500" w:name="_Toc530679284"/>
              <w:bookmarkEnd w:id="3500"/>
            </w:del>
          </w:p>
        </w:tc>
        <w:tc>
          <w:tcPr>
            <w:tcW w:w="1980" w:type="dxa"/>
          </w:tcPr>
          <w:p w14:paraId="34C74EDB" w14:textId="7F13D9D2" w:rsidR="008977B2" w:rsidDel="00D37715" w:rsidRDefault="007801A8" w:rsidP="009A04B7">
            <w:pPr>
              <w:spacing w:line="360" w:lineRule="auto"/>
              <w:rPr>
                <w:del w:id="3501" w:author="phuong vu" w:date="2018-11-22T19:34:00Z"/>
                <w:lang w:val="en-US"/>
              </w:rPr>
            </w:pPr>
            <w:del w:id="3502" w:author="phuong vu" w:date="2018-11-22T19:34:00Z">
              <w:r w:rsidDel="00D37715">
                <w:rPr>
                  <w:lang w:val="en-US"/>
                </w:rPr>
                <w:delText>button</w:delText>
              </w:r>
              <w:bookmarkStart w:id="3503" w:name="_Toc530679285"/>
              <w:bookmarkEnd w:id="3503"/>
            </w:del>
          </w:p>
        </w:tc>
        <w:tc>
          <w:tcPr>
            <w:tcW w:w="2970" w:type="dxa"/>
          </w:tcPr>
          <w:p w14:paraId="5D2903A5" w14:textId="17689BEF" w:rsidR="008977B2" w:rsidDel="00D37715" w:rsidRDefault="007801A8" w:rsidP="009A04B7">
            <w:pPr>
              <w:spacing w:line="360" w:lineRule="auto"/>
              <w:rPr>
                <w:del w:id="3504" w:author="phuong vu" w:date="2018-11-22T19:34:00Z"/>
                <w:lang w:val="en-US"/>
              </w:rPr>
            </w:pPr>
            <w:del w:id="3505" w:author="phuong vu" w:date="2018-11-22T19:34:00Z">
              <w:r w:rsidDel="00D37715">
                <w:rPr>
                  <w:lang w:val="en-US"/>
                </w:rPr>
                <w:delText>Xử lí đơn hàng</w:delText>
              </w:r>
              <w:bookmarkStart w:id="3506" w:name="_Toc530679286"/>
              <w:bookmarkEnd w:id="3506"/>
            </w:del>
          </w:p>
        </w:tc>
        <w:tc>
          <w:tcPr>
            <w:tcW w:w="1266" w:type="dxa"/>
          </w:tcPr>
          <w:p w14:paraId="097DB3DA" w14:textId="2332D447" w:rsidR="008977B2" w:rsidDel="00D37715" w:rsidRDefault="008977B2" w:rsidP="009A04B7">
            <w:pPr>
              <w:spacing w:line="360" w:lineRule="auto"/>
              <w:rPr>
                <w:del w:id="3507" w:author="phuong vu" w:date="2018-11-22T19:34:00Z"/>
                <w:lang w:val="en-US"/>
              </w:rPr>
            </w:pPr>
            <w:bookmarkStart w:id="3508" w:name="_Toc530679287"/>
            <w:bookmarkEnd w:id="3508"/>
          </w:p>
        </w:tc>
        <w:tc>
          <w:tcPr>
            <w:tcW w:w="1756" w:type="dxa"/>
          </w:tcPr>
          <w:p w14:paraId="36695CAE" w14:textId="700660F6" w:rsidR="008977B2" w:rsidDel="00D37715" w:rsidRDefault="008977B2" w:rsidP="009A04B7">
            <w:pPr>
              <w:spacing w:line="360" w:lineRule="auto"/>
              <w:rPr>
                <w:del w:id="3509" w:author="phuong vu" w:date="2018-11-22T19:34:00Z"/>
                <w:lang w:val="en-US"/>
              </w:rPr>
            </w:pPr>
            <w:bookmarkStart w:id="3510" w:name="_Toc530679288"/>
            <w:bookmarkEnd w:id="3510"/>
          </w:p>
        </w:tc>
        <w:bookmarkStart w:id="3511" w:name="_Toc530679289"/>
        <w:bookmarkEnd w:id="3511"/>
      </w:tr>
      <w:tr w:rsidR="008977B2" w:rsidDel="00D37715" w14:paraId="7E20B7FD" w14:textId="2301025B" w:rsidTr="009A04B7">
        <w:trPr>
          <w:del w:id="3512" w:author="phuong vu" w:date="2018-11-22T19:34:00Z"/>
        </w:trPr>
        <w:tc>
          <w:tcPr>
            <w:tcW w:w="805" w:type="dxa"/>
          </w:tcPr>
          <w:p w14:paraId="64F7BA0A" w14:textId="6E277B19" w:rsidR="008977B2" w:rsidDel="00D37715" w:rsidRDefault="008977B2" w:rsidP="009A04B7">
            <w:pPr>
              <w:spacing w:line="360" w:lineRule="auto"/>
              <w:jc w:val="center"/>
              <w:rPr>
                <w:del w:id="3513" w:author="phuong vu" w:date="2018-11-22T19:34:00Z"/>
                <w:lang w:val="en-US"/>
              </w:rPr>
            </w:pPr>
            <w:del w:id="3514" w:author="phuong vu" w:date="2018-11-22T19:34:00Z">
              <w:r w:rsidDel="00D37715">
                <w:rPr>
                  <w:lang w:val="en-US"/>
                </w:rPr>
                <w:delText>4</w:delText>
              </w:r>
              <w:bookmarkStart w:id="3515" w:name="_Toc530679290"/>
              <w:bookmarkEnd w:id="3515"/>
            </w:del>
          </w:p>
        </w:tc>
        <w:tc>
          <w:tcPr>
            <w:tcW w:w="1980" w:type="dxa"/>
          </w:tcPr>
          <w:p w14:paraId="0EA8FFA2" w14:textId="511F9D41" w:rsidR="008977B2" w:rsidDel="00D37715" w:rsidRDefault="007801A8" w:rsidP="009A04B7">
            <w:pPr>
              <w:spacing w:line="360" w:lineRule="auto"/>
              <w:rPr>
                <w:del w:id="3516" w:author="phuong vu" w:date="2018-11-22T19:34:00Z"/>
                <w:lang w:val="en-US"/>
              </w:rPr>
            </w:pPr>
            <w:del w:id="3517" w:author="phuong vu" w:date="2018-11-22T19:34:00Z">
              <w:r w:rsidDel="00D37715">
                <w:rPr>
                  <w:lang w:val="en-US"/>
                </w:rPr>
                <w:delText>button</w:delText>
              </w:r>
              <w:bookmarkStart w:id="3518" w:name="_Toc530679291"/>
              <w:bookmarkEnd w:id="3518"/>
            </w:del>
          </w:p>
        </w:tc>
        <w:tc>
          <w:tcPr>
            <w:tcW w:w="2970" w:type="dxa"/>
          </w:tcPr>
          <w:p w14:paraId="0463A6D9" w14:textId="42B4DD35" w:rsidR="008977B2" w:rsidDel="00D37715" w:rsidRDefault="007801A8" w:rsidP="009A04B7">
            <w:pPr>
              <w:spacing w:line="360" w:lineRule="auto"/>
              <w:rPr>
                <w:del w:id="3519" w:author="phuong vu" w:date="2018-11-22T19:34:00Z"/>
                <w:lang w:val="en-US"/>
              </w:rPr>
            </w:pPr>
            <w:del w:id="3520" w:author="phuong vu" w:date="2018-11-22T19:34:00Z">
              <w:r w:rsidDel="00D37715">
                <w:rPr>
                  <w:lang w:val="en-US"/>
                </w:rPr>
                <w:delText>Hoàn tất xử lí đơn hàng</w:delText>
              </w:r>
              <w:bookmarkStart w:id="3521" w:name="_Toc530679292"/>
              <w:bookmarkEnd w:id="3521"/>
            </w:del>
          </w:p>
        </w:tc>
        <w:tc>
          <w:tcPr>
            <w:tcW w:w="1266" w:type="dxa"/>
          </w:tcPr>
          <w:p w14:paraId="7E0480C2" w14:textId="2F97257A" w:rsidR="008977B2" w:rsidDel="00D37715" w:rsidRDefault="008977B2" w:rsidP="009A04B7">
            <w:pPr>
              <w:spacing w:line="360" w:lineRule="auto"/>
              <w:jc w:val="left"/>
              <w:rPr>
                <w:del w:id="3522" w:author="phuong vu" w:date="2018-11-22T19:34:00Z"/>
                <w:lang w:val="en-US"/>
              </w:rPr>
            </w:pPr>
            <w:bookmarkStart w:id="3523" w:name="_Toc530679293"/>
            <w:bookmarkEnd w:id="3523"/>
          </w:p>
        </w:tc>
        <w:tc>
          <w:tcPr>
            <w:tcW w:w="1756" w:type="dxa"/>
          </w:tcPr>
          <w:p w14:paraId="0DCC9FF2" w14:textId="54859063" w:rsidR="008977B2" w:rsidDel="00D37715" w:rsidRDefault="008977B2" w:rsidP="009A04B7">
            <w:pPr>
              <w:spacing w:line="360" w:lineRule="auto"/>
              <w:rPr>
                <w:del w:id="3524" w:author="phuong vu" w:date="2018-11-22T19:34:00Z"/>
                <w:lang w:val="en-US"/>
              </w:rPr>
            </w:pPr>
            <w:bookmarkStart w:id="3525" w:name="_Toc530679294"/>
            <w:bookmarkEnd w:id="3525"/>
          </w:p>
        </w:tc>
        <w:bookmarkStart w:id="3526" w:name="_Toc530679295"/>
        <w:bookmarkEnd w:id="3526"/>
      </w:tr>
      <w:tr w:rsidR="008977B2" w:rsidDel="00D37715" w14:paraId="451425CE" w14:textId="1F86E21A" w:rsidTr="009A04B7">
        <w:trPr>
          <w:del w:id="3527" w:author="phuong vu" w:date="2018-11-22T19:34:00Z"/>
        </w:trPr>
        <w:tc>
          <w:tcPr>
            <w:tcW w:w="805" w:type="dxa"/>
          </w:tcPr>
          <w:p w14:paraId="483F6423" w14:textId="14848BE7" w:rsidR="008977B2" w:rsidDel="00D37715" w:rsidRDefault="008977B2" w:rsidP="009A04B7">
            <w:pPr>
              <w:spacing w:line="360" w:lineRule="auto"/>
              <w:jc w:val="center"/>
              <w:rPr>
                <w:del w:id="3528" w:author="phuong vu" w:date="2018-11-22T19:34:00Z"/>
                <w:lang w:val="en-US"/>
              </w:rPr>
            </w:pPr>
            <w:del w:id="3529" w:author="phuong vu" w:date="2018-11-22T19:34:00Z">
              <w:r w:rsidDel="00D37715">
                <w:rPr>
                  <w:lang w:val="en-US"/>
                </w:rPr>
                <w:delText>5</w:delText>
              </w:r>
              <w:bookmarkStart w:id="3530" w:name="_Toc530679296"/>
              <w:bookmarkEnd w:id="3530"/>
            </w:del>
          </w:p>
        </w:tc>
        <w:tc>
          <w:tcPr>
            <w:tcW w:w="1980" w:type="dxa"/>
          </w:tcPr>
          <w:p w14:paraId="42F17D0A" w14:textId="2D30824C" w:rsidR="008977B2" w:rsidDel="00D37715" w:rsidRDefault="008977B2" w:rsidP="009A04B7">
            <w:pPr>
              <w:spacing w:line="360" w:lineRule="auto"/>
              <w:rPr>
                <w:del w:id="3531" w:author="phuong vu" w:date="2018-11-22T19:34:00Z"/>
                <w:lang w:val="en-US"/>
              </w:rPr>
            </w:pPr>
            <w:del w:id="3532" w:author="phuong vu" w:date="2018-11-22T19:34:00Z">
              <w:r w:rsidDel="00D37715">
                <w:rPr>
                  <w:lang w:val="en-US"/>
                </w:rPr>
                <w:delText>button</w:delText>
              </w:r>
              <w:bookmarkStart w:id="3533" w:name="_Toc530679297"/>
              <w:bookmarkEnd w:id="3533"/>
            </w:del>
          </w:p>
        </w:tc>
        <w:tc>
          <w:tcPr>
            <w:tcW w:w="2970" w:type="dxa"/>
          </w:tcPr>
          <w:p w14:paraId="4556B8CE" w14:textId="4F13FF34" w:rsidR="008977B2" w:rsidDel="00D37715" w:rsidRDefault="008977B2" w:rsidP="009A04B7">
            <w:pPr>
              <w:spacing w:line="360" w:lineRule="auto"/>
              <w:rPr>
                <w:del w:id="3534" w:author="phuong vu" w:date="2018-11-22T19:34:00Z"/>
                <w:lang w:val="en-US"/>
              </w:rPr>
            </w:pPr>
            <w:del w:id="3535" w:author="phuong vu" w:date="2018-11-22T19:34:00Z">
              <w:r w:rsidDel="00D37715">
                <w:rPr>
                  <w:lang w:val="en-US"/>
                </w:rPr>
                <w:delText>Quay lại trang trước</w:delText>
              </w:r>
              <w:bookmarkStart w:id="3536" w:name="_Toc530679298"/>
              <w:bookmarkEnd w:id="3536"/>
            </w:del>
          </w:p>
        </w:tc>
        <w:tc>
          <w:tcPr>
            <w:tcW w:w="1266" w:type="dxa"/>
          </w:tcPr>
          <w:p w14:paraId="2AFC9E50" w14:textId="4D323C7D" w:rsidR="008977B2" w:rsidDel="00D37715" w:rsidRDefault="008977B2" w:rsidP="009A04B7">
            <w:pPr>
              <w:spacing w:line="360" w:lineRule="auto"/>
              <w:jc w:val="left"/>
              <w:rPr>
                <w:del w:id="3537" w:author="phuong vu" w:date="2018-11-22T19:34:00Z"/>
                <w:lang w:val="en-US"/>
              </w:rPr>
            </w:pPr>
            <w:bookmarkStart w:id="3538" w:name="_Toc530679299"/>
            <w:bookmarkEnd w:id="3538"/>
          </w:p>
        </w:tc>
        <w:tc>
          <w:tcPr>
            <w:tcW w:w="1756" w:type="dxa"/>
          </w:tcPr>
          <w:p w14:paraId="385236FC" w14:textId="1B477602" w:rsidR="008977B2" w:rsidDel="00D37715" w:rsidRDefault="008977B2" w:rsidP="009A04B7">
            <w:pPr>
              <w:spacing w:line="360" w:lineRule="auto"/>
              <w:rPr>
                <w:del w:id="3539" w:author="phuong vu" w:date="2018-11-22T19:34:00Z"/>
                <w:lang w:val="en-US"/>
              </w:rPr>
            </w:pPr>
            <w:bookmarkStart w:id="3540" w:name="_Toc530679300"/>
            <w:bookmarkEnd w:id="3540"/>
          </w:p>
        </w:tc>
        <w:bookmarkStart w:id="3541" w:name="_Toc530679301"/>
        <w:bookmarkEnd w:id="3541"/>
      </w:tr>
    </w:tbl>
    <w:p w14:paraId="0F58BEBD" w14:textId="149CBBD7" w:rsidR="008977B2" w:rsidRPr="006C3B6C" w:rsidDel="00D37715" w:rsidRDefault="008977B2" w:rsidP="009B63D4">
      <w:pPr>
        <w:rPr>
          <w:del w:id="3542" w:author="phuong vu" w:date="2018-11-22T19:34:00Z"/>
          <w:lang w:val="en-US"/>
        </w:rPr>
      </w:pPr>
      <w:bookmarkStart w:id="3543" w:name="_Toc530679302"/>
      <w:bookmarkEnd w:id="3543"/>
    </w:p>
    <w:p w14:paraId="7648E385" w14:textId="37BD115D" w:rsidR="00070C2F" w:rsidDel="00D37715" w:rsidRDefault="00070C2F" w:rsidP="00070C2F">
      <w:pPr>
        <w:pStyle w:val="Heading6"/>
        <w:rPr>
          <w:del w:id="3544" w:author="phuong vu" w:date="2018-11-22T19:34:00Z"/>
          <w:lang w:val="en-US"/>
        </w:rPr>
      </w:pPr>
      <w:del w:id="3545" w:author="phuong vu" w:date="2018-11-22T19:34:00Z">
        <w:r w:rsidDel="00D37715">
          <w:rPr>
            <w:lang w:val="en-US"/>
          </w:rPr>
          <w:delText>Dữ liệu sử dụng</w:delText>
        </w:r>
        <w:bookmarkStart w:id="3546" w:name="_Toc530679303"/>
        <w:bookmarkEnd w:id="3546"/>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8977B2" w:rsidDel="00D37715" w14:paraId="7648AE18" w14:textId="1DC8916C" w:rsidTr="009A04B7">
        <w:trPr>
          <w:del w:id="3547" w:author="phuong vu" w:date="2018-11-22T19:34:00Z"/>
        </w:trPr>
        <w:tc>
          <w:tcPr>
            <w:tcW w:w="805" w:type="dxa"/>
            <w:vMerge w:val="restart"/>
            <w:vAlign w:val="center"/>
          </w:tcPr>
          <w:p w14:paraId="358BD0EC" w14:textId="7725193D" w:rsidR="008977B2" w:rsidRPr="007F1EF1" w:rsidDel="00D37715" w:rsidRDefault="008977B2" w:rsidP="009A04B7">
            <w:pPr>
              <w:spacing w:line="360" w:lineRule="auto"/>
              <w:jc w:val="center"/>
              <w:rPr>
                <w:del w:id="3548" w:author="phuong vu" w:date="2018-11-22T19:34:00Z"/>
                <w:b/>
                <w:lang w:val="en-US"/>
              </w:rPr>
            </w:pPr>
            <w:del w:id="3549" w:author="phuong vu" w:date="2018-11-22T19:34:00Z">
              <w:r w:rsidRPr="007F1EF1" w:rsidDel="00D37715">
                <w:rPr>
                  <w:b/>
                  <w:lang w:val="en-US"/>
                </w:rPr>
                <w:delText>STT</w:delText>
              </w:r>
              <w:bookmarkStart w:id="3550" w:name="_Toc530679304"/>
              <w:bookmarkEnd w:id="3550"/>
            </w:del>
          </w:p>
        </w:tc>
        <w:tc>
          <w:tcPr>
            <w:tcW w:w="2120" w:type="dxa"/>
            <w:vMerge w:val="restart"/>
            <w:vAlign w:val="center"/>
          </w:tcPr>
          <w:p w14:paraId="4FDABD75" w14:textId="58414573" w:rsidR="008977B2" w:rsidRPr="007F1EF1" w:rsidDel="00D37715" w:rsidRDefault="008977B2" w:rsidP="009A04B7">
            <w:pPr>
              <w:spacing w:line="360" w:lineRule="auto"/>
              <w:jc w:val="center"/>
              <w:rPr>
                <w:del w:id="3551" w:author="phuong vu" w:date="2018-11-22T19:34:00Z"/>
                <w:b/>
                <w:lang w:val="en-US"/>
              </w:rPr>
            </w:pPr>
            <w:del w:id="3552" w:author="phuong vu" w:date="2018-11-22T19:34:00Z">
              <w:r w:rsidRPr="007F1EF1" w:rsidDel="00D37715">
                <w:rPr>
                  <w:b/>
                  <w:lang w:val="en-US"/>
                </w:rPr>
                <w:delText>Tên bảng/</w:delText>
              </w:r>
              <w:bookmarkStart w:id="3553" w:name="_Toc530679305"/>
              <w:bookmarkEnd w:id="3553"/>
            </w:del>
          </w:p>
          <w:p w14:paraId="15A31589" w14:textId="1210E7DB" w:rsidR="008977B2" w:rsidRPr="007F1EF1" w:rsidDel="00D37715" w:rsidRDefault="008977B2" w:rsidP="009A04B7">
            <w:pPr>
              <w:spacing w:line="360" w:lineRule="auto"/>
              <w:jc w:val="center"/>
              <w:rPr>
                <w:del w:id="3554" w:author="phuong vu" w:date="2018-11-22T19:34:00Z"/>
                <w:b/>
                <w:lang w:val="en-US"/>
              </w:rPr>
            </w:pPr>
            <w:del w:id="3555" w:author="phuong vu" w:date="2018-11-22T19:34:00Z">
              <w:r w:rsidRPr="007F1EF1" w:rsidDel="00D37715">
                <w:rPr>
                  <w:b/>
                  <w:lang w:val="en-US"/>
                </w:rPr>
                <w:delText>Cấu tr</w:delText>
              </w:r>
              <w:r w:rsidDel="00D37715">
                <w:rPr>
                  <w:b/>
                  <w:lang w:val="en-US"/>
                </w:rPr>
                <w:delText>ú</w:delText>
              </w:r>
              <w:r w:rsidRPr="007F1EF1" w:rsidDel="00D37715">
                <w:rPr>
                  <w:b/>
                  <w:lang w:val="en-US"/>
                </w:rPr>
                <w:delText>c dữ liệu</w:delText>
              </w:r>
              <w:bookmarkStart w:id="3556" w:name="_Toc530679306"/>
              <w:bookmarkEnd w:id="3556"/>
            </w:del>
          </w:p>
        </w:tc>
        <w:tc>
          <w:tcPr>
            <w:tcW w:w="5852" w:type="dxa"/>
            <w:gridSpan w:val="4"/>
            <w:vAlign w:val="center"/>
          </w:tcPr>
          <w:p w14:paraId="2C7DEF0E" w14:textId="5B6A72F2" w:rsidR="008977B2" w:rsidRPr="007F1EF1" w:rsidDel="00D37715" w:rsidRDefault="008977B2" w:rsidP="009A04B7">
            <w:pPr>
              <w:spacing w:line="360" w:lineRule="auto"/>
              <w:jc w:val="center"/>
              <w:rPr>
                <w:del w:id="3557" w:author="phuong vu" w:date="2018-11-22T19:34:00Z"/>
                <w:b/>
                <w:lang w:val="en-US"/>
              </w:rPr>
            </w:pPr>
            <w:del w:id="3558" w:author="phuong vu" w:date="2018-11-22T19:34:00Z">
              <w:r w:rsidRPr="007F1EF1" w:rsidDel="00D37715">
                <w:rPr>
                  <w:b/>
                  <w:lang w:val="en-US"/>
                </w:rPr>
                <w:delText>Phương thức</w:delText>
              </w:r>
              <w:bookmarkStart w:id="3559" w:name="_Toc530679307"/>
              <w:bookmarkEnd w:id="3559"/>
            </w:del>
          </w:p>
        </w:tc>
        <w:bookmarkStart w:id="3560" w:name="_Toc530679308"/>
        <w:bookmarkEnd w:id="3560"/>
      </w:tr>
      <w:tr w:rsidR="008977B2" w:rsidDel="00D37715" w14:paraId="3103BF4D" w14:textId="2B454089" w:rsidTr="009A04B7">
        <w:trPr>
          <w:del w:id="3561" w:author="phuong vu" w:date="2018-11-22T19:34:00Z"/>
        </w:trPr>
        <w:tc>
          <w:tcPr>
            <w:tcW w:w="805" w:type="dxa"/>
            <w:vMerge/>
            <w:vAlign w:val="center"/>
          </w:tcPr>
          <w:p w14:paraId="5D4BCFE5" w14:textId="327F981A" w:rsidR="008977B2" w:rsidRPr="007F1EF1" w:rsidDel="00D37715" w:rsidRDefault="008977B2" w:rsidP="009A04B7">
            <w:pPr>
              <w:spacing w:line="360" w:lineRule="auto"/>
              <w:jc w:val="center"/>
              <w:rPr>
                <w:del w:id="3562" w:author="phuong vu" w:date="2018-11-22T19:34:00Z"/>
                <w:b/>
                <w:lang w:val="en-US"/>
              </w:rPr>
            </w:pPr>
            <w:bookmarkStart w:id="3563" w:name="_Toc530679309"/>
            <w:bookmarkEnd w:id="3563"/>
          </w:p>
        </w:tc>
        <w:tc>
          <w:tcPr>
            <w:tcW w:w="2120" w:type="dxa"/>
            <w:vMerge/>
            <w:vAlign w:val="center"/>
          </w:tcPr>
          <w:p w14:paraId="407363BA" w14:textId="63FAFC4D" w:rsidR="008977B2" w:rsidRPr="007F1EF1" w:rsidDel="00D37715" w:rsidRDefault="008977B2" w:rsidP="009A04B7">
            <w:pPr>
              <w:spacing w:line="360" w:lineRule="auto"/>
              <w:jc w:val="center"/>
              <w:rPr>
                <w:del w:id="3564" w:author="phuong vu" w:date="2018-11-22T19:34:00Z"/>
                <w:b/>
                <w:lang w:val="en-US"/>
              </w:rPr>
            </w:pPr>
            <w:bookmarkStart w:id="3565" w:name="_Toc530679310"/>
            <w:bookmarkEnd w:id="3565"/>
          </w:p>
        </w:tc>
        <w:tc>
          <w:tcPr>
            <w:tcW w:w="1463" w:type="dxa"/>
            <w:vAlign w:val="center"/>
          </w:tcPr>
          <w:p w14:paraId="25C5A0C0" w14:textId="675650DD" w:rsidR="008977B2" w:rsidRPr="007F1EF1" w:rsidDel="00D37715" w:rsidRDefault="008977B2" w:rsidP="009A04B7">
            <w:pPr>
              <w:spacing w:line="360" w:lineRule="auto"/>
              <w:jc w:val="center"/>
              <w:rPr>
                <w:del w:id="3566" w:author="phuong vu" w:date="2018-11-22T19:34:00Z"/>
                <w:b/>
                <w:lang w:val="en-US"/>
              </w:rPr>
            </w:pPr>
            <w:del w:id="3567" w:author="phuong vu" w:date="2018-11-22T19:34:00Z">
              <w:r w:rsidRPr="007F1EF1" w:rsidDel="00D37715">
                <w:rPr>
                  <w:b/>
                  <w:lang w:val="en-US"/>
                </w:rPr>
                <w:delText>Thêm</w:delText>
              </w:r>
              <w:bookmarkStart w:id="3568" w:name="_Toc530679311"/>
              <w:bookmarkEnd w:id="3568"/>
            </w:del>
          </w:p>
        </w:tc>
        <w:tc>
          <w:tcPr>
            <w:tcW w:w="1463" w:type="dxa"/>
            <w:vAlign w:val="center"/>
          </w:tcPr>
          <w:p w14:paraId="29B4B8D9" w14:textId="33A18877" w:rsidR="008977B2" w:rsidRPr="007F1EF1" w:rsidDel="00D37715" w:rsidRDefault="008977B2" w:rsidP="009A04B7">
            <w:pPr>
              <w:spacing w:line="360" w:lineRule="auto"/>
              <w:jc w:val="center"/>
              <w:rPr>
                <w:del w:id="3569" w:author="phuong vu" w:date="2018-11-22T19:34:00Z"/>
                <w:b/>
                <w:lang w:val="en-US"/>
              </w:rPr>
            </w:pPr>
            <w:del w:id="3570" w:author="phuong vu" w:date="2018-11-22T19:34:00Z">
              <w:r w:rsidRPr="007F1EF1" w:rsidDel="00D37715">
                <w:rPr>
                  <w:b/>
                  <w:lang w:val="en-US"/>
                </w:rPr>
                <w:delText>Sửa</w:delText>
              </w:r>
              <w:bookmarkStart w:id="3571" w:name="_Toc530679312"/>
              <w:bookmarkEnd w:id="3571"/>
            </w:del>
          </w:p>
        </w:tc>
        <w:tc>
          <w:tcPr>
            <w:tcW w:w="1463" w:type="dxa"/>
            <w:vAlign w:val="center"/>
          </w:tcPr>
          <w:p w14:paraId="1524212B" w14:textId="45CFA632" w:rsidR="008977B2" w:rsidRPr="007F1EF1" w:rsidDel="00D37715" w:rsidRDefault="008977B2" w:rsidP="009A04B7">
            <w:pPr>
              <w:spacing w:line="360" w:lineRule="auto"/>
              <w:jc w:val="center"/>
              <w:rPr>
                <w:del w:id="3572" w:author="phuong vu" w:date="2018-11-22T19:34:00Z"/>
                <w:b/>
                <w:lang w:val="en-US"/>
              </w:rPr>
            </w:pPr>
            <w:del w:id="3573" w:author="phuong vu" w:date="2018-11-22T19:34:00Z">
              <w:r w:rsidRPr="007F1EF1" w:rsidDel="00D37715">
                <w:rPr>
                  <w:b/>
                  <w:lang w:val="en-US"/>
                </w:rPr>
                <w:delText>Xóa</w:delText>
              </w:r>
              <w:bookmarkStart w:id="3574" w:name="_Toc530679313"/>
              <w:bookmarkEnd w:id="3574"/>
            </w:del>
          </w:p>
        </w:tc>
        <w:tc>
          <w:tcPr>
            <w:tcW w:w="1463" w:type="dxa"/>
            <w:vAlign w:val="center"/>
          </w:tcPr>
          <w:p w14:paraId="26193B46" w14:textId="3D456BCC" w:rsidR="008977B2" w:rsidRPr="007F1EF1" w:rsidDel="00D37715" w:rsidRDefault="008977B2" w:rsidP="009A04B7">
            <w:pPr>
              <w:spacing w:line="360" w:lineRule="auto"/>
              <w:jc w:val="center"/>
              <w:rPr>
                <w:del w:id="3575" w:author="phuong vu" w:date="2018-11-22T19:34:00Z"/>
                <w:b/>
                <w:lang w:val="en-US"/>
              </w:rPr>
            </w:pPr>
            <w:del w:id="3576" w:author="phuong vu" w:date="2018-11-22T19:34:00Z">
              <w:r w:rsidRPr="007F1EF1" w:rsidDel="00D37715">
                <w:rPr>
                  <w:b/>
                  <w:lang w:val="en-US"/>
                </w:rPr>
                <w:delText>Truy vấn</w:delText>
              </w:r>
              <w:bookmarkStart w:id="3577" w:name="_Toc530679314"/>
              <w:bookmarkEnd w:id="3577"/>
            </w:del>
          </w:p>
        </w:tc>
        <w:bookmarkStart w:id="3578" w:name="_Toc530679315"/>
        <w:bookmarkEnd w:id="3578"/>
      </w:tr>
      <w:tr w:rsidR="008977B2" w:rsidDel="00D37715" w14:paraId="743CEA37" w14:textId="049A5478" w:rsidTr="009A04B7">
        <w:trPr>
          <w:del w:id="3579" w:author="phuong vu" w:date="2018-11-22T19:34:00Z"/>
        </w:trPr>
        <w:tc>
          <w:tcPr>
            <w:tcW w:w="805" w:type="dxa"/>
          </w:tcPr>
          <w:p w14:paraId="77CEC2C3" w14:textId="41A34DDD" w:rsidR="008977B2" w:rsidDel="00D37715" w:rsidRDefault="008977B2" w:rsidP="009A04B7">
            <w:pPr>
              <w:spacing w:line="360" w:lineRule="auto"/>
              <w:jc w:val="center"/>
              <w:rPr>
                <w:del w:id="3580" w:author="phuong vu" w:date="2018-11-22T19:34:00Z"/>
                <w:lang w:val="en-US"/>
              </w:rPr>
            </w:pPr>
            <w:del w:id="3581" w:author="phuong vu" w:date="2018-11-22T19:34:00Z">
              <w:r w:rsidDel="00D37715">
                <w:rPr>
                  <w:lang w:val="en-US"/>
                </w:rPr>
                <w:delText>1</w:delText>
              </w:r>
              <w:bookmarkStart w:id="3582" w:name="_Toc530679316"/>
              <w:bookmarkEnd w:id="3582"/>
            </w:del>
          </w:p>
        </w:tc>
        <w:tc>
          <w:tcPr>
            <w:tcW w:w="2120" w:type="dxa"/>
          </w:tcPr>
          <w:p w14:paraId="5212B238" w14:textId="5B9953CB" w:rsidR="008977B2" w:rsidDel="00D37715" w:rsidRDefault="008977B2" w:rsidP="009A04B7">
            <w:pPr>
              <w:spacing w:line="360" w:lineRule="auto"/>
              <w:rPr>
                <w:del w:id="3583" w:author="phuong vu" w:date="2018-11-22T19:34:00Z"/>
                <w:lang w:val="en-US"/>
              </w:rPr>
            </w:pPr>
            <w:del w:id="3584" w:author="phuong vu" w:date="2018-11-22T19:34:00Z">
              <w:r w:rsidDel="00D37715">
                <w:rPr>
                  <w:lang w:val="en-US"/>
                </w:rPr>
                <w:delText>customer_order</w:delText>
              </w:r>
              <w:bookmarkStart w:id="3585" w:name="_Toc530679317"/>
              <w:bookmarkEnd w:id="3585"/>
            </w:del>
          </w:p>
        </w:tc>
        <w:tc>
          <w:tcPr>
            <w:tcW w:w="1463" w:type="dxa"/>
          </w:tcPr>
          <w:p w14:paraId="324BE017" w14:textId="243077FA" w:rsidR="008977B2" w:rsidDel="00D37715" w:rsidRDefault="008977B2" w:rsidP="009A04B7">
            <w:pPr>
              <w:spacing w:line="360" w:lineRule="auto"/>
              <w:jc w:val="center"/>
              <w:rPr>
                <w:del w:id="3586" w:author="phuong vu" w:date="2018-11-22T19:34:00Z"/>
                <w:lang w:val="en-US"/>
              </w:rPr>
            </w:pPr>
            <w:bookmarkStart w:id="3587" w:name="_Toc530679318"/>
            <w:bookmarkEnd w:id="3587"/>
          </w:p>
        </w:tc>
        <w:tc>
          <w:tcPr>
            <w:tcW w:w="1463" w:type="dxa"/>
          </w:tcPr>
          <w:p w14:paraId="23E0B2B7" w14:textId="6BBD6C07" w:rsidR="008977B2" w:rsidDel="00D37715" w:rsidRDefault="007801A8" w:rsidP="009A04B7">
            <w:pPr>
              <w:spacing w:line="360" w:lineRule="auto"/>
              <w:jc w:val="center"/>
              <w:rPr>
                <w:del w:id="3588" w:author="phuong vu" w:date="2018-11-22T19:34:00Z"/>
                <w:lang w:val="en-US"/>
              </w:rPr>
            </w:pPr>
            <w:del w:id="3589" w:author="phuong vu" w:date="2018-11-22T19:34:00Z">
              <w:r w:rsidDel="00D37715">
                <w:rPr>
                  <w:lang w:val="en-US"/>
                </w:rPr>
                <w:delText>X</w:delText>
              </w:r>
              <w:bookmarkStart w:id="3590" w:name="_Toc530679319"/>
              <w:bookmarkEnd w:id="3590"/>
            </w:del>
          </w:p>
        </w:tc>
        <w:tc>
          <w:tcPr>
            <w:tcW w:w="1463" w:type="dxa"/>
          </w:tcPr>
          <w:p w14:paraId="7E34E095" w14:textId="5CE6296C" w:rsidR="008977B2" w:rsidDel="00D37715" w:rsidRDefault="008977B2" w:rsidP="009A04B7">
            <w:pPr>
              <w:spacing w:line="360" w:lineRule="auto"/>
              <w:jc w:val="center"/>
              <w:rPr>
                <w:del w:id="3591" w:author="phuong vu" w:date="2018-11-22T19:34:00Z"/>
                <w:lang w:val="en-US"/>
              </w:rPr>
            </w:pPr>
            <w:bookmarkStart w:id="3592" w:name="_Toc530679320"/>
            <w:bookmarkEnd w:id="3592"/>
          </w:p>
        </w:tc>
        <w:tc>
          <w:tcPr>
            <w:tcW w:w="1463" w:type="dxa"/>
          </w:tcPr>
          <w:p w14:paraId="4D98A69E" w14:textId="3CE3A76A" w:rsidR="008977B2" w:rsidDel="00D37715" w:rsidRDefault="008977B2" w:rsidP="009A04B7">
            <w:pPr>
              <w:jc w:val="center"/>
              <w:rPr>
                <w:del w:id="3593" w:author="phuong vu" w:date="2018-11-22T19:34:00Z"/>
                <w:lang w:val="en-US"/>
              </w:rPr>
            </w:pPr>
            <w:bookmarkStart w:id="3594" w:name="_Toc530679321"/>
            <w:bookmarkEnd w:id="3594"/>
          </w:p>
        </w:tc>
        <w:bookmarkStart w:id="3595" w:name="_Toc530679322"/>
        <w:bookmarkEnd w:id="3595"/>
      </w:tr>
      <w:tr w:rsidR="008977B2" w:rsidDel="00D37715" w14:paraId="362D26B1" w14:textId="06FAE47C" w:rsidTr="009A04B7">
        <w:trPr>
          <w:del w:id="3596" w:author="phuong vu" w:date="2018-11-22T19:34:00Z"/>
        </w:trPr>
        <w:tc>
          <w:tcPr>
            <w:tcW w:w="805" w:type="dxa"/>
          </w:tcPr>
          <w:p w14:paraId="5FF2329F" w14:textId="3C732A4E" w:rsidR="008977B2" w:rsidDel="00D37715" w:rsidRDefault="008977B2" w:rsidP="009A04B7">
            <w:pPr>
              <w:spacing w:line="360" w:lineRule="auto"/>
              <w:jc w:val="center"/>
              <w:rPr>
                <w:del w:id="3597" w:author="phuong vu" w:date="2018-11-22T19:34:00Z"/>
                <w:lang w:val="en-US"/>
              </w:rPr>
            </w:pPr>
            <w:del w:id="3598" w:author="phuong vu" w:date="2018-11-22T19:34:00Z">
              <w:r w:rsidDel="00D37715">
                <w:rPr>
                  <w:lang w:val="en-US"/>
                </w:rPr>
                <w:delText>2</w:delText>
              </w:r>
              <w:bookmarkStart w:id="3599" w:name="_Toc530679323"/>
              <w:bookmarkEnd w:id="3599"/>
            </w:del>
          </w:p>
        </w:tc>
        <w:tc>
          <w:tcPr>
            <w:tcW w:w="2120" w:type="dxa"/>
          </w:tcPr>
          <w:p w14:paraId="698CD44D" w14:textId="6B437C5E" w:rsidR="008977B2" w:rsidDel="00D37715" w:rsidRDefault="007801A8" w:rsidP="009A04B7">
            <w:pPr>
              <w:spacing w:line="360" w:lineRule="auto"/>
              <w:rPr>
                <w:del w:id="3600" w:author="phuong vu" w:date="2018-11-22T19:34:00Z"/>
                <w:lang w:val="en-US"/>
              </w:rPr>
            </w:pPr>
            <w:del w:id="3601" w:author="phuong vu" w:date="2018-11-22T19:34:00Z">
              <w:r w:rsidDel="00D37715">
                <w:rPr>
                  <w:lang w:val="en-US"/>
                </w:rPr>
                <w:delText>task</w:delText>
              </w:r>
              <w:bookmarkStart w:id="3602" w:name="_Toc530679324"/>
              <w:bookmarkEnd w:id="3602"/>
            </w:del>
          </w:p>
        </w:tc>
        <w:tc>
          <w:tcPr>
            <w:tcW w:w="1463" w:type="dxa"/>
          </w:tcPr>
          <w:p w14:paraId="5AB9864E" w14:textId="07AF492B" w:rsidR="008977B2" w:rsidDel="00D37715" w:rsidRDefault="007801A8" w:rsidP="009A04B7">
            <w:pPr>
              <w:spacing w:line="360" w:lineRule="auto"/>
              <w:jc w:val="center"/>
              <w:rPr>
                <w:del w:id="3603" w:author="phuong vu" w:date="2018-11-22T19:34:00Z"/>
                <w:lang w:val="en-US"/>
              </w:rPr>
            </w:pPr>
            <w:del w:id="3604" w:author="phuong vu" w:date="2018-11-22T19:34:00Z">
              <w:r w:rsidDel="00D37715">
                <w:rPr>
                  <w:lang w:val="en-US"/>
                </w:rPr>
                <w:delText>X</w:delText>
              </w:r>
              <w:bookmarkStart w:id="3605" w:name="_Toc530679325"/>
              <w:bookmarkEnd w:id="3605"/>
            </w:del>
          </w:p>
        </w:tc>
        <w:tc>
          <w:tcPr>
            <w:tcW w:w="1463" w:type="dxa"/>
          </w:tcPr>
          <w:p w14:paraId="1A62539A" w14:textId="30647A20" w:rsidR="008977B2" w:rsidDel="00D37715" w:rsidRDefault="007801A8" w:rsidP="009A04B7">
            <w:pPr>
              <w:spacing w:line="360" w:lineRule="auto"/>
              <w:jc w:val="center"/>
              <w:rPr>
                <w:del w:id="3606" w:author="phuong vu" w:date="2018-11-22T19:34:00Z"/>
                <w:lang w:val="en-US"/>
              </w:rPr>
            </w:pPr>
            <w:del w:id="3607" w:author="phuong vu" w:date="2018-11-22T19:34:00Z">
              <w:r w:rsidDel="00D37715">
                <w:rPr>
                  <w:lang w:val="en-US"/>
                </w:rPr>
                <w:delText>X</w:delText>
              </w:r>
              <w:bookmarkStart w:id="3608" w:name="_Toc530679326"/>
              <w:bookmarkEnd w:id="3608"/>
            </w:del>
          </w:p>
        </w:tc>
        <w:tc>
          <w:tcPr>
            <w:tcW w:w="1463" w:type="dxa"/>
          </w:tcPr>
          <w:p w14:paraId="492DF8B0" w14:textId="19ADFBBD" w:rsidR="008977B2" w:rsidDel="00D37715" w:rsidRDefault="008977B2" w:rsidP="009A04B7">
            <w:pPr>
              <w:spacing w:line="360" w:lineRule="auto"/>
              <w:jc w:val="center"/>
              <w:rPr>
                <w:del w:id="3609" w:author="phuong vu" w:date="2018-11-22T19:34:00Z"/>
                <w:lang w:val="en-US"/>
              </w:rPr>
            </w:pPr>
            <w:bookmarkStart w:id="3610" w:name="_Toc530679327"/>
            <w:bookmarkEnd w:id="3610"/>
          </w:p>
        </w:tc>
        <w:tc>
          <w:tcPr>
            <w:tcW w:w="1463" w:type="dxa"/>
          </w:tcPr>
          <w:p w14:paraId="03AA4531" w14:textId="71954813" w:rsidR="008977B2" w:rsidDel="00D37715" w:rsidRDefault="008977B2" w:rsidP="009A04B7">
            <w:pPr>
              <w:jc w:val="center"/>
              <w:rPr>
                <w:del w:id="3611" w:author="phuong vu" w:date="2018-11-22T19:34:00Z"/>
                <w:lang w:val="en-US"/>
              </w:rPr>
            </w:pPr>
            <w:bookmarkStart w:id="3612" w:name="_Toc530679328"/>
            <w:bookmarkEnd w:id="3612"/>
          </w:p>
        </w:tc>
        <w:bookmarkStart w:id="3613" w:name="_Toc530679329"/>
        <w:bookmarkEnd w:id="3613"/>
      </w:tr>
      <w:tr w:rsidR="008977B2" w:rsidDel="00D37715" w14:paraId="7B632C69" w14:textId="592F7BFC" w:rsidTr="009A04B7">
        <w:trPr>
          <w:del w:id="3614" w:author="phuong vu" w:date="2018-11-22T19:34:00Z"/>
        </w:trPr>
        <w:tc>
          <w:tcPr>
            <w:tcW w:w="805" w:type="dxa"/>
          </w:tcPr>
          <w:p w14:paraId="7D322F7C" w14:textId="6DCF37B5" w:rsidR="008977B2" w:rsidDel="00D37715" w:rsidRDefault="008977B2" w:rsidP="009A04B7">
            <w:pPr>
              <w:spacing w:line="360" w:lineRule="auto"/>
              <w:jc w:val="center"/>
              <w:rPr>
                <w:del w:id="3615" w:author="phuong vu" w:date="2018-11-22T19:34:00Z"/>
                <w:lang w:val="en-US"/>
              </w:rPr>
            </w:pPr>
            <w:del w:id="3616" w:author="phuong vu" w:date="2018-11-22T19:34:00Z">
              <w:r w:rsidDel="00D37715">
                <w:rPr>
                  <w:lang w:val="en-US"/>
                </w:rPr>
                <w:delText>3</w:delText>
              </w:r>
              <w:bookmarkStart w:id="3617" w:name="_Toc530679330"/>
              <w:bookmarkEnd w:id="3617"/>
            </w:del>
          </w:p>
        </w:tc>
        <w:tc>
          <w:tcPr>
            <w:tcW w:w="2120" w:type="dxa"/>
          </w:tcPr>
          <w:p w14:paraId="0954AA6D" w14:textId="28DD0410" w:rsidR="008977B2" w:rsidDel="00D37715" w:rsidRDefault="008977B2" w:rsidP="009A04B7">
            <w:pPr>
              <w:spacing w:line="360" w:lineRule="auto"/>
              <w:rPr>
                <w:del w:id="3618" w:author="phuong vu" w:date="2018-11-22T19:34:00Z"/>
                <w:lang w:val="en-US"/>
              </w:rPr>
            </w:pPr>
            <w:del w:id="3619" w:author="phuong vu" w:date="2018-11-22T19:34:00Z">
              <w:r w:rsidDel="00D37715">
                <w:rPr>
                  <w:lang w:val="en-US"/>
                </w:rPr>
                <w:delText>order_detail</w:delText>
              </w:r>
              <w:bookmarkStart w:id="3620" w:name="_Toc530679331"/>
              <w:bookmarkEnd w:id="3620"/>
            </w:del>
          </w:p>
        </w:tc>
        <w:tc>
          <w:tcPr>
            <w:tcW w:w="1463" w:type="dxa"/>
          </w:tcPr>
          <w:p w14:paraId="101ACD2D" w14:textId="41F1AFFB" w:rsidR="008977B2" w:rsidDel="00D37715" w:rsidRDefault="008977B2" w:rsidP="009A04B7">
            <w:pPr>
              <w:spacing w:line="360" w:lineRule="auto"/>
              <w:jc w:val="center"/>
              <w:rPr>
                <w:del w:id="3621" w:author="phuong vu" w:date="2018-11-22T19:34:00Z"/>
                <w:lang w:val="en-US"/>
              </w:rPr>
            </w:pPr>
            <w:bookmarkStart w:id="3622" w:name="_Toc530679332"/>
            <w:bookmarkEnd w:id="3622"/>
          </w:p>
        </w:tc>
        <w:tc>
          <w:tcPr>
            <w:tcW w:w="1463" w:type="dxa"/>
          </w:tcPr>
          <w:p w14:paraId="6F3DE5F3" w14:textId="3F5BA15A" w:rsidR="008977B2" w:rsidDel="00D37715" w:rsidRDefault="007801A8" w:rsidP="009A04B7">
            <w:pPr>
              <w:spacing w:line="360" w:lineRule="auto"/>
              <w:jc w:val="center"/>
              <w:rPr>
                <w:del w:id="3623" w:author="phuong vu" w:date="2018-11-22T19:34:00Z"/>
                <w:lang w:val="en-US"/>
              </w:rPr>
            </w:pPr>
            <w:del w:id="3624" w:author="phuong vu" w:date="2018-11-22T19:34:00Z">
              <w:r w:rsidDel="00D37715">
                <w:rPr>
                  <w:lang w:val="en-US"/>
                </w:rPr>
                <w:delText>X</w:delText>
              </w:r>
              <w:bookmarkStart w:id="3625" w:name="_Toc530679333"/>
              <w:bookmarkEnd w:id="3625"/>
            </w:del>
          </w:p>
        </w:tc>
        <w:tc>
          <w:tcPr>
            <w:tcW w:w="1463" w:type="dxa"/>
          </w:tcPr>
          <w:p w14:paraId="34AB9ABB" w14:textId="3949DBED" w:rsidR="008977B2" w:rsidDel="00D37715" w:rsidRDefault="008977B2" w:rsidP="009A04B7">
            <w:pPr>
              <w:spacing w:line="360" w:lineRule="auto"/>
              <w:jc w:val="center"/>
              <w:rPr>
                <w:del w:id="3626" w:author="phuong vu" w:date="2018-11-22T19:34:00Z"/>
                <w:lang w:val="en-US"/>
              </w:rPr>
            </w:pPr>
            <w:bookmarkStart w:id="3627" w:name="_Toc530679334"/>
            <w:bookmarkEnd w:id="3627"/>
          </w:p>
        </w:tc>
        <w:tc>
          <w:tcPr>
            <w:tcW w:w="1463" w:type="dxa"/>
          </w:tcPr>
          <w:p w14:paraId="365BD0B9" w14:textId="10FD1C33" w:rsidR="008977B2" w:rsidDel="00D37715" w:rsidRDefault="008977B2" w:rsidP="009A04B7">
            <w:pPr>
              <w:jc w:val="center"/>
              <w:rPr>
                <w:del w:id="3628" w:author="phuong vu" w:date="2018-11-22T19:34:00Z"/>
                <w:lang w:val="en-US"/>
              </w:rPr>
            </w:pPr>
            <w:bookmarkStart w:id="3629" w:name="_Toc530679335"/>
            <w:bookmarkEnd w:id="3629"/>
          </w:p>
        </w:tc>
        <w:bookmarkStart w:id="3630" w:name="_Toc530679336"/>
        <w:bookmarkEnd w:id="3630"/>
      </w:tr>
      <w:tr w:rsidR="008977B2" w:rsidDel="00D37715" w14:paraId="71F073AF" w14:textId="78B00B22" w:rsidTr="009A04B7">
        <w:trPr>
          <w:del w:id="3631" w:author="phuong vu" w:date="2018-11-22T19:34:00Z"/>
        </w:trPr>
        <w:tc>
          <w:tcPr>
            <w:tcW w:w="805" w:type="dxa"/>
          </w:tcPr>
          <w:p w14:paraId="26ABA4DE" w14:textId="5AE8AC5B" w:rsidR="008977B2" w:rsidDel="00D37715" w:rsidRDefault="008977B2" w:rsidP="009A04B7">
            <w:pPr>
              <w:spacing w:line="360" w:lineRule="auto"/>
              <w:jc w:val="center"/>
              <w:rPr>
                <w:del w:id="3632" w:author="phuong vu" w:date="2018-11-22T19:34:00Z"/>
                <w:lang w:val="en-US"/>
              </w:rPr>
            </w:pPr>
            <w:del w:id="3633" w:author="phuong vu" w:date="2018-11-22T19:34:00Z">
              <w:r w:rsidDel="00D37715">
                <w:rPr>
                  <w:lang w:val="en-US"/>
                </w:rPr>
                <w:delText>4</w:delText>
              </w:r>
              <w:bookmarkStart w:id="3634" w:name="_Toc530679337"/>
              <w:bookmarkEnd w:id="3634"/>
            </w:del>
          </w:p>
        </w:tc>
        <w:tc>
          <w:tcPr>
            <w:tcW w:w="2120" w:type="dxa"/>
          </w:tcPr>
          <w:p w14:paraId="21E0A1B5" w14:textId="61A17608" w:rsidR="008977B2" w:rsidDel="00D37715" w:rsidRDefault="008977B2" w:rsidP="009A04B7">
            <w:pPr>
              <w:spacing w:line="360" w:lineRule="auto"/>
              <w:rPr>
                <w:del w:id="3635" w:author="phuong vu" w:date="2018-11-22T19:34:00Z"/>
                <w:lang w:val="en-US"/>
              </w:rPr>
            </w:pPr>
            <w:del w:id="3636" w:author="phuong vu" w:date="2018-11-22T19:34:00Z">
              <w:r w:rsidDel="00D37715">
                <w:rPr>
                  <w:lang w:val="en-US"/>
                </w:rPr>
                <w:delText>receipt</w:delText>
              </w:r>
              <w:bookmarkStart w:id="3637" w:name="_Toc530679338"/>
              <w:bookmarkEnd w:id="3637"/>
            </w:del>
          </w:p>
        </w:tc>
        <w:tc>
          <w:tcPr>
            <w:tcW w:w="1463" w:type="dxa"/>
          </w:tcPr>
          <w:p w14:paraId="41A8540D" w14:textId="6B906BD0" w:rsidR="008977B2" w:rsidDel="00D37715" w:rsidRDefault="008977B2" w:rsidP="009A04B7">
            <w:pPr>
              <w:spacing w:line="360" w:lineRule="auto"/>
              <w:jc w:val="center"/>
              <w:rPr>
                <w:del w:id="3638" w:author="phuong vu" w:date="2018-11-22T19:34:00Z"/>
                <w:lang w:val="en-US"/>
              </w:rPr>
            </w:pPr>
            <w:bookmarkStart w:id="3639" w:name="_Toc530679339"/>
            <w:bookmarkEnd w:id="3639"/>
          </w:p>
        </w:tc>
        <w:tc>
          <w:tcPr>
            <w:tcW w:w="1463" w:type="dxa"/>
          </w:tcPr>
          <w:p w14:paraId="71AD5282" w14:textId="70D294C2" w:rsidR="008977B2" w:rsidDel="00D37715" w:rsidRDefault="007801A8" w:rsidP="009A04B7">
            <w:pPr>
              <w:spacing w:line="360" w:lineRule="auto"/>
              <w:jc w:val="center"/>
              <w:rPr>
                <w:del w:id="3640" w:author="phuong vu" w:date="2018-11-22T19:34:00Z"/>
                <w:lang w:val="en-US"/>
              </w:rPr>
            </w:pPr>
            <w:del w:id="3641" w:author="phuong vu" w:date="2018-11-22T19:34:00Z">
              <w:r w:rsidDel="00D37715">
                <w:rPr>
                  <w:lang w:val="en-US"/>
                </w:rPr>
                <w:delText>X</w:delText>
              </w:r>
              <w:bookmarkStart w:id="3642" w:name="_Toc530679340"/>
              <w:bookmarkEnd w:id="3642"/>
            </w:del>
          </w:p>
        </w:tc>
        <w:tc>
          <w:tcPr>
            <w:tcW w:w="1463" w:type="dxa"/>
          </w:tcPr>
          <w:p w14:paraId="214332A0" w14:textId="59A1CA2A" w:rsidR="008977B2" w:rsidDel="00D37715" w:rsidRDefault="008977B2" w:rsidP="009A04B7">
            <w:pPr>
              <w:spacing w:line="360" w:lineRule="auto"/>
              <w:jc w:val="center"/>
              <w:rPr>
                <w:del w:id="3643" w:author="phuong vu" w:date="2018-11-22T19:34:00Z"/>
                <w:lang w:val="en-US"/>
              </w:rPr>
            </w:pPr>
            <w:bookmarkStart w:id="3644" w:name="_Toc530679341"/>
            <w:bookmarkEnd w:id="3644"/>
          </w:p>
        </w:tc>
        <w:tc>
          <w:tcPr>
            <w:tcW w:w="1463" w:type="dxa"/>
          </w:tcPr>
          <w:p w14:paraId="29F9DF18" w14:textId="53477DC0" w:rsidR="008977B2" w:rsidDel="00D37715" w:rsidRDefault="008977B2" w:rsidP="009A04B7">
            <w:pPr>
              <w:jc w:val="center"/>
              <w:rPr>
                <w:del w:id="3645" w:author="phuong vu" w:date="2018-11-22T19:34:00Z"/>
                <w:lang w:val="en-US"/>
              </w:rPr>
            </w:pPr>
            <w:bookmarkStart w:id="3646" w:name="_Toc530679342"/>
            <w:bookmarkEnd w:id="3646"/>
          </w:p>
        </w:tc>
        <w:bookmarkStart w:id="3647" w:name="_Toc530679343"/>
        <w:bookmarkEnd w:id="3647"/>
      </w:tr>
    </w:tbl>
    <w:p w14:paraId="5D021FD3" w14:textId="29D9AF9E" w:rsidR="008977B2" w:rsidRPr="006C3B6C" w:rsidDel="00D37715" w:rsidRDefault="008977B2" w:rsidP="009B63D4">
      <w:pPr>
        <w:rPr>
          <w:del w:id="3648" w:author="phuong vu" w:date="2018-11-22T19:34:00Z"/>
          <w:lang w:val="en-US"/>
        </w:rPr>
      </w:pPr>
      <w:bookmarkStart w:id="3649" w:name="_Toc530679344"/>
      <w:bookmarkEnd w:id="3649"/>
    </w:p>
    <w:p w14:paraId="56B22874" w14:textId="531A5692" w:rsidR="00070C2F" w:rsidRPr="006C3B6C" w:rsidDel="00D37715" w:rsidRDefault="00070C2F" w:rsidP="009B63D4">
      <w:pPr>
        <w:pStyle w:val="Heading6"/>
        <w:rPr>
          <w:del w:id="3650" w:author="phuong vu" w:date="2018-11-22T19:34:00Z"/>
          <w:lang w:val="en-US"/>
        </w:rPr>
      </w:pPr>
      <w:del w:id="3651" w:author="phuong vu" w:date="2018-11-22T19:34:00Z">
        <w:r w:rsidDel="00D37715">
          <w:rPr>
            <w:lang w:val="en-US"/>
          </w:rPr>
          <w:delText>Cách xử lí</w:delText>
        </w:r>
        <w:bookmarkStart w:id="3652" w:name="_Toc530679345"/>
        <w:bookmarkEnd w:id="3652"/>
      </w:del>
    </w:p>
    <w:p w14:paraId="568B915C" w14:textId="1CD41DA4" w:rsidR="00616229" w:rsidRPr="00D225CD" w:rsidDel="00D37715" w:rsidRDefault="00CE445B">
      <w:pPr>
        <w:pStyle w:val="Heading5"/>
        <w:rPr>
          <w:del w:id="3653" w:author="phuong vu" w:date="2018-11-22T19:34:00Z"/>
          <w:lang w:val="en-US"/>
        </w:rPr>
      </w:pPr>
      <w:del w:id="3654" w:author="phuong vu" w:date="2018-11-22T19:34:00Z">
        <w:r w:rsidDel="00D37715">
          <w:rPr>
            <w:lang w:val="en-US"/>
          </w:rPr>
          <w:delText>Tạo hóa đơn đơn hàng</w:delText>
        </w:r>
        <w:bookmarkStart w:id="3655" w:name="_Toc530679346"/>
        <w:bookmarkEnd w:id="3655"/>
      </w:del>
    </w:p>
    <w:p w14:paraId="15A04B77" w14:textId="00DE49FB" w:rsidR="00061E48" w:rsidRPr="005A4BEF" w:rsidDel="00D37715" w:rsidRDefault="00070C2F">
      <w:pPr>
        <w:ind w:firstLine="720"/>
        <w:rPr>
          <w:del w:id="3656" w:author="phuong vu" w:date="2018-11-22T19:34:00Z"/>
          <w:lang w:val="en-US"/>
        </w:rPr>
        <w:pPrChange w:id="3657" w:author="phuong vu" w:date="2018-11-15T23:13:00Z">
          <w:pPr>
            <w:pStyle w:val="Heading6"/>
          </w:pPr>
        </w:pPrChange>
      </w:pPr>
      <w:del w:id="3658" w:author="phuong vu" w:date="2018-11-22T19:34:00Z">
        <w:r w:rsidDel="00D37715">
          <w:rPr>
            <w:lang w:val="en-US"/>
          </w:rPr>
          <w:delText>Mục đích</w:delText>
        </w:r>
        <w:bookmarkStart w:id="3659" w:name="_Toc530679347"/>
        <w:bookmarkEnd w:id="3659"/>
      </w:del>
    </w:p>
    <w:p w14:paraId="18192888" w14:textId="2530E197" w:rsidR="00070C2F" w:rsidDel="00D37715" w:rsidRDefault="00070C2F" w:rsidP="00070C2F">
      <w:pPr>
        <w:pStyle w:val="Heading6"/>
        <w:rPr>
          <w:del w:id="3660" w:author="phuong vu" w:date="2018-11-22T19:34:00Z"/>
          <w:lang w:val="en-US"/>
        </w:rPr>
      </w:pPr>
      <w:del w:id="3661" w:author="phuong vu" w:date="2018-11-22T19:34:00Z">
        <w:r w:rsidDel="00D37715">
          <w:rPr>
            <w:lang w:val="en-US"/>
          </w:rPr>
          <w:delText>Giao diện</w:delText>
        </w:r>
        <w:bookmarkStart w:id="3662" w:name="_Toc530679348"/>
        <w:bookmarkEnd w:id="3662"/>
      </w:del>
    </w:p>
    <w:p w14:paraId="217EF71D" w14:textId="6F3BBD2D" w:rsidR="004F28F8" w:rsidDel="00D37715" w:rsidRDefault="004F28F8" w:rsidP="009B63D4">
      <w:pPr>
        <w:keepNext/>
        <w:rPr>
          <w:del w:id="3663" w:author="phuong vu" w:date="2018-11-22T19:34:00Z"/>
        </w:rPr>
      </w:pPr>
      <w:del w:id="3664" w:author="phuong vu" w:date="2018-11-22T19:34:00Z">
        <w:r w:rsidDel="00D37715">
          <w:rPr>
            <w:noProof/>
          </w:rPr>
          <w:drawing>
            <wp:inline distT="0" distB="0" distL="0" distR="0" wp14:anchorId="4803ABB9" wp14:editId="4F4F5502">
              <wp:extent cx="5579745" cy="5042535"/>
              <wp:effectExtent l="0" t="0" r="190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5042535"/>
                      </a:xfrm>
                      <a:prstGeom prst="rect">
                        <a:avLst/>
                      </a:prstGeom>
                      <a:noFill/>
                      <a:ln>
                        <a:noFill/>
                      </a:ln>
                    </pic:spPr>
                  </pic:pic>
                </a:graphicData>
              </a:graphic>
            </wp:inline>
          </w:drawing>
        </w:r>
        <w:bookmarkStart w:id="3665" w:name="_Toc530679349"/>
        <w:bookmarkEnd w:id="3665"/>
      </w:del>
    </w:p>
    <w:p w14:paraId="60A47183" w14:textId="3A40A6C8" w:rsidR="004F28F8" w:rsidDel="00D37715" w:rsidRDefault="004F28F8" w:rsidP="004F28F8">
      <w:pPr>
        <w:pStyle w:val="Caption"/>
        <w:rPr>
          <w:del w:id="3666" w:author="phuong vu" w:date="2018-11-22T19:34:00Z"/>
          <w:szCs w:val="26"/>
          <w:lang w:val="en-US"/>
        </w:rPr>
      </w:pPr>
      <w:bookmarkStart w:id="3667" w:name="_Ref530087124"/>
      <w:bookmarkStart w:id="3668" w:name="_Ref530087110"/>
      <w:del w:id="3669" w:author="phuong vu" w:date="2018-11-22T19:34:00Z">
        <w:r w:rsidRPr="009B63D4" w:rsidDel="00D37715">
          <w:rPr>
            <w:szCs w:val="26"/>
          </w:rPr>
          <w:delText xml:space="preserve">Hình </w:delText>
        </w:r>
      </w:del>
      <w:del w:id="3670"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8</w:delText>
        </w:r>
        <w:r w:rsidR="006C103E" w:rsidDel="00EC5005">
          <w:rPr>
            <w:szCs w:val="26"/>
          </w:rPr>
          <w:fldChar w:fldCharType="end"/>
        </w:r>
      </w:del>
      <w:bookmarkEnd w:id="3667"/>
      <w:del w:id="3671" w:author="phuong vu" w:date="2018-11-22T19:34:00Z">
        <w:r w:rsidRPr="009B63D4" w:rsidDel="00D37715">
          <w:rPr>
            <w:szCs w:val="26"/>
            <w:lang w:val="en-US"/>
          </w:rPr>
          <w:delText xml:space="preserve"> Giao diện thực hiện chức năng tạo hóa đơn cho đơn hàng</w:delText>
        </w:r>
        <w:bookmarkStart w:id="3672" w:name="_Toc530679350"/>
        <w:bookmarkEnd w:id="3668"/>
        <w:bookmarkEnd w:id="3672"/>
      </w:del>
    </w:p>
    <w:p w14:paraId="4FDE5814" w14:textId="323EB6E1" w:rsidR="004F28F8" w:rsidDel="00D37715" w:rsidRDefault="004F28F8" w:rsidP="009B63D4">
      <w:pPr>
        <w:keepNext/>
        <w:rPr>
          <w:del w:id="3673" w:author="phuong vu" w:date="2018-11-22T19:34:00Z"/>
        </w:rPr>
      </w:pPr>
      <w:del w:id="3674" w:author="phuong vu" w:date="2018-11-21T21:40:00Z">
        <w:r w:rsidDel="000A5A23">
          <w:rPr>
            <w:noProof/>
          </w:rPr>
          <w:drawing>
            <wp:inline distT="0" distB="0" distL="0" distR="0" wp14:anchorId="3537C190" wp14:editId="2846ECEE">
              <wp:extent cx="5579745" cy="3267710"/>
              <wp:effectExtent l="0" t="0" r="190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267710"/>
                      </a:xfrm>
                      <a:prstGeom prst="rect">
                        <a:avLst/>
                      </a:prstGeom>
                      <a:noFill/>
                      <a:ln>
                        <a:noFill/>
                      </a:ln>
                    </pic:spPr>
                  </pic:pic>
                </a:graphicData>
              </a:graphic>
            </wp:inline>
          </w:drawing>
        </w:r>
      </w:del>
      <w:bookmarkStart w:id="3675" w:name="_Toc530679351"/>
      <w:bookmarkEnd w:id="3675"/>
    </w:p>
    <w:p w14:paraId="61822E17" w14:textId="51FD9ECE" w:rsidR="004F28F8" w:rsidRPr="009B63D4" w:rsidDel="00D37715" w:rsidRDefault="004F28F8" w:rsidP="009B63D4">
      <w:pPr>
        <w:pStyle w:val="Caption"/>
        <w:rPr>
          <w:del w:id="3676" w:author="phuong vu" w:date="2018-11-22T19:34:00Z"/>
          <w:szCs w:val="26"/>
          <w:lang w:val="en-US"/>
        </w:rPr>
      </w:pPr>
      <w:del w:id="3677" w:author="phuong vu" w:date="2018-11-22T19:34:00Z">
        <w:r w:rsidRPr="009B63D4" w:rsidDel="00D37715">
          <w:rPr>
            <w:szCs w:val="26"/>
          </w:rPr>
          <w:delText xml:space="preserve">Hình </w:delText>
        </w:r>
      </w:del>
      <w:del w:id="3678"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9</w:delText>
        </w:r>
        <w:r w:rsidR="006C103E" w:rsidDel="00EC5005">
          <w:rPr>
            <w:szCs w:val="26"/>
          </w:rPr>
          <w:fldChar w:fldCharType="end"/>
        </w:r>
      </w:del>
      <w:del w:id="3679" w:author="phuong vu" w:date="2018-11-22T19:34:00Z">
        <w:r w:rsidRPr="009B63D4" w:rsidDel="00D37715">
          <w:rPr>
            <w:szCs w:val="26"/>
            <w:lang w:val="en-US"/>
          </w:rPr>
          <w:delText xml:space="preserve"> Giao diện xem hóa đơn của đơn hàng</w:delText>
        </w:r>
        <w:bookmarkStart w:id="3680" w:name="_Toc530679352"/>
        <w:bookmarkEnd w:id="3680"/>
      </w:del>
    </w:p>
    <w:p w14:paraId="72CDF5F4" w14:textId="2420709C" w:rsidR="000B72E2" w:rsidRPr="005A4BEF" w:rsidDel="00D37715" w:rsidRDefault="00070C2F">
      <w:pPr>
        <w:rPr>
          <w:del w:id="3681" w:author="phuong vu" w:date="2018-11-22T19:34:00Z"/>
          <w:lang w:val="en-US"/>
        </w:rPr>
        <w:pPrChange w:id="3682" w:author="phuong vu" w:date="2018-11-15T23:14:00Z">
          <w:pPr>
            <w:pStyle w:val="Heading6"/>
          </w:pPr>
        </w:pPrChange>
      </w:pPr>
      <w:del w:id="3683" w:author="phuong vu" w:date="2018-11-22T19:34:00Z">
        <w:r w:rsidDel="00D37715">
          <w:rPr>
            <w:lang w:val="en-US"/>
          </w:rPr>
          <w:delText>Các thành phần giao diện</w:delText>
        </w:r>
        <w:bookmarkStart w:id="3684" w:name="_Toc530679353"/>
        <w:bookmarkEnd w:id="3684"/>
      </w:del>
    </w:p>
    <w:p w14:paraId="374FBBC8" w14:textId="16682DDF" w:rsidR="00D225CD" w:rsidRPr="00933422" w:rsidDel="00D37715" w:rsidRDefault="00070C2F">
      <w:pPr>
        <w:rPr>
          <w:del w:id="3685" w:author="phuong vu" w:date="2018-11-22T19:34:00Z"/>
          <w:lang w:val="en-US"/>
        </w:rPr>
        <w:pPrChange w:id="3686" w:author="phuong vu" w:date="2018-11-21T21:52:00Z">
          <w:pPr>
            <w:pStyle w:val="Heading6"/>
          </w:pPr>
        </w:pPrChange>
      </w:pPr>
      <w:del w:id="3687" w:author="phuong vu" w:date="2018-11-22T19:34:00Z">
        <w:r w:rsidDel="00D37715">
          <w:rPr>
            <w:lang w:val="en-US"/>
          </w:rPr>
          <w:delText>Dữ liệu sử dụng</w:delText>
        </w:r>
        <w:bookmarkStart w:id="3688" w:name="_Toc530679354"/>
        <w:bookmarkEnd w:id="3688"/>
      </w:del>
    </w:p>
    <w:p w14:paraId="03BDA374" w14:textId="137655A3" w:rsidR="000C009C" w:rsidRPr="00770D42" w:rsidDel="00D37715" w:rsidRDefault="00070C2F">
      <w:pPr>
        <w:pStyle w:val="Heading6"/>
        <w:rPr>
          <w:del w:id="3689" w:author="phuong vu" w:date="2018-11-22T19:34:00Z"/>
          <w:lang w:val="en-US"/>
        </w:rPr>
      </w:pPr>
      <w:del w:id="3690" w:author="phuong vu" w:date="2018-11-22T19:34:00Z">
        <w:r w:rsidDel="00D37715">
          <w:rPr>
            <w:lang w:val="en-US"/>
          </w:rPr>
          <w:delText>Cách xử lí</w:delText>
        </w:r>
        <w:bookmarkStart w:id="3691" w:name="_Toc530679355"/>
        <w:bookmarkEnd w:id="3691"/>
      </w:del>
    </w:p>
    <w:p w14:paraId="3DAC2ECC" w14:textId="2053DC87" w:rsidR="00A61DB2" w:rsidDel="00D37715" w:rsidRDefault="00FC2466" w:rsidP="00A61DB2">
      <w:pPr>
        <w:pStyle w:val="Heading4"/>
        <w:rPr>
          <w:del w:id="3692" w:author="phuong vu" w:date="2018-11-22T19:34:00Z"/>
          <w:lang w:val="en-US"/>
        </w:rPr>
      </w:pPr>
      <w:del w:id="3693" w:author="phuong vu" w:date="2018-11-22T19:34:00Z">
        <w:r w:rsidDel="00D37715">
          <w:rPr>
            <w:lang w:val="en-US"/>
          </w:rPr>
          <w:delText>Quản lí biên nhận</w:delText>
        </w:r>
        <w:bookmarkStart w:id="3694" w:name="_Toc530679356"/>
        <w:bookmarkEnd w:id="3694"/>
      </w:del>
    </w:p>
    <w:p w14:paraId="64C0AE52" w14:textId="110004B0" w:rsidR="00E6429B" w:rsidRPr="00E6429B" w:rsidDel="00D37715" w:rsidRDefault="00AA3488">
      <w:pPr>
        <w:pStyle w:val="Heading5"/>
        <w:rPr>
          <w:del w:id="3695" w:author="phuong vu" w:date="2018-11-22T19:34:00Z"/>
          <w:lang w:val="en-US"/>
        </w:rPr>
      </w:pPr>
      <w:del w:id="3696" w:author="phuong vu" w:date="2018-11-22T19:34:00Z">
        <w:r w:rsidDel="00D37715">
          <w:rPr>
            <w:lang w:val="en-US"/>
          </w:rPr>
          <w:delText>Xem danh sách biên nhận theo trạng thái</w:delText>
        </w:r>
        <w:bookmarkStart w:id="3697" w:name="_Toc530679357"/>
        <w:bookmarkEnd w:id="3697"/>
      </w:del>
    </w:p>
    <w:p w14:paraId="3A5183BC" w14:textId="52CF4584" w:rsidR="005645EE" w:rsidRPr="00933422" w:rsidDel="00D37715" w:rsidRDefault="00AA3488">
      <w:pPr>
        <w:rPr>
          <w:del w:id="3698" w:author="phuong vu" w:date="2018-11-22T19:34:00Z"/>
          <w:lang w:val="en-US"/>
        </w:rPr>
        <w:pPrChange w:id="3699" w:author="phuong vu" w:date="2018-11-21T21:33:00Z">
          <w:pPr>
            <w:pStyle w:val="Heading6"/>
          </w:pPr>
        </w:pPrChange>
      </w:pPr>
      <w:del w:id="3700" w:author="phuong vu" w:date="2018-11-22T19:34:00Z">
        <w:r w:rsidDel="00D37715">
          <w:rPr>
            <w:lang w:val="en-US"/>
          </w:rPr>
          <w:delText>Mục đích</w:delText>
        </w:r>
        <w:bookmarkStart w:id="3701" w:name="_Toc530679358"/>
        <w:bookmarkEnd w:id="3701"/>
      </w:del>
    </w:p>
    <w:p w14:paraId="21197602" w14:textId="5F31096E" w:rsidR="00E6429B" w:rsidRPr="00933422" w:rsidDel="00D37715" w:rsidRDefault="00AA3488">
      <w:pPr>
        <w:pStyle w:val="Caption"/>
        <w:rPr>
          <w:del w:id="3702" w:author="phuong vu" w:date="2018-11-22T19:34:00Z"/>
          <w:lang w:val="en-US"/>
        </w:rPr>
        <w:pPrChange w:id="3703" w:author="phuong vu" w:date="2018-11-21T21:30:00Z">
          <w:pPr>
            <w:pStyle w:val="Heading6"/>
          </w:pPr>
        </w:pPrChange>
      </w:pPr>
      <w:del w:id="3704" w:author="phuong vu" w:date="2018-11-22T19:34:00Z">
        <w:r w:rsidDel="00D37715">
          <w:rPr>
            <w:lang w:val="en-US"/>
          </w:rPr>
          <w:delText>Giao diện</w:delText>
        </w:r>
        <w:bookmarkStart w:id="3705" w:name="_Toc530679359"/>
        <w:bookmarkEnd w:id="3705"/>
      </w:del>
    </w:p>
    <w:p w14:paraId="366F8FF8" w14:textId="25AD1960" w:rsidR="005645EE" w:rsidRPr="00933422" w:rsidDel="00D37715" w:rsidRDefault="00AA3488">
      <w:pPr>
        <w:rPr>
          <w:del w:id="3706" w:author="phuong vu" w:date="2018-11-22T19:34:00Z"/>
          <w:lang w:val="en-US"/>
        </w:rPr>
        <w:pPrChange w:id="3707" w:author="phuong vu" w:date="2018-11-21T21:31:00Z">
          <w:pPr>
            <w:pStyle w:val="Heading6"/>
          </w:pPr>
        </w:pPrChange>
      </w:pPr>
      <w:del w:id="3708" w:author="phuong vu" w:date="2018-11-22T19:34:00Z">
        <w:r w:rsidDel="00D37715">
          <w:rPr>
            <w:lang w:val="en-US"/>
          </w:rPr>
          <w:delText>Các thành phần giao diện</w:delText>
        </w:r>
        <w:bookmarkStart w:id="3709" w:name="_Toc530679360"/>
        <w:bookmarkEnd w:id="3709"/>
      </w:del>
    </w:p>
    <w:p w14:paraId="7260A6E9" w14:textId="42F3611B" w:rsidR="005645EE" w:rsidRPr="00933422" w:rsidDel="00D37715" w:rsidRDefault="00AA3488">
      <w:pPr>
        <w:rPr>
          <w:del w:id="3710" w:author="phuong vu" w:date="2018-11-22T19:34:00Z"/>
          <w:lang w:val="en-US"/>
        </w:rPr>
        <w:pPrChange w:id="3711" w:author="phuong vu" w:date="2018-11-21T21:34:00Z">
          <w:pPr>
            <w:pStyle w:val="Heading6"/>
          </w:pPr>
        </w:pPrChange>
      </w:pPr>
      <w:del w:id="3712" w:author="phuong vu" w:date="2018-11-21T21:34:00Z">
        <w:r w:rsidDel="005645EE">
          <w:rPr>
            <w:lang w:val="en-US"/>
          </w:rPr>
          <w:delText>Cách xử lí</w:delText>
        </w:r>
      </w:del>
      <w:bookmarkStart w:id="3713" w:name="_Toc530679361"/>
      <w:bookmarkEnd w:id="3713"/>
    </w:p>
    <w:p w14:paraId="649043BA" w14:textId="0DE1153D" w:rsidR="00AA3488" w:rsidRPr="00C95C85" w:rsidDel="00D37715" w:rsidRDefault="00AA3488" w:rsidP="00C95C85">
      <w:pPr>
        <w:rPr>
          <w:del w:id="3714" w:author="phuong vu" w:date="2018-11-22T19:34:00Z"/>
          <w:lang w:val="en-US"/>
        </w:rPr>
      </w:pPr>
      <w:bookmarkStart w:id="3715" w:name="_Toc530679362"/>
      <w:bookmarkEnd w:id="3715"/>
    </w:p>
    <w:p w14:paraId="1449E3B4" w14:textId="19F858B4" w:rsidR="005E64D7" w:rsidDel="00D37715" w:rsidRDefault="005E64D7" w:rsidP="005E64D7">
      <w:pPr>
        <w:pStyle w:val="Heading5"/>
        <w:rPr>
          <w:del w:id="3716" w:author="phuong vu" w:date="2018-11-22T19:34:00Z"/>
          <w:lang w:val="en-US"/>
        </w:rPr>
      </w:pPr>
      <w:del w:id="3717" w:author="phuong vu" w:date="2018-11-22T19:34:00Z">
        <w:r w:rsidDel="00D37715">
          <w:rPr>
            <w:lang w:val="en-US"/>
          </w:rPr>
          <w:delText>Xem chi tiết biên nhận</w:delText>
        </w:r>
        <w:bookmarkStart w:id="3718" w:name="_Toc530679363"/>
        <w:bookmarkEnd w:id="3718"/>
      </w:del>
    </w:p>
    <w:p w14:paraId="73BB6ABB" w14:textId="5B980981" w:rsidR="003610CA" w:rsidRPr="00933422" w:rsidDel="00D37715" w:rsidRDefault="00070C2F">
      <w:pPr>
        <w:rPr>
          <w:del w:id="3719" w:author="phuong vu" w:date="2018-11-22T19:34:00Z"/>
          <w:lang w:val="en-US"/>
        </w:rPr>
        <w:pPrChange w:id="3720" w:author="phuong vu" w:date="2018-11-21T23:27:00Z">
          <w:pPr>
            <w:pStyle w:val="Heading6"/>
          </w:pPr>
        </w:pPrChange>
      </w:pPr>
      <w:del w:id="3721" w:author="phuong vu" w:date="2018-11-22T19:34:00Z">
        <w:r w:rsidDel="00D37715">
          <w:rPr>
            <w:lang w:val="en-US"/>
          </w:rPr>
          <w:delText>Mục đích</w:delText>
        </w:r>
        <w:bookmarkStart w:id="3722" w:name="_Toc530679364"/>
        <w:bookmarkEnd w:id="3722"/>
      </w:del>
    </w:p>
    <w:p w14:paraId="2E1B046D" w14:textId="2D8DF4A1" w:rsidR="00070C2F" w:rsidDel="00D37715" w:rsidRDefault="00070C2F" w:rsidP="00070C2F">
      <w:pPr>
        <w:pStyle w:val="Heading6"/>
        <w:rPr>
          <w:del w:id="3723" w:author="phuong vu" w:date="2018-11-22T19:34:00Z"/>
          <w:lang w:val="en-US"/>
        </w:rPr>
      </w:pPr>
      <w:del w:id="3724" w:author="phuong vu" w:date="2018-11-22T19:34:00Z">
        <w:r w:rsidDel="00D37715">
          <w:rPr>
            <w:lang w:val="en-US"/>
          </w:rPr>
          <w:delText>Giao diện</w:delText>
        </w:r>
        <w:bookmarkStart w:id="3725" w:name="_Toc530679365"/>
        <w:bookmarkEnd w:id="3725"/>
      </w:del>
    </w:p>
    <w:p w14:paraId="7A59FB21" w14:textId="3F0FBB94" w:rsidR="003C2D88" w:rsidDel="00D37715" w:rsidRDefault="003C2D88">
      <w:pPr>
        <w:keepNext/>
        <w:jc w:val="center"/>
        <w:rPr>
          <w:del w:id="3726" w:author="phuong vu" w:date="2018-11-22T19:34:00Z"/>
        </w:rPr>
        <w:pPrChange w:id="3727" w:author="phuong vu" w:date="2018-11-21T22:14:00Z">
          <w:pPr>
            <w:keepNext/>
          </w:pPr>
        </w:pPrChange>
      </w:pPr>
      <w:del w:id="3728" w:author="phuong vu" w:date="2018-11-21T22:13:00Z">
        <w:r w:rsidDel="00323EED">
          <w:rPr>
            <w:noProof/>
          </w:rPr>
          <w:drawing>
            <wp:inline distT="0" distB="0" distL="0" distR="0" wp14:anchorId="52AD5B8F" wp14:editId="383E2B8E">
              <wp:extent cx="5579745" cy="45415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541520"/>
                      </a:xfrm>
                      <a:prstGeom prst="rect">
                        <a:avLst/>
                      </a:prstGeom>
                      <a:noFill/>
                      <a:ln>
                        <a:noFill/>
                      </a:ln>
                    </pic:spPr>
                  </pic:pic>
                </a:graphicData>
              </a:graphic>
            </wp:inline>
          </w:drawing>
        </w:r>
      </w:del>
      <w:bookmarkStart w:id="3729" w:name="_Toc530679366"/>
      <w:bookmarkEnd w:id="3729"/>
    </w:p>
    <w:p w14:paraId="27F441FD" w14:textId="736B4C76" w:rsidR="002D2471" w:rsidRPr="00933422" w:rsidDel="00D37715" w:rsidRDefault="00080487">
      <w:pPr>
        <w:rPr>
          <w:del w:id="3730" w:author="phuong vu" w:date="2018-11-22T19:34:00Z"/>
          <w:lang w:val="en-US"/>
        </w:rPr>
        <w:pPrChange w:id="3731" w:author="phuong vu" w:date="2018-11-21T22:31:00Z">
          <w:pPr>
            <w:pStyle w:val="Caption"/>
          </w:pPr>
        </w:pPrChange>
      </w:pPr>
      <w:del w:id="3732" w:author="phuong vu" w:date="2018-11-22T19:34:00Z">
        <w:r w:rsidDel="00D37715">
          <w:rPr>
            <w:noProof/>
          </w:rPr>
          <mc:AlternateContent>
            <mc:Choice Requires="wpg">
              <w:drawing>
                <wp:anchor distT="0" distB="0" distL="114300" distR="114300" simplePos="0" relativeHeight="251676672" behindDoc="0" locked="0" layoutInCell="1" allowOverlap="1" wp14:anchorId="78A971BC" wp14:editId="7BFF738D">
                  <wp:simplePos x="0" y="0"/>
                  <wp:positionH relativeFrom="column">
                    <wp:posOffset>731993</wp:posOffset>
                  </wp:positionH>
                  <wp:positionV relativeFrom="paragraph">
                    <wp:posOffset>320255</wp:posOffset>
                  </wp:positionV>
                  <wp:extent cx="4256850" cy="517847"/>
                  <wp:effectExtent l="0" t="0" r="0" b="0"/>
                  <wp:wrapTopAndBottom/>
                  <wp:docPr id="60" name="Group 60"/>
                  <wp:cNvGraphicFramePr/>
                  <a:graphic xmlns:a="http://schemas.openxmlformats.org/drawingml/2006/main">
                    <a:graphicData uri="http://schemas.microsoft.com/office/word/2010/wordprocessingGroup">
                      <wpg:wgp>
                        <wpg:cNvGrpSpPr/>
                        <wpg:grpSpPr>
                          <a:xfrm>
                            <a:off x="0" y="0"/>
                            <a:ext cx="4256850" cy="517847"/>
                            <a:chOff x="0" y="13664"/>
                            <a:chExt cx="4257337" cy="518447"/>
                          </a:xfrm>
                        </wpg:grpSpPr>
                        <pic:pic xmlns:pic="http://schemas.openxmlformats.org/drawingml/2006/picture">
                          <pic:nvPicPr>
                            <pic:cNvPr id="59" name="Picture 59"/>
                            <pic:cNvPicPr>
                              <a:picLocks noChangeAspect="1"/>
                            </pic:cNvPicPr>
                          </pic:nvPicPr>
                          <pic:blipFill rotWithShape="1">
                            <a:blip r:embed="rId27">
                              <a:extLst>
                                <a:ext uri="{28A0092B-C50C-407E-A947-70E740481C1C}">
                                  <a14:useLocalDpi xmlns:a14="http://schemas.microsoft.com/office/drawing/2010/main" val="0"/>
                                </a:ext>
                              </a:extLst>
                            </a:blip>
                            <a:srcRect l="58519" r="10" b="16391"/>
                            <a:stretch/>
                          </pic:blipFill>
                          <pic:spPr>
                            <a:xfrm>
                              <a:off x="3193428" y="13664"/>
                              <a:ext cx="1063909" cy="464024"/>
                            </a:xfrm>
                            <a:prstGeom prst="rect">
                              <a:avLst/>
                            </a:prstGeom>
                          </pic:spPr>
                        </pic:pic>
                        <pic:pic xmlns:pic="http://schemas.openxmlformats.org/drawingml/2006/picture">
                          <pic:nvPicPr>
                            <pic:cNvPr id="58" name="Picture 5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791570" y="54591"/>
                              <a:ext cx="2317750" cy="477520"/>
                            </a:xfrm>
                            <a:prstGeom prst="rect">
                              <a:avLst/>
                            </a:prstGeom>
                          </pic:spPr>
                        </pic:pic>
                        <pic:pic xmlns:pic="http://schemas.openxmlformats.org/drawingml/2006/picture">
                          <pic:nvPicPr>
                            <pic:cNvPr id="56" name="Picture 56"/>
                            <pic:cNvPicPr>
                              <a:picLocks noChangeAspect="1"/>
                            </pic:cNvPicPr>
                          </pic:nvPicPr>
                          <pic:blipFill rotWithShape="1">
                            <a:blip r:embed="rId29">
                              <a:extLst>
                                <a:ext uri="{28A0092B-C50C-407E-A947-70E740481C1C}">
                                  <a14:useLocalDpi xmlns:a14="http://schemas.microsoft.com/office/drawing/2010/main" val="0"/>
                                </a:ext>
                              </a:extLst>
                            </a:blip>
                            <a:srcRect l="21573" t="7851" r="17648" b="17548"/>
                            <a:stretch/>
                          </pic:blipFill>
                          <pic:spPr bwMode="auto">
                            <a:xfrm>
                              <a:off x="0" y="54591"/>
                              <a:ext cx="734060" cy="4502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91B18B" id="Group 60" o:spid="_x0000_s1026" style="position:absolute;margin-left:57.65pt;margin-top:25.2pt;width:335.2pt;height:40.8pt;z-index:251676672;mso-width-relative:margin;mso-height-relative:margin" coordorigin=",136" coordsize="42573,5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left:31934;top:136;width:10639;height: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">
                    <v:imagedata r:id="rId49" o:title="" cropbottom="10742f" cropleft="38351f" cropright="7f"/>
                  </v:shape>
                  <v:shape id="Picture 58" o:spid="_x0000_s1028" type="#_x0000_t75" style="position:absolute;left:7915;top:545;width:23178;height: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">
                    <v:imagedata r:id="rId50" o:title=""/>
                  </v:shape>
                  <v:shape id="Picture 56" o:spid="_x0000_s1029" type="#_x0000_t75" style="position:absolute;top:545;width:7340;height:4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">
                    <v:imagedata r:id="rId51" o:title="" croptop="5145f" cropbottom="11500f" cropleft="14138f" cropright="11566f"/>
                  </v:shape>
                  <w10:wrap type="topAndBottom"/>
                </v:group>
              </w:pict>
            </mc:Fallback>
          </mc:AlternateContent>
        </w:r>
        <w:r w:rsidR="003C2D88" w:rsidRPr="009B63D4" w:rsidDel="00D37715">
          <w:delText xml:space="preserve">Hình </w:delText>
        </w:r>
      </w:del>
      <w:del w:id="3733" w:author="phuong vu" w:date="2018-11-16T11:28:00Z">
        <w:r w:rsidR="006C103E" w:rsidDel="00EC5005">
          <w:fldChar w:fldCharType="begin"/>
        </w:r>
        <w:r w:rsidR="006C103E" w:rsidDel="00EC5005">
          <w:delInstrText xml:space="preserve"> STYLEREF 1 \s </w:delInstrText>
        </w:r>
        <w:r w:rsidR="006C103E" w:rsidDel="00EC5005">
          <w:fldChar w:fldCharType="separate"/>
        </w:r>
        <w:r w:rsidR="006C103E" w:rsidDel="00EC5005">
          <w:rPr>
            <w:noProof/>
          </w:rPr>
          <w:delText>3</w:delText>
        </w:r>
        <w:r w:rsidR="006C103E" w:rsidDel="00EC5005">
          <w:fldChar w:fldCharType="end"/>
        </w:r>
        <w:r w:rsidR="006C103E" w:rsidDel="00EC5005">
          <w:delText>.</w:delText>
        </w:r>
        <w:r w:rsidR="006C103E" w:rsidDel="00EC5005">
          <w:fldChar w:fldCharType="begin"/>
        </w:r>
        <w:r w:rsidR="006C103E" w:rsidDel="00EC5005">
          <w:delInstrText xml:space="preserve"> SEQ Hình \* ARABIC \s 1 </w:delInstrText>
        </w:r>
        <w:r w:rsidR="006C103E" w:rsidDel="00EC5005">
          <w:fldChar w:fldCharType="separate"/>
        </w:r>
        <w:r w:rsidR="006C103E" w:rsidDel="00EC5005">
          <w:rPr>
            <w:noProof/>
          </w:rPr>
          <w:delText>10</w:delText>
        </w:r>
        <w:r w:rsidR="006C103E" w:rsidDel="00EC5005">
          <w:fldChar w:fldCharType="end"/>
        </w:r>
      </w:del>
      <w:del w:id="3734" w:author="phuong vu" w:date="2018-11-22T19:34:00Z">
        <w:r w:rsidR="003C2D88" w:rsidRPr="009B63D4" w:rsidDel="00D37715">
          <w:rPr>
            <w:lang w:val="en-US"/>
          </w:rPr>
          <w:delText xml:space="preserve"> Giao diện chi tiết biên nhận</w:delText>
        </w:r>
        <w:bookmarkStart w:id="3735" w:name="_Toc530679367"/>
        <w:bookmarkEnd w:id="3735"/>
      </w:del>
    </w:p>
    <w:p w14:paraId="18F871A6" w14:textId="0B5D4D60" w:rsidR="00565D22" w:rsidRPr="00933422" w:rsidDel="00D37715" w:rsidRDefault="00070C2F">
      <w:pPr>
        <w:rPr>
          <w:del w:id="3736" w:author="phuong vu" w:date="2018-11-22T19:34:00Z"/>
          <w:lang w:val="en-US"/>
        </w:rPr>
        <w:pPrChange w:id="3737" w:author="phuong vu" w:date="2018-11-21T22:09:00Z">
          <w:pPr>
            <w:pStyle w:val="Heading6"/>
          </w:pPr>
        </w:pPrChange>
      </w:pPr>
      <w:del w:id="3738" w:author="phuong vu" w:date="2018-11-22T19:34:00Z">
        <w:r w:rsidDel="00D37715">
          <w:rPr>
            <w:lang w:val="en-US"/>
          </w:rPr>
          <w:delText>Các thành phần giao diện</w:delText>
        </w:r>
        <w:bookmarkStart w:id="3739" w:name="_Toc530679368"/>
        <w:bookmarkEnd w:id="3739"/>
      </w:del>
    </w:p>
    <w:p w14:paraId="666C6471" w14:textId="00C0146F" w:rsidR="00070C2F" w:rsidDel="00D37715" w:rsidRDefault="00070C2F" w:rsidP="00070C2F">
      <w:pPr>
        <w:pStyle w:val="Heading6"/>
        <w:rPr>
          <w:del w:id="3740" w:author="phuong vu" w:date="2018-11-22T19:34:00Z"/>
          <w:lang w:val="en-US"/>
        </w:rPr>
      </w:pPr>
      <w:del w:id="3741" w:author="phuong vu" w:date="2018-11-22T19:34:00Z">
        <w:r w:rsidDel="00D37715">
          <w:rPr>
            <w:lang w:val="en-US"/>
          </w:rPr>
          <w:delText>Dữ liệu sử dụng</w:delText>
        </w:r>
        <w:bookmarkStart w:id="3742" w:name="_Toc530679369"/>
        <w:bookmarkEnd w:id="3742"/>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8E1FFB" w:rsidDel="00D37715" w14:paraId="2028106B" w14:textId="6B6F886B" w:rsidTr="00A72A60">
        <w:trPr>
          <w:del w:id="3743" w:author="phuong vu" w:date="2018-11-22T19:34:00Z"/>
        </w:trPr>
        <w:tc>
          <w:tcPr>
            <w:tcW w:w="805" w:type="dxa"/>
            <w:vMerge w:val="restart"/>
            <w:vAlign w:val="center"/>
          </w:tcPr>
          <w:p w14:paraId="5E738FB8" w14:textId="223011B3" w:rsidR="008E1FFB" w:rsidRPr="007F1EF1" w:rsidDel="00D37715" w:rsidRDefault="008E1FFB" w:rsidP="00A72A60">
            <w:pPr>
              <w:spacing w:line="360" w:lineRule="auto"/>
              <w:jc w:val="center"/>
              <w:rPr>
                <w:del w:id="3744" w:author="phuong vu" w:date="2018-11-22T19:34:00Z"/>
                <w:b/>
                <w:lang w:val="en-US"/>
              </w:rPr>
            </w:pPr>
            <w:del w:id="3745" w:author="phuong vu" w:date="2018-11-22T19:34:00Z">
              <w:r w:rsidRPr="007F1EF1" w:rsidDel="00D37715">
                <w:rPr>
                  <w:b/>
                  <w:lang w:val="en-US"/>
                </w:rPr>
                <w:delText>STT</w:delText>
              </w:r>
              <w:bookmarkStart w:id="3746" w:name="_Toc530679370"/>
              <w:bookmarkEnd w:id="3746"/>
            </w:del>
          </w:p>
        </w:tc>
        <w:tc>
          <w:tcPr>
            <w:tcW w:w="2120" w:type="dxa"/>
            <w:vMerge w:val="restart"/>
            <w:vAlign w:val="center"/>
          </w:tcPr>
          <w:p w14:paraId="125D6501" w14:textId="4A060115" w:rsidR="008E1FFB" w:rsidRPr="007F1EF1" w:rsidDel="00D37715" w:rsidRDefault="008E1FFB" w:rsidP="00A72A60">
            <w:pPr>
              <w:spacing w:line="360" w:lineRule="auto"/>
              <w:jc w:val="center"/>
              <w:rPr>
                <w:del w:id="3747" w:author="phuong vu" w:date="2018-11-22T19:34:00Z"/>
                <w:b/>
                <w:lang w:val="en-US"/>
              </w:rPr>
            </w:pPr>
            <w:del w:id="3748" w:author="phuong vu" w:date="2018-11-22T19:34:00Z">
              <w:r w:rsidRPr="007F1EF1" w:rsidDel="00D37715">
                <w:rPr>
                  <w:b/>
                  <w:lang w:val="en-US"/>
                </w:rPr>
                <w:delText>Tên bảng/</w:delText>
              </w:r>
              <w:bookmarkStart w:id="3749" w:name="_Toc530679371"/>
              <w:bookmarkEnd w:id="3749"/>
            </w:del>
          </w:p>
          <w:p w14:paraId="23F8A511" w14:textId="71C0F2A5" w:rsidR="008E1FFB" w:rsidRPr="007F1EF1" w:rsidDel="00D37715" w:rsidRDefault="008E1FFB" w:rsidP="00A72A60">
            <w:pPr>
              <w:spacing w:line="360" w:lineRule="auto"/>
              <w:jc w:val="center"/>
              <w:rPr>
                <w:del w:id="3750" w:author="phuong vu" w:date="2018-11-22T19:34:00Z"/>
                <w:b/>
                <w:lang w:val="en-US"/>
              </w:rPr>
            </w:pPr>
            <w:del w:id="3751" w:author="phuong vu" w:date="2018-11-22T19:34:00Z">
              <w:r w:rsidRPr="007F1EF1" w:rsidDel="00D37715">
                <w:rPr>
                  <w:b/>
                  <w:lang w:val="en-US"/>
                </w:rPr>
                <w:delText>Cấu tr</w:delText>
              </w:r>
              <w:r w:rsidDel="00D37715">
                <w:rPr>
                  <w:b/>
                  <w:lang w:val="en-US"/>
                </w:rPr>
                <w:delText>ú</w:delText>
              </w:r>
              <w:r w:rsidRPr="007F1EF1" w:rsidDel="00D37715">
                <w:rPr>
                  <w:b/>
                  <w:lang w:val="en-US"/>
                </w:rPr>
                <w:delText>c dữ liệu</w:delText>
              </w:r>
              <w:bookmarkStart w:id="3752" w:name="_Toc530679372"/>
              <w:bookmarkEnd w:id="3752"/>
            </w:del>
          </w:p>
        </w:tc>
        <w:tc>
          <w:tcPr>
            <w:tcW w:w="5852" w:type="dxa"/>
            <w:gridSpan w:val="4"/>
            <w:vAlign w:val="center"/>
          </w:tcPr>
          <w:p w14:paraId="14E13E84" w14:textId="3F1D8B23" w:rsidR="008E1FFB" w:rsidRPr="007F1EF1" w:rsidDel="00D37715" w:rsidRDefault="008E1FFB" w:rsidP="00A72A60">
            <w:pPr>
              <w:spacing w:line="360" w:lineRule="auto"/>
              <w:jc w:val="center"/>
              <w:rPr>
                <w:del w:id="3753" w:author="phuong vu" w:date="2018-11-22T19:34:00Z"/>
                <w:b/>
                <w:lang w:val="en-US"/>
              </w:rPr>
            </w:pPr>
            <w:del w:id="3754" w:author="phuong vu" w:date="2018-11-22T19:34:00Z">
              <w:r w:rsidRPr="007F1EF1" w:rsidDel="00D37715">
                <w:rPr>
                  <w:b/>
                  <w:lang w:val="en-US"/>
                </w:rPr>
                <w:delText>Phương thức</w:delText>
              </w:r>
              <w:bookmarkStart w:id="3755" w:name="_Toc530679373"/>
              <w:bookmarkEnd w:id="3755"/>
            </w:del>
          </w:p>
        </w:tc>
        <w:bookmarkStart w:id="3756" w:name="_Toc530679374"/>
        <w:bookmarkEnd w:id="3756"/>
      </w:tr>
      <w:tr w:rsidR="008E1FFB" w:rsidDel="00D37715" w14:paraId="4EE85620" w14:textId="3D73FE11" w:rsidTr="00A72A60">
        <w:trPr>
          <w:del w:id="3757" w:author="phuong vu" w:date="2018-11-22T19:34:00Z"/>
        </w:trPr>
        <w:tc>
          <w:tcPr>
            <w:tcW w:w="805" w:type="dxa"/>
            <w:vMerge/>
            <w:vAlign w:val="center"/>
          </w:tcPr>
          <w:p w14:paraId="3C0A90C5" w14:textId="30D14E62" w:rsidR="008E1FFB" w:rsidRPr="007F1EF1" w:rsidDel="00D37715" w:rsidRDefault="008E1FFB" w:rsidP="00A72A60">
            <w:pPr>
              <w:spacing w:line="360" w:lineRule="auto"/>
              <w:jc w:val="center"/>
              <w:rPr>
                <w:del w:id="3758" w:author="phuong vu" w:date="2018-11-22T19:34:00Z"/>
                <w:b/>
                <w:lang w:val="en-US"/>
              </w:rPr>
            </w:pPr>
            <w:bookmarkStart w:id="3759" w:name="_Toc530679375"/>
            <w:bookmarkEnd w:id="3759"/>
          </w:p>
        </w:tc>
        <w:tc>
          <w:tcPr>
            <w:tcW w:w="2120" w:type="dxa"/>
            <w:vMerge/>
            <w:vAlign w:val="center"/>
          </w:tcPr>
          <w:p w14:paraId="7C609C5F" w14:textId="68B8D373" w:rsidR="008E1FFB" w:rsidRPr="007F1EF1" w:rsidDel="00D37715" w:rsidRDefault="008E1FFB" w:rsidP="00A72A60">
            <w:pPr>
              <w:spacing w:line="360" w:lineRule="auto"/>
              <w:jc w:val="center"/>
              <w:rPr>
                <w:del w:id="3760" w:author="phuong vu" w:date="2018-11-22T19:34:00Z"/>
                <w:b/>
                <w:lang w:val="en-US"/>
              </w:rPr>
            </w:pPr>
            <w:bookmarkStart w:id="3761" w:name="_Toc530679376"/>
            <w:bookmarkEnd w:id="3761"/>
          </w:p>
        </w:tc>
        <w:tc>
          <w:tcPr>
            <w:tcW w:w="1463" w:type="dxa"/>
            <w:vAlign w:val="center"/>
          </w:tcPr>
          <w:p w14:paraId="215BDB4E" w14:textId="0A3F3B18" w:rsidR="008E1FFB" w:rsidRPr="007F1EF1" w:rsidDel="00D37715" w:rsidRDefault="008E1FFB" w:rsidP="00A72A60">
            <w:pPr>
              <w:spacing w:line="360" w:lineRule="auto"/>
              <w:jc w:val="center"/>
              <w:rPr>
                <w:del w:id="3762" w:author="phuong vu" w:date="2018-11-22T19:34:00Z"/>
                <w:b/>
                <w:lang w:val="en-US"/>
              </w:rPr>
            </w:pPr>
            <w:del w:id="3763" w:author="phuong vu" w:date="2018-11-22T19:34:00Z">
              <w:r w:rsidRPr="007F1EF1" w:rsidDel="00D37715">
                <w:rPr>
                  <w:b/>
                  <w:lang w:val="en-US"/>
                </w:rPr>
                <w:delText>Thêm</w:delText>
              </w:r>
              <w:bookmarkStart w:id="3764" w:name="_Toc530679377"/>
              <w:bookmarkEnd w:id="3764"/>
            </w:del>
          </w:p>
        </w:tc>
        <w:tc>
          <w:tcPr>
            <w:tcW w:w="1463" w:type="dxa"/>
            <w:vAlign w:val="center"/>
          </w:tcPr>
          <w:p w14:paraId="5BF8FD4D" w14:textId="50299191" w:rsidR="008E1FFB" w:rsidRPr="007F1EF1" w:rsidDel="00D37715" w:rsidRDefault="008E1FFB" w:rsidP="00A72A60">
            <w:pPr>
              <w:spacing w:line="360" w:lineRule="auto"/>
              <w:jc w:val="center"/>
              <w:rPr>
                <w:del w:id="3765" w:author="phuong vu" w:date="2018-11-22T19:34:00Z"/>
                <w:b/>
                <w:lang w:val="en-US"/>
              </w:rPr>
            </w:pPr>
            <w:del w:id="3766" w:author="phuong vu" w:date="2018-11-22T19:34:00Z">
              <w:r w:rsidRPr="007F1EF1" w:rsidDel="00D37715">
                <w:rPr>
                  <w:b/>
                  <w:lang w:val="en-US"/>
                </w:rPr>
                <w:delText>Sửa</w:delText>
              </w:r>
              <w:bookmarkStart w:id="3767" w:name="_Toc530679378"/>
              <w:bookmarkEnd w:id="3767"/>
            </w:del>
          </w:p>
        </w:tc>
        <w:tc>
          <w:tcPr>
            <w:tcW w:w="1463" w:type="dxa"/>
            <w:vAlign w:val="center"/>
          </w:tcPr>
          <w:p w14:paraId="7A1A5520" w14:textId="6A1002D6" w:rsidR="008E1FFB" w:rsidRPr="007F1EF1" w:rsidDel="00D37715" w:rsidRDefault="008E1FFB" w:rsidP="00A72A60">
            <w:pPr>
              <w:spacing w:line="360" w:lineRule="auto"/>
              <w:jc w:val="center"/>
              <w:rPr>
                <w:del w:id="3768" w:author="phuong vu" w:date="2018-11-22T19:34:00Z"/>
                <w:b/>
                <w:lang w:val="en-US"/>
              </w:rPr>
            </w:pPr>
            <w:del w:id="3769" w:author="phuong vu" w:date="2018-11-22T19:34:00Z">
              <w:r w:rsidRPr="007F1EF1" w:rsidDel="00D37715">
                <w:rPr>
                  <w:b/>
                  <w:lang w:val="en-US"/>
                </w:rPr>
                <w:delText>Xóa</w:delText>
              </w:r>
              <w:bookmarkStart w:id="3770" w:name="_Toc530679379"/>
              <w:bookmarkEnd w:id="3770"/>
            </w:del>
          </w:p>
        </w:tc>
        <w:tc>
          <w:tcPr>
            <w:tcW w:w="1463" w:type="dxa"/>
            <w:vAlign w:val="center"/>
          </w:tcPr>
          <w:p w14:paraId="5F40AAE1" w14:textId="0B259FE6" w:rsidR="008E1FFB" w:rsidRPr="007F1EF1" w:rsidDel="00D37715" w:rsidRDefault="008E1FFB" w:rsidP="00A72A60">
            <w:pPr>
              <w:spacing w:line="360" w:lineRule="auto"/>
              <w:jc w:val="center"/>
              <w:rPr>
                <w:del w:id="3771" w:author="phuong vu" w:date="2018-11-22T19:34:00Z"/>
                <w:b/>
                <w:lang w:val="en-US"/>
              </w:rPr>
            </w:pPr>
            <w:del w:id="3772" w:author="phuong vu" w:date="2018-11-22T19:34:00Z">
              <w:r w:rsidRPr="007F1EF1" w:rsidDel="00D37715">
                <w:rPr>
                  <w:b/>
                  <w:lang w:val="en-US"/>
                </w:rPr>
                <w:delText>Truy vấn</w:delText>
              </w:r>
              <w:bookmarkStart w:id="3773" w:name="_Toc530679380"/>
              <w:bookmarkEnd w:id="3773"/>
            </w:del>
          </w:p>
        </w:tc>
        <w:bookmarkStart w:id="3774" w:name="_Toc530679381"/>
        <w:bookmarkEnd w:id="3774"/>
      </w:tr>
      <w:tr w:rsidR="008E1FFB" w:rsidDel="00D37715" w14:paraId="7ADEABEE" w14:textId="2F705546" w:rsidTr="00A72A60">
        <w:trPr>
          <w:del w:id="3775" w:author="phuong vu" w:date="2018-11-22T19:34:00Z"/>
        </w:trPr>
        <w:tc>
          <w:tcPr>
            <w:tcW w:w="805" w:type="dxa"/>
          </w:tcPr>
          <w:p w14:paraId="423CE20A" w14:textId="1B6ADDC2" w:rsidR="008E1FFB" w:rsidDel="00D37715" w:rsidRDefault="008E1FFB" w:rsidP="00A72A60">
            <w:pPr>
              <w:spacing w:line="360" w:lineRule="auto"/>
              <w:jc w:val="center"/>
              <w:rPr>
                <w:del w:id="3776" w:author="phuong vu" w:date="2018-11-22T19:34:00Z"/>
                <w:lang w:val="en-US"/>
              </w:rPr>
            </w:pPr>
            <w:del w:id="3777" w:author="phuong vu" w:date="2018-11-22T19:34:00Z">
              <w:r w:rsidDel="00D37715">
                <w:rPr>
                  <w:lang w:val="en-US"/>
                </w:rPr>
                <w:delText>1</w:delText>
              </w:r>
              <w:bookmarkStart w:id="3778" w:name="_Toc530679382"/>
              <w:bookmarkEnd w:id="3778"/>
            </w:del>
          </w:p>
        </w:tc>
        <w:tc>
          <w:tcPr>
            <w:tcW w:w="2120" w:type="dxa"/>
          </w:tcPr>
          <w:p w14:paraId="34B8805C" w14:textId="0032E433" w:rsidR="008E1FFB" w:rsidDel="00D37715" w:rsidRDefault="008E1FFB" w:rsidP="00A72A60">
            <w:pPr>
              <w:spacing w:line="360" w:lineRule="auto"/>
              <w:rPr>
                <w:del w:id="3779" w:author="phuong vu" w:date="2018-11-22T19:34:00Z"/>
                <w:lang w:val="en-US"/>
              </w:rPr>
            </w:pPr>
            <w:del w:id="3780" w:author="phuong vu" w:date="2018-11-22T19:34:00Z">
              <w:r w:rsidDel="00D37715">
                <w:rPr>
                  <w:lang w:val="en-US"/>
                </w:rPr>
                <w:delText>customer_order</w:delText>
              </w:r>
              <w:bookmarkStart w:id="3781" w:name="_Toc530679383"/>
              <w:bookmarkEnd w:id="3781"/>
            </w:del>
          </w:p>
        </w:tc>
        <w:tc>
          <w:tcPr>
            <w:tcW w:w="1463" w:type="dxa"/>
          </w:tcPr>
          <w:p w14:paraId="25212463" w14:textId="3B692077" w:rsidR="008E1FFB" w:rsidDel="00D37715" w:rsidRDefault="008E1FFB" w:rsidP="00A72A60">
            <w:pPr>
              <w:spacing w:line="360" w:lineRule="auto"/>
              <w:jc w:val="center"/>
              <w:rPr>
                <w:del w:id="3782" w:author="phuong vu" w:date="2018-11-22T19:34:00Z"/>
                <w:lang w:val="en-US"/>
              </w:rPr>
            </w:pPr>
            <w:bookmarkStart w:id="3783" w:name="_Toc530679384"/>
            <w:bookmarkEnd w:id="3783"/>
          </w:p>
        </w:tc>
        <w:tc>
          <w:tcPr>
            <w:tcW w:w="1463" w:type="dxa"/>
          </w:tcPr>
          <w:p w14:paraId="037DB113" w14:textId="4B0F47F4" w:rsidR="008E1FFB" w:rsidDel="00D37715" w:rsidRDefault="008E1FFB" w:rsidP="00A72A60">
            <w:pPr>
              <w:spacing w:line="360" w:lineRule="auto"/>
              <w:jc w:val="center"/>
              <w:rPr>
                <w:del w:id="3784" w:author="phuong vu" w:date="2018-11-22T19:34:00Z"/>
                <w:lang w:val="en-US"/>
              </w:rPr>
            </w:pPr>
            <w:bookmarkStart w:id="3785" w:name="_Toc530679385"/>
            <w:bookmarkEnd w:id="3785"/>
          </w:p>
        </w:tc>
        <w:tc>
          <w:tcPr>
            <w:tcW w:w="1463" w:type="dxa"/>
          </w:tcPr>
          <w:p w14:paraId="07FEE7D8" w14:textId="244831E3" w:rsidR="008E1FFB" w:rsidDel="00D37715" w:rsidRDefault="008E1FFB" w:rsidP="00A72A60">
            <w:pPr>
              <w:spacing w:line="360" w:lineRule="auto"/>
              <w:jc w:val="center"/>
              <w:rPr>
                <w:del w:id="3786" w:author="phuong vu" w:date="2018-11-22T19:34:00Z"/>
                <w:lang w:val="en-US"/>
              </w:rPr>
            </w:pPr>
            <w:bookmarkStart w:id="3787" w:name="_Toc530679386"/>
            <w:bookmarkEnd w:id="3787"/>
          </w:p>
        </w:tc>
        <w:tc>
          <w:tcPr>
            <w:tcW w:w="1463" w:type="dxa"/>
          </w:tcPr>
          <w:p w14:paraId="5910F6F3" w14:textId="42937EB2" w:rsidR="008E1FFB" w:rsidDel="00D37715" w:rsidRDefault="008E1FFB" w:rsidP="00A72A60">
            <w:pPr>
              <w:jc w:val="center"/>
              <w:rPr>
                <w:del w:id="3788" w:author="phuong vu" w:date="2018-11-22T19:34:00Z"/>
                <w:lang w:val="en-US"/>
              </w:rPr>
            </w:pPr>
            <w:del w:id="3789" w:author="phuong vu" w:date="2018-11-22T19:34:00Z">
              <w:r w:rsidDel="00D37715">
                <w:rPr>
                  <w:lang w:val="en-US"/>
                </w:rPr>
                <w:delText>X</w:delText>
              </w:r>
              <w:bookmarkStart w:id="3790" w:name="_Toc530679387"/>
              <w:bookmarkEnd w:id="3790"/>
            </w:del>
          </w:p>
        </w:tc>
        <w:bookmarkStart w:id="3791" w:name="_Toc530679388"/>
        <w:bookmarkEnd w:id="3791"/>
      </w:tr>
      <w:tr w:rsidR="008E1FFB" w:rsidDel="00D37715" w14:paraId="30AC3B84" w14:textId="46B60408" w:rsidTr="00A72A60">
        <w:trPr>
          <w:del w:id="3792" w:author="phuong vu" w:date="2018-11-22T19:34:00Z"/>
        </w:trPr>
        <w:tc>
          <w:tcPr>
            <w:tcW w:w="805" w:type="dxa"/>
          </w:tcPr>
          <w:p w14:paraId="4B76B9A1" w14:textId="7EA10C94" w:rsidR="008E1FFB" w:rsidDel="00D37715" w:rsidRDefault="008E1FFB" w:rsidP="00A72A60">
            <w:pPr>
              <w:spacing w:line="360" w:lineRule="auto"/>
              <w:jc w:val="center"/>
              <w:rPr>
                <w:del w:id="3793" w:author="phuong vu" w:date="2018-11-22T19:34:00Z"/>
                <w:lang w:val="en-US"/>
              </w:rPr>
            </w:pPr>
            <w:del w:id="3794" w:author="phuong vu" w:date="2018-11-22T19:34:00Z">
              <w:r w:rsidDel="00D37715">
                <w:rPr>
                  <w:lang w:val="en-US"/>
                </w:rPr>
                <w:delText>2</w:delText>
              </w:r>
              <w:bookmarkStart w:id="3795" w:name="_Toc530679389"/>
              <w:bookmarkEnd w:id="3795"/>
            </w:del>
          </w:p>
        </w:tc>
        <w:tc>
          <w:tcPr>
            <w:tcW w:w="2120" w:type="dxa"/>
          </w:tcPr>
          <w:p w14:paraId="24BC2C2F" w14:textId="7289085B" w:rsidR="008E1FFB" w:rsidDel="00D37715" w:rsidRDefault="008E1FFB" w:rsidP="00A72A60">
            <w:pPr>
              <w:spacing w:line="360" w:lineRule="auto"/>
              <w:rPr>
                <w:del w:id="3796" w:author="phuong vu" w:date="2018-11-22T19:34:00Z"/>
                <w:lang w:val="en-US"/>
              </w:rPr>
            </w:pPr>
            <w:del w:id="3797" w:author="phuong vu" w:date="2018-11-22T19:34:00Z">
              <w:r w:rsidDel="00D37715">
                <w:rPr>
                  <w:lang w:val="en-US"/>
                </w:rPr>
                <w:delText>customer</w:delText>
              </w:r>
              <w:bookmarkStart w:id="3798" w:name="_Toc530679390"/>
              <w:bookmarkEnd w:id="3798"/>
            </w:del>
          </w:p>
        </w:tc>
        <w:tc>
          <w:tcPr>
            <w:tcW w:w="1463" w:type="dxa"/>
          </w:tcPr>
          <w:p w14:paraId="61F7C09E" w14:textId="0E128FAF" w:rsidR="008E1FFB" w:rsidDel="00D37715" w:rsidRDefault="008E1FFB" w:rsidP="00A72A60">
            <w:pPr>
              <w:spacing w:line="360" w:lineRule="auto"/>
              <w:jc w:val="center"/>
              <w:rPr>
                <w:del w:id="3799" w:author="phuong vu" w:date="2018-11-22T19:34:00Z"/>
                <w:lang w:val="en-US"/>
              </w:rPr>
            </w:pPr>
            <w:bookmarkStart w:id="3800" w:name="_Toc530679391"/>
            <w:bookmarkEnd w:id="3800"/>
          </w:p>
        </w:tc>
        <w:tc>
          <w:tcPr>
            <w:tcW w:w="1463" w:type="dxa"/>
          </w:tcPr>
          <w:p w14:paraId="78A55A6A" w14:textId="791EF387" w:rsidR="008E1FFB" w:rsidDel="00D37715" w:rsidRDefault="008E1FFB" w:rsidP="00A72A60">
            <w:pPr>
              <w:spacing w:line="360" w:lineRule="auto"/>
              <w:jc w:val="center"/>
              <w:rPr>
                <w:del w:id="3801" w:author="phuong vu" w:date="2018-11-22T19:34:00Z"/>
                <w:lang w:val="en-US"/>
              </w:rPr>
            </w:pPr>
            <w:bookmarkStart w:id="3802" w:name="_Toc530679392"/>
            <w:bookmarkEnd w:id="3802"/>
          </w:p>
        </w:tc>
        <w:tc>
          <w:tcPr>
            <w:tcW w:w="1463" w:type="dxa"/>
          </w:tcPr>
          <w:p w14:paraId="7A8A9FB9" w14:textId="337182C5" w:rsidR="008E1FFB" w:rsidDel="00D37715" w:rsidRDefault="008E1FFB" w:rsidP="00A72A60">
            <w:pPr>
              <w:spacing w:line="360" w:lineRule="auto"/>
              <w:jc w:val="center"/>
              <w:rPr>
                <w:del w:id="3803" w:author="phuong vu" w:date="2018-11-22T19:34:00Z"/>
                <w:lang w:val="en-US"/>
              </w:rPr>
            </w:pPr>
            <w:bookmarkStart w:id="3804" w:name="_Toc530679393"/>
            <w:bookmarkEnd w:id="3804"/>
          </w:p>
        </w:tc>
        <w:tc>
          <w:tcPr>
            <w:tcW w:w="1463" w:type="dxa"/>
          </w:tcPr>
          <w:p w14:paraId="331E68EE" w14:textId="730FF850" w:rsidR="008E1FFB" w:rsidDel="00D37715" w:rsidRDefault="008E1FFB" w:rsidP="00A72A60">
            <w:pPr>
              <w:jc w:val="center"/>
              <w:rPr>
                <w:del w:id="3805" w:author="phuong vu" w:date="2018-11-22T19:34:00Z"/>
                <w:lang w:val="en-US"/>
              </w:rPr>
            </w:pPr>
            <w:del w:id="3806" w:author="phuong vu" w:date="2018-11-22T19:34:00Z">
              <w:r w:rsidDel="00D37715">
                <w:rPr>
                  <w:lang w:val="en-US"/>
                </w:rPr>
                <w:delText>X</w:delText>
              </w:r>
              <w:bookmarkStart w:id="3807" w:name="_Toc530679394"/>
              <w:bookmarkEnd w:id="3807"/>
            </w:del>
          </w:p>
        </w:tc>
        <w:bookmarkStart w:id="3808" w:name="_Toc530679395"/>
        <w:bookmarkEnd w:id="3808"/>
      </w:tr>
      <w:tr w:rsidR="008E1FFB" w:rsidDel="00D37715" w14:paraId="54D95C3E" w14:textId="49E1CEAE" w:rsidTr="00A72A60">
        <w:trPr>
          <w:del w:id="3809" w:author="phuong vu" w:date="2018-11-22T19:34:00Z"/>
        </w:trPr>
        <w:tc>
          <w:tcPr>
            <w:tcW w:w="805" w:type="dxa"/>
          </w:tcPr>
          <w:p w14:paraId="5A74149D" w14:textId="66FA3048" w:rsidR="008E1FFB" w:rsidDel="00D37715" w:rsidRDefault="008E1FFB" w:rsidP="00A72A60">
            <w:pPr>
              <w:spacing w:line="360" w:lineRule="auto"/>
              <w:jc w:val="center"/>
              <w:rPr>
                <w:del w:id="3810" w:author="phuong vu" w:date="2018-11-22T19:34:00Z"/>
                <w:lang w:val="en-US"/>
              </w:rPr>
            </w:pPr>
            <w:del w:id="3811" w:author="phuong vu" w:date="2018-11-22T19:34:00Z">
              <w:r w:rsidDel="00D37715">
                <w:rPr>
                  <w:lang w:val="en-US"/>
                </w:rPr>
                <w:delText>3</w:delText>
              </w:r>
              <w:bookmarkStart w:id="3812" w:name="_Toc530679396"/>
              <w:bookmarkEnd w:id="3812"/>
            </w:del>
          </w:p>
        </w:tc>
        <w:tc>
          <w:tcPr>
            <w:tcW w:w="2120" w:type="dxa"/>
          </w:tcPr>
          <w:p w14:paraId="3247A6D3" w14:textId="56D4D88C" w:rsidR="008E1FFB" w:rsidDel="00D37715" w:rsidRDefault="008E1FFB" w:rsidP="00A72A60">
            <w:pPr>
              <w:spacing w:line="360" w:lineRule="auto"/>
              <w:rPr>
                <w:del w:id="3813" w:author="phuong vu" w:date="2018-11-22T19:34:00Z"/>
                <w:lang w:val="en-US"/>
              </w:rPr>
            </w:pPr>
            <w:del w:id="3814" w:author="phuong vu" w:date="2018-11-22T19:34:00Z">
              <w:r w:rsidDel="00D37715">
                <w:rPr>
                  <w:lang w:val="en-US"/>
                </w:rPr>
                <w:delText>receipt_detail</w:delText>
              </w:r>
              <w:bookmarkStart w:id="3815" w:name="_Toc530679397"/>
              <w:bookmarkEnd w:id="3815"/>
            </w:del>
          </w:p>
        </w:tc>
        <w:tc>
          <w:tcPr>
            <w:tcW w:w="1463" w:type="dxa"/>
          </w:tcPr>
          <w:p w14:paraId="01D7B3B0" w14:textId="3E844FD9" w:rsidR="008E1FFB" w:rsidDel="00D37715" w:rsidRDefault="008E1FFB" w:rsidP="00A72A60">
            <w:pPr>
              <w:spacing w:line="360" w:lineRule="auto"/>
              <w:jc w:val="center"/>
              <w:rPr>
                <w:del w:id="3816" w:author="phuong vu" w:date="2018-11-22T19:34:00Z"/>
                <w:lang w:val="en-US"/>
              </w:rPr>
            </w:pPr>
            <w:bookmarkStart w:id="3817" w:name="_Toc530679398"/>
            <w:bookmarkEnd w:id="3817"/>
          </w:p>
        </w:tc>
        <w:tc>
          <w:tcPr>
            <w:tcW w:w="1463" w:type="dxa"/>
          </w:tcPr>
          <w:p w14:paraId="4B1521E8" w14:textId="74F7FB44" w:rsidR="008E1FFB" w:rsidDel="00D37715" w:rsidRDefault="008E1FFB" w:rsidP="00A72A60">
            <w:pPr>
              <w:spacing w:line="360" w:lineRule="auto"/>
              <w:jc w:val="center"/>
              <w:rPr>
                <w:del w:id="3818" w:author="phuong vu" w:date="2018-11-22T19:34:00Z"/>
                <w:lang w:val="en-US"/>
              </w:rPr>
            </w:pPr>
            <w:bookmarkStart w:id="3819" w:name="_Toc530679399"/>
            <w:bookmarkEnd w:id="3819"/>
          </w:p>
        </w:tc>
        <w:tc>
          <w:tcPr>
            <w:tcW w:w="1463" w:type="dxa"/>
          </w:tcPr>
          <w:p w14:paraId="04C29941" w14:textId="686F4BD3" w:rsidR="008E1FFB" w:rsidDel="00D37715" w:rsidRDefault="008E1FFB" w:rsidP="00A72A60">
            <w:pPr>
              <w:spacing w:line="360" w:lineRule="auto"/>
              <w:jc w:val="center"/>
              <w:rPr>
                <w:del w:id="3820" w:author="phuong vu" w:date="2018-11-22T19:34:00Z"/>
                <w:lang w:val="en-US"/>
              </w:rPr>
            </w:pPr>
            <w:bookmarkStart w:id="3821" w:name="_Toc530679400"/>
            <w:bookmarkEnd w:id="3821"/>
          </w:p>
        </w:tc>
        <w:tc>
          <w:tcPr>
            <w:tcW w:w="1463" w:type="dxa"/>
          </w:tcPr>
          <w:p w14:paraId="387E002C" w14:textId="33792734" w:rsidR="008E1FFB" w:rsidDel="00D37715" w:rsidRDefault="008E1FFB" w:rsidP="00A72A60">
            <w:pPr>
              <w:jc w:val="center"/>
              <w:rPr>
                <w:del w:id="3822" w:author="phuong vu" w:date="2018-11-22T19:34:00Z"/>
                <w:lang w:val="en-US"/>
              </w:rPr>
            </w:pPr>
            <w:del w:id="3823" w:author="phuong vu" w:date="2018-11-22T19:34:00Z">
              <w:r w:rsidDel="00D37715">
                <w:rPr>
                  <w:lang w:val="en-US"/>
                </w:rPr>
                <w:delText>X</w:delText>
              </w:r>
              <w:bookmarkStart w:id="3824" w:name="_Toc530679401"/>
              <w:bookmarkEnd w:id="3824"/>
            </w:del>
          </w:p>
        </w:tc>
        <w:bookmarkStart w:id="3825" w:name="_Toc530679402"/>
        <w:bookmarkEnd w:id="3825"/>
      </w:tr>
      <w:tr w:rsidR="008E1FFB" w:rsidDel="00D37715" w14:paraId="2CC416DD" w14:textId="3D855430" w:rsidTr="00A72A60">
        <w:trPr>
          <w:del w:id="3826" w:author="phuong vu" w:date="2018-11-22T19:34:00Z"/>
        </w:trPr>
        <w:tc>
          <w:tcPr>
            <w:tcW w:w="805" w:type="dxa"/>
          </w:tcPr>
          <w:p w14:paraId="31B4A292" w14:textId="2A28EB3B" w:rsidR="008E1FFB" w:rsidDel="00D37715" w:rsidRDefault="008E1FFB" w:rsidP="00A72A60">
            <w:pPr>
              <w:spacing w:line="360" w:lineRule="auto"/>
              <w:jc w:val="center"/>
              <w:rPr>
                <w:del w:id="3827" w:author="phuong vu" w:date="2018-11-22T19:34:00Z"/>
                <w:lang w:val="en-US"/>
              </w:rPr>
            </w:pPr>
            <w:del w:id="3828" w:author="phuong vu" w:date="2018-11-22T19:34:00Z">
              <w:r w:rsidDel="00D37715">
                <w:rPr>
                  <w:lang w:val="en-US"/>
                </w:rPr>
                <w:delText>4</w:delText>
              </w:r>
              <w:bookmarkStart w:id="3829" w:name="_Toc530679403"/>
              <w:bookmarkEnd w:id="3829"/>
            </w:del>
          </w:p>
        </w:tc>
        <w:tc>
          <w:tcPr>
            <w:tcW w:w="2120" w:type="dxa"/>
          </w:tcPr>
          <w:p w14:paraId="79CD9207" w14:textId="4C5A3C12" w:rsidR="008E1FFB" w:rsidDel="00D37715" w:rsidRDefault="008E1FFB" w:rsidP="00A72A60">
            <w:pPr>
              <w:spacing w:line="360" w:lineRule="auto"/>
              <w:rPr>
                <w:del w:id="3830" w:author="phuong vu" w:date="2018-11-22T19:34:00Z"/>
                <w:lang w:val="en-US"/>
              </w:rPr>
            </w:pPr>
            <w:del w:id="3831" w:author="phuong vu" w:date="2018-11-22T19:34:00Z">
              <w:r w:rsidDel="00D37715">
                <w:rPr>
                  <w:lang w:val="en-US"/>
                </w:rPr>
                <w:delText>receipt</w:delText>
              </w:r>
              <w:bookmarkStart w:id="3832" w:name="_Toc530679404"/>
              <w:bookmarkEnd w:id="3832"/>
            </w:del>
          </w:p>
        </w:tc>
        <w:tc>
          <w:tcPr>
            <w:tcW w:w="1463" w:type="dxa"/>
          </w:tcPr>
          <w:p w14:paraId="5E681253" w14:textId="3CBF5A7A" w:rsidR="008E1FFB" w:rsidDel="00D37715" w:rsidRDefault="008E1FFB" w:rsidP="00A72A60">
            <w:pPr>
              <w:spacing w:line="360" w:lineRule="auto"/>
              <w:jc w:val="center"/>
              <w:rPr>
                <w:del w:id="3833" w:author="phuong vu" w:date="2018-11-22T19:34:00Z"/>
                <w:lang w:val="en-US"/>
              </w:rPr>
            </w:pPr>
            <w:bookmarkStart w:id="3834" w:name="_Toc530679405"/>
            <w:bookmarkEnd w:id="3834"/>
          </w:p>
        </w:tc>
        <w:tc>
          <w:tcPr>
            <w:tcW w:w="1463" w:type="dxa"/>
          </w:tcPr>
          <w:p w14:paraId="5993D6B0" w14:textId="13FECF4B" w:rsidR="008E1FFB" w:rsidDel="00D37715" w:rsidRDefault="008E1FFB" w:rsidP="00A72A60">
            <w:pPr>
              <w:spacing w:line="360" w:lineRule="auto"/>
              <w:jc w:val="center"/>
              <w:rPr>
                <w:del w:id="3835" w:author="phuong vu" w:date="2018-11-22T19:34:00Z"/>
                <w:lang w:val="en-US"/>
              </w:rPr>
            </w:pPr>
            <w:bookmarkStart w:id="3836" w:name="_Toc530679406"/>
            <w:bookmarkEnd w:id="3836"/>
          </w:p>
        </w:tc>
        <w:tc>
          <w:tcPr>
            <w:tcW w:w="1463" w:type="dxa"/>
          </w:tcPr>
          <w:p w14:paraId="17A0044B" w14:textId="316322F9" w:rsidR="008E1FFB" w:rsidDel="00D37715" w:rsidRDefault="008E1FFB" w:rsidP="00A72A60">
            <w:pPr>
              <w:spacing w:line="360" w:lineRule="auto"/>
              <w:jc w:val="center"/>
              <w:rPr>
                <w:del w:id="3837" w:author="phuong vu" w:date="2018-11-22T19:34:00Z"/>
                <w:lang w:val="en-US"/>
              </w:rPr>
            </w:pPr>
            <w:bookmarkStart w:id="3838" w:name="_Toc530679407"/>
            <w:bookmarkEnd w:id="3838"/>
          </w:p>
        </w:tc>
        <w:tc>
          <w:tcPr>
            <w:tcW w:w="1463" w:type="dxa"/>
          </w:tcPr>
          <w:p w14:paraId="70D1695D" w14:textId="43520B39" w:rsidR="008E1FFB" w:rsidDel="00D37715" w:rsidRDefault="008E1FFB" w:rsidP="00A72A60">
            <w:pPr>
              <w:jc w:val="center"/>
              <w:rPr>
                <w:del w:id="3839" w:author="phuong vu" w:date="2018-11-22T19:34:00Z"/>
                <w:lang w:val="en-US"/>
              </w:rPr>
            </w:pPr>
            <w:del w:id="3840" w:author="phuong vu" w:date="2018-11-22T19:34:00Z">
              <w:r w:rsidDel="00D37715">
                <w:rPr>
                  <w:lang w:val="en-US"/>
                </w:rPr>
                <w:delText>X</w:delText>
              </w:r>
              <w:bookmarkStart w:id="3841" w:name="_Toc530679408"/>
              <w:bookmarkEnd w:id="3841"/>
            </w:del>
          </w:p>
        </w:tc>
        <w:bookmarkStart w:id="3842" w:name="_Toc530679409"/>
        <w:bookmarkEnd w:id="3842"/>
      </w:tr>
    </w:tbl>
    <w:p w14:paraId="338DB55D" w14:textId="3EFB7E0B" w:rsidR="008E1FFB" w:rsidRPr="00C95C85" w:rsidDel="00D37715" w:rsidRDefault="008E1FFB" w:rsidP="00C95C85">
      <w:pPr>
        <w:rPr>
          <w:del w:id="3843" w:author="phuong vu" w:date="2018-11-22T19:34:00Z"/>
          <w:lang w:val="en-US"/>
        </w:rPr>
      </w:pPr>
      <w:bookmarkStart w:id="3844" w:name="_Toc530679410"/>
      <w:bookmarkEnd w:id="3844"/>
    </w:p>
    <w:p w14:paraId="6E57EDDC" w14:textId="023859CC" w:rsidR="00070C2F" w:rsidRPr="006C3B6C" w:rsidDel="00D37715" w:rsidRDefault="00070C2F" w:rsidP="009B63D4">
      <w:pPr>
        <w:pStyle w:val="Heading6"/>
        <w:rPr>
          <w:del w:id="3845" w:author="phuong vu" w:date="2018-11-22T19:34:00Z"/>
          <w:lang w:val="en-US"/>
        </w:rPr>
      </w:pPr>
      <w:del w:id="3846" w:author="phuong vu" w:date="2018-11-22T19:34:00Z">
        <w:r w:rsidDel="00D37715">
          <w:rPr>
            <w:lang w:val="en-US"/>
          </w:rPr>
          <w:delText>Cách xử lí</w:delText>
        </w:r>
        <w:bookmarkStart w:id="3847" w:name="_Toc530679411"/>
        <w:bookmarkEnd w:id="3847"/>
      </w:del>
    </w:p>
    <w:p w14:paraId="1F40A256" w14:textId="0C938026" w:rsidR="005E64D7" w:rsidDel="00D37715" w:rsidRDefault="005E64D7" w:rsidP="005E64D7">
      <w:pPr>
        <w:pStyle w:val="Heading5"/>
        <w:rPr>
          <w:del w:id="3848" w:author="phuong vu" w:date="2018-11-22T19:34:00Z"/>
          <w:lang w:val="en-US"/>
        </w:rPr>
      </w:pPr>
      <w:del w:id="3849" w:author="phuong vu" w:date="2018-11-22T19:34:00Z">
        <w:r w:rsidDel="00D37715">
          <w:rPr>
            <w:lang w:val="en-US"/>
          </w:rPr>
          <w:delText>Thay đổi trạng thái biên nhận</w:delText>
        </w:r>
        <w:bookmarkStart w:id="3850" w:name="_Toc530679412"/>
        <w:bookmarkEnd w:id="3850"/>
      </w:del>
    </w:p>
    <w:p w14:paraId="1D9EF044" w14:textId="10734DBD" w:rsidR="00836F48" w:rsidRPr="00933422" w:rsidDel="00D37715" w:rsidRDefault="00070C2F">
      <w:pPr>
        <w:rPr>
          <w:del w:id="3851" w:author="phuong vu" w:date="2018-11-22T19:34:00Z"/>
          <w:lang w:val="en-US"/>
        </w:rPr>
        <w:pPrChange w:id="3852" w:author="phuong vu" w:date="2018-11-21T23:28:00Z">
          <w:pPr>
            <w:pStyle w:val="Heading6"/>
          </w:pPr>
        </w:pPrChange>
      </w:pPr>
      <w:del w:id="3853" w:author="phuong vu" w:date="2018-11-22T19:34:00Z">
        <w:r w:rsidDel="00D37715">
          <w:rPr>
            <w:lang w:val="en-US"/>
          </w:rPr>
          <w:delText>Mục đích</w:delText>
        </w:r>
        <w:bookmarkStart w:id="3854" w:name="_Toc530679413"/>
        <w:bookmarkEnd w:id="3854"/>
      </w:del>
    </w:p>
    <w:p w14:paraId="0BE150AD" w14:textId="1AB5B70C" w:rsidR="00070C2F" w:rsidDel="00D37715" w:rsidRDefault="00070C2F" w:rsidP="00070C2F">
      <w:pPr>
        <w:pStyle w:val="Heading6"/>
        <w:rPr>
          <w:del w:id="3855" w:author="phuong vu" w:date="2018-11-22T19:34:00Z"/>
          <w:lang w:val="en-US"/>
        </w:rPr>
      </w:pPr>
      <w:del w:id="3856" w:author="phuong vu" w:date="2018-11-22T19:34:00Z">
        <w:r w:rsidDel="00D37715">
          <w:rPr>
            <w:lang w:val="en-US"/>
          </w:rPr>
          <w:delText>Giao diện</w:delText>
        </w:r>
        <w:bookmarkStart w:id="3857" w:name="_Toc530679414"/>
        <w:bookmarkEnd w:id="3857"/>
      </w:del>
    </w:p>
    <w:p w14:paraId="15CA3666" w14:textId="7BD1859E" w:rsidR="00840C60" w:rsidDel="00D37715" w:rsidRDefault="00C06BD4" w:rsidP="009B63D4">
      <w:pPr>
        <w:keepNext/>
        <w:rPr>
          <w:del w:id="3858" w:author="phuong vu" w:date="2018-11-22T19:34:00Z"/>
        </w:rPr>
      </w:pPr>
      <w:del w:id="3859" w:author="phuong vu" w:date="2018-11-22T19:34:00Z">
        <w:r w:rsidDel="00D37715">
          <w:rPr>
            <w:noProof/>
          </w:rPr>
          <w:drawing>
            <wp:inline distT="0" distB="0" distL="0" distR="0" wp14:anchorId="5D090EDC" wp14:editId="2C1D1A14">
              <wp:extent cx="5579745" cy="457517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4575175"/>
                      </a:xfrm>
                      <a:prstGeom prst="rect">
                        <a:avLst/>
                      </a:prstGeom>
                      <a:noFill/>
                      <a:ln>
                        <a:noFill/>
                      </a:ln>
                    </pic:spPr>
                  </pic:pic>
                </a:graphicData>
              </a:graphic>
            </wp:inline>
          </w:drawing>
        </w:r>
        <w:bookmarkStart w:id="3860" w:name="_Toc530679415"/>
        <w:bookmarkEnd w:id="3860"/>
      </w:del>
    </w:p>
    <w:p w14:paraId="5771BDDC" w14:textId="6B880BC0" w:rsidR="00840C60" w:rsidDel="00D37715" w:rsidRDefault="00840C60" w:rsidP="00840C60">
      <w:pPr>
        <w:pStyle w:val="Caption"/>
        <w:rPr>
          <w:del w:id="3861" w:author="phuong vu" w:date="2018-11-22T19:34:00Z"/>
          <w:szCs w:val="26"/>
          <w:lang w:val="en-US"/>
        </w:rPr>
      </w:pPr>
      <w:del w:id="3862" w:author="phuong vu" w:date="2018-11-22T19:34:00Z">
        <w:r w:rsidRPr="009B63D4" w:rsidDel="00D37715">
          <w:rPr>
            <w:szCs w:val="26"/>
          </w:rPr>
          <w:delText xml:space="preserve">Hình </w:delText>
        </w:r>
      </w:del>
      <w:del w:id="3863"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11</w:delText>
        </w:r>
        <w:r w:rsidR="006C103E" w:rsidDel="00EC5005">
          <w:rPr>
            <w:szCs w:val="26"/>
          </w:rPr>
          <w:fldChar w:fldCharType="end"/>
        </w:r>
      </w:del>
      <w:del w:id="3864" w:author="phuong vu" w:date="2018-11-22T19:34:00Z">
        <w:r w:rsidRPr="009B63D4" w:rsidDel="00D37715">
          <w:rPr>
            <w:szCs w:val="26"/>
            <w:lang w:val="en-US"/>
          </w:rPr>
          <w:delText xml:space="preserve"> Giao diện thay đổi trạng thái biên nhận khi trạng thái "đang chờ"</w:delText>
        </w:r>
        <w:bookmarkStart w:id="3865" w:name="_Toc530679416"/>
        <w:bookmarkEnd w:id="3865"/>
      </w:del>
    </w:p>
    <w:p w14:paraId="38124878" w14:textId="551D8C59" w:rsidR="004F28F8" w:rsidDel="00D37715" w:rsidRDefault="004F28F8" w:rsidP="009B63D4">
      <w:pPr>
        <w:keepNext/>
        <w:rPr>
          <w:del w:id="3866" w:author="phuong vu" w:date="2018-11-22T19:34:00Z"/>
        </w:rPr>
      </w:pPr>
      <w:del w:id="3867" w:author="phuong vu" w:date="2018-11-22T19:34:00Z">
        <w:r w:rsidDel="00D37715">
          <w:rPr>
            <w:noProof/>
          </w:rPr>
          <w:drawing>
            <wp:inline distT="0" distB="0" distL="0" distR="0" wp14:anchorId="35051945" wp14:editId="737E4C4D">
              <wp:extent cx="5579745" cy="4813300"/>
              <wp:effectExtent l="0" t="0" r="190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4813300"/>
                      </a:xfrm>
                      <a:prstGeom prst="rect">
                        <a:avLst/>
                      </a:prstGeom>
                      <a:noFill/>
                      <a:ln>
                        <a:noFill/>
                      </a:ln>
                    </pic:spPr>
                  </pic:pic>
                </a:graphicData>
              </a:graphic>
            </wp:inline>
          </w:drawing>
        </w:r>
        <w:bookmarkStart w:id="3868" w:name="_Toc530679417"/>
        <w:bookmarkEnd w:id="3868"/>
      </w:del>
    </w:p>
    <w:p w14:paraId="7BE92052" w14:textId="40F3B605" w:rsidR="004F28F8" w:rsidRPr="009B63D4" w:rsidDel="00D37715" w:rsidRDefault="004F28F8" w:rsidP="009B63D4">
      <w:pPr>
        <w:pStyle w:val="Caption"/>
        <w:rPr>
          <w:del w:id="3869" w:author="phuong vu" w:date="2018-11-22T19:34:00Z"/>
          <w:szCs w:val="26"/>
          <w:lang w:val="en-US"/>
        </w:rPr>
      </w:pPr>
      <w:del w:id="3870" w:author="phuong vu" w:date="2018-11-22T19:34:00Z">
        <w:r w:rsidRPr="009B63D4" w:rsidDel="00D37715">
          <w:rPr>
            <w:szCs w:val="26"/>
          </w:rPr>
          <w:delText xml:space="preserve">Hình </w:delText>
        </w:r>
      </w:del>
      <w:del w:id="3871"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12</w:delText>
        </w:r>
        <w:r w:rsidR="006C103E" w:rsidDel="00EC5005">
          <w:rPr>
            <w:szCs w:val="26"/>
          </w:rPr>
          <w:fldChar w:fldCharType="end"/>
        </w:r>
      </w:del>
      <w:del w:id="3872" w:author="phuong vu" w:date="2018-11-22T19:34:00Z">
        <w:r w:rsidRPr="009B63D4" w:rsidDel="00D37715">
          <w:rPr>
            <w:szCs w:val="26"/>
            <w:lang w:val="en-US"/>
          </w:rPr>
          <w:delText xml:space="preserve"> Giao diện thay đổi trạng thái biên nhận khi trạng thái "đang chờ trả đồ"</w:delText>
        </w:r>
        <w:bookmarkStart w:id="3873" w:name="_Toc530679418"/>
        <w:bookmarkEnd w:id="3873"/>
      </w:del>
    </w:p>
    <w:p w14:paraId="5DE0B784" w14:textId="534ACD2E" w:rsidR="00070C2F" w:rsidDel="00D37715" w:rsidRDefault="00070C2F" w:rsidP="00070C2F">
      <w:pPr>
        <w:pStyle w:val="Heading6"/>
        <w:rPr>
          <w:del w:id="3874" w:author="phuong vu" w:date="2018-11-22T19:34:00Z"/>
          <w:lang w:val="en-US"/>
        </w:rPr>
      </w:pPr>
      <w:del w:id="3875" w:author="phuong vu" w:date="2018-11-22T19:34:00Z">
        <w:r w:rsidDel="00D37715">
          <w:rPr>
            <w:lang w:val="en-US"/>
          </w:rPr>
          <w:delText>Các thành phần giao diện</w:delText>
        </w:r>
        <w:bookmarkStart w:id="3876" w:name="_Toc530679419"/>
        <w:bookmarkEnd w:id="3876"/>
      </w:del>
    </w:p>
    <w:p w14:paraId="10ED2569" w14:textId="1B5D8CF2" w:rsidR="00070C2F" w:rsidDel="00D37715" w:rsidRDefault="00070C2F" w:rsidP="00070C2F">
      <w:pPr>
        <w:pStyle w:val="Heading6"/>
        <w:rPr>
          <w:del w:id="3877" w:author="phuong vu" w:date="2018-11-22T19:34:00Z"/>
          <w:lang w:val="en-US"/>
        </w:rPr>
      </w:pPr>
      <w:del w:id="3878" w:author="phuong vu" w:date="2018-11-22T19:34:00Z">
        <w:r w:rsidDel="00D37715">
          <w:rPr>
            <w:lang w:val="en-US"/>
          </w:rPr>
          <w:delText>Dữ liệu sử dụng</w:delText>
        </w:r>
        <w:bookmarkStart w:id="3879" w:name="_Toc530679420"/>
        <w:bookmarkEnd w:id="3879"/>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rsidDel="00D37715" w14:paraId="7856B810" w14:textId="04A0E2B9" w:rsidTr="00A72A60">
        <w:trPr>
          <w:del w:id="3880" w:author="phuong vu" w:date="2018-11-22T19:34:00Z"/>
        </w:trPr>
        <w:tc>
          <w:tcPr>
            <w:tcW w:w="805" w:type="dxa"/>
            <w:vMerge w:val="restart"/>
            <w:vAlign w:val="center"/>
          </w:tcPr>
          <w:p w14:paraId="2823D6F3" w14:textId="43BA19D7" w:rsidR="00DE2334" w:rsidRPr="007F1EF1" w:rsidDel="00D37715" w:rsidRDefault="00DE2334" w:rsidP="00A72A60">
            <w:pPr>
              <w:spacing w:line="360" w:lineRule="auto"/>
              <w:jc w:val="center"/>
              <w:rPr>
                <w:del w:id="3881" w:author="phuong vu" w:date="2018-11-22T19:34:00Z"/>
                <w:b/>
                <w:lang w:val="en-US"/>
              </w:rPr>
            </w:pPr>
            <w:del w:id="3882" w:author="phuong vu" w:date="2018-11-22T19:34:00Z">
              <w:r w:rsidRPr="007F1EF1" w:rsidDel="00D37715">
                <w:rPr>
                  <w:b/>
                  <w:lang w:val="en-US"/>
                </w:rPr>
                <w:delText>STT</w:delText>
              </w:r>
              <w:bookmarkStart w:id="3883" w:name="_Toc530679421"/>
              <w:bookmarkEnd w:id="3883"/>
            </w:del>
          </w:p>
        </w:tc>
        <w:tc>
          <w:tcPr>
            <w:tcW w:w="2120" w:type="dxa"/>
            <w:vMerge w:val="restart"/>
            <w:vAlign w:val="center"/>
          </w:tcPr>
          <w:p w14:paraId="01F9EE7D" w14:textId="571BFAEF" w:rsidR="00DE2334" w:rsidRPr="007F1EF1" w:rsidDel="00D37715" w:rsidRDefault="00DE2334" w:rsidP="00A72A60">
            <w:pPr>
              <w:spacing w:line="360" w:lineRule="auto"/>
              <w:jc w:val="center"/>
              <w:rPr>
                <w:del w:id="3884" w:author="phuong vu" w:date="2018-11-22T19:34:00Z"/>
                <w:b/>
                <w:lang w:val="en-US"/>
              </w:rPr>
            </w:pPr>
            <w:del w:id="3885" w:author="phuong vu" w:date="2018-11-22T19:34:00Z">
              <w:r w:rsidRPr="007F1EF1" w:rsidDel="00D37715">
                <w:rPr>
                  <w:b/>
                  <w:lang w:val="en-US"/>
                </w:rPr>
                <w:delText>Tên bảng/</w:delText>
              </w:r>
              <w:bookmarkStart w:id="3886" w:name="_Toc530679422"/>
              <w:bookmarkEnd w:id="3886"/>
            </w:del>
          </w:p>
          <w:p w14:paraId="6C3EEC74" w14:textId="28BD6E53" w:rsidR="00DE2334" w:rsidRPr="007F1EF1" w:rsidDel="00D37715" w:rsidRDefault="00DE2334" w:rsidP="00A72A60">
            <w:pPr>
              <w:spacing w:line="360" w:lineRule="auto"/>
              <w:jc w:val="center"/>
              <w:rPr>
                <w:del w:id="3887" w:author="phuong vu" w:date="2018-11-22T19:34:00Z"/>
                <w:b/>
                <w:lang w:val="en-US"/>
              </w:rPr>
            </w:pPr>
            <w:del w:id="3888" w:author="phuong vu" w:date="2018-11-22T19:34:00Z">
              <w:r w:rsidRPr="007F1EF1" w:rsidDel="00D37715">
                <w:rPr>
                  <w:b/>
                  <w:lang w:val="en-US"/>
                </w:rPr>
                <w:delText>Cấu tr</w:delText>
              </w:r>
              <w:r w:rsidDel="00D37715">
                <w:rPr>
                  <w:b/>
                  <w:lang w:val="en-US"/>
                </w:rPr>
                <w:delText>ú</w:delText>
              </w:r>
              <w:r w:rsidRPr="007F1EF1" w:rsidDel="00D37715">
                <w:rPr>
                  <w:b/>
                  <w:lang w:val="en-US"/>
                </w:rPr>
                <w:delText>c dữ liệu</w:delText>
              </w:r>
              <w:bookmarkStart w:id="3889" w:name="_Toc530679423"/>
              <w:bookmarkEnd w:id="3889"/>
            </w:del>
          </w:p>
        </w:tc>
        <w:tc>
          <w:tcPr>
            <w:tcW w:w="5852" w:type="dxa"/>
            <w:gridSpan w:val="4"/>
            <w:vAlign w:val="center"/>
          </w:tcPr>
          <w:p w14:paraId="4501FD14" w14:textId="39FB9C1D" w:rsidR="00DE2334" w:rsidRPr="007F1EF1" w:rsidDel="00D37715" w:rsidRDefault="00DE2334" w:rsidP="00A72A60">
            <w:pPr>
              <w:spacing w:line="360" w:lineRule="auto"/>
              <w:jc w:val="center"/>
              <w:rPr>
                <w:del w:id="3890" w:author="phuong vu" w:date="2018-11-22T19:34:00Z"/>
                <w:b/>
                <w:lang w:val="en-US"/>
              </w:rPr>
            </w:pPr>
            <w:del w:id="3891" w:author="phuong vu" w:date="2018-11-22T19:34:00Z">
              <w:r w:rsidRPr="007F1EF1" w:rsidDel="00D37715">
                <w:rPr>
                  <w:b/>
                  <w:lang w:val="en-US"/>
                </w:rPr>
                <w:delText>Phương thức</w:delText>
              </w:r>
              <w:bookmarkStart w:id="3892" w:name="_Toc530679424"/>
              <w:bookmarkEnd w:id="3892"/>
            </w:del>
          </w:p>
        </w:tc>
        <w:bookmarkStart w:id="3893" w:name="_Toc530679425"/>
        <w:bookmarkEnd w:id="3893"/>
      </w:tr>
      <w:tr w:rsidR="00DE2334" w:rsidDel="00D37715" w14:paraId="0A1EF53A" w14:textId="5281E5D4" w:rsidTr="00A72A60">
        <w:trPr>
          <w:del w:id="3894" w:author="phuong vu" w:date="2018-11-22T19:34:00Z"/>
        </w:trPr>
        <w:tc>
          <w:tcPr>
            <w:tcW w:w="805" w:type="dxa"/>
            <w:vMerge/>
            <w:vAlign w:val="center"/>
          </w:tcPr>
          <w:p w14:paraId="31E028D0" w14:textId="2B26930C" w:rsidR="00DE2334" w:rsidRPr="007F1EF1" w:rsidDel="00D37715" w:rsidRDefault="00DE2334" w:rsidP="00A72A60">
            <w:pPr>
              <w:spacing w:line="360" w:lineRule="auto"/>
              <w:jc w:val="center"/>
              <w:rPr>
                <w:del w:id="3895" w:author="phuong vu" w:date="2018-11-22T19:34:00Z"/>
                <w:b/>
                <w:lang w:val="en-US"/>
              </w:rPr>
            </w:pPr>
            <w:bookmarkStart w:id="3896" w:name="_Toc530679426"/>
            <w:bookmarkEnd w:id="3896"/>
          </w:p>
        </w:tc>
        <w:tc>
          <w:tcPr>
            <w:tcW w:w="2120" w:type="dxa"/>
            <w:vMerge/>
            <w:vAlign w:val="center"/>
          </w:tcPr>
          <w:p w14:paraId="7F8A75B8" w14:textId="01E403E9" w:rsidR="00DE2334" w:rsidRPr="007F1EF1" w:rsidDel="00D37715" w:rsidRDefault="00DE2334" w:rsidP="00A72A60">
            <w:pPr>
              <w:spacing w:line="360" w:lineRule="auto"/>
              <w:jc w:val="center"/>
              <w:rPr>
                <w:del w:id="3897" w:author="phuong vu" w:date="2018-11-22T19:34:00Z"/>
                <w:b/>
                <w:lang w:val="en-US"/>
              </w:rPr>
            </w:pPr>
            <w:bookmarkStart w:id="3898" w:name="_Toc530679427"/>
            <w:bookmarkEnd w:id="3898"/>
          </w:p>
        </w:tc>
        <w:tc>
          <w:tcPr>
            <w:tcW w:w="1463" w:type="dxa"/>
            <w:vAlign w:val="center"/>
          </w:tcPr>
          <w:p w14:paraId="7DD322F4" w14:textId="1D93467B" w:rsidR="00DE2334" w:rsidRPr="007F1EF1" w:rsidDel="00D37715" w:rsidRDefault="00DE2334" w:rsidP="00A72A60">
            <w:pPr>
              <w:spacing w:line="360" w:lineRule="auto"/>
              <w:jc w:val="center"/>
              <w:rPr>
                <w:del w:id="3899" w:author="phuong vu" w:date="2018-11-22T19:34:00Z"/>
                <w:b/>
                <w:lang w:val="en-US"/>
              </w:rPr>
            </w:pPr>
            <w:del w:id="3900" w:author="phuong vu" w:date="2018-11-22T19:34:00Z">
              <w:r w:rsidRPr="007F1EF1" w:rsidDel="00D37715">
                <w:rPr>
                  <w:b/>
                  <w:lang w:val="en-US"/>
                </w:rPr>
                <w:delText>Thêm</w:delText>
              </w:r>
              <w:bookmarkStart w:id="3901" w:name="_Toc530679428"/>
              <w:bookmarkEnd w:id="3901"/>
            </w:del>
          </w:p>
        </w:tc>
        <w:tc>
          <w:tcPr>
            <w:tcW w:w="1463" w:type="dxa"/>
            <w:vAlign w:val="center"/>
          </w:tcPr>
          <w:p w14:paraId="27F0E872" w14:textId="7BC7DD52" w:rsidR="00DE2334" w:rsidRPr="007F1EF1" w:rsidDel="00D37715" w:rsidRDefault="00DE2334" w:rsidP="00A72A60">
            <w:pPr>
              <w:spacing w:line="360" w:lineRule="auto"/>
              <w:jc w:val="center"/>
              <w:rPr>
                <w:del w:id="3902" w:author="phuong vu" w:date="2018-11-22T19:34:00Z"/>
                <w:b/>
                <w:lang w:val="en-US"/>
              </w:rPr>
            </w:pPr>
            <w:del w:id="3903" w:author="phuong vu" w:date="2018-11-22T19:34:00Z">
              <w:r w:rsidRPr="007F1EF1" w:rsidDel="00D37715">
                <w:rPr>
                  <w:b/>
                  <w:lang w:val="en-US"/>
                </w:rPr>
                <w:delText>Sửa</w:delText>
              </w:r>
              <w:bookmarkStart w:id="3904" w:name="_Toc530679429"/>
              <w:bookmarkEnd w:id="3904"/>
            </w:del>
          </w:p>
        </w:tc>
        <w:tc>
          <w:tcPr>
            <w:tcW w:w="1463" w:type="dxa"/>
            <w:vAlign w:val="center"/>
          </w:tcPr>
          <w:p w14:paraId="6012365A" w14:textId="52F806EB" w:rsidR="00DE2334" w:rsidRPr="007F1EF1" w:rsidDel="00D37715" w:rsidRDefault="00DE2334" w:rsidP="00A72A60">
            <w:pPr>
              <w:spacing w:line="360" w:lineRule="auto"/>
              <w:jc w:val="center"/>
              <w:rPr>
                <w:del w:id="3905" w:author="phuong vu" w:date="2018-11-22T19:34:00Z"/>
                <w:b/>
                <w:lang w:val="en-US"/>
              </w:rPr>
            </w:pPr>
            <w:del w:id="3906" w:author="phuong vu" w:date="2018-11-22T19:34:00Z">
              <w:r w:rsidRPr="007F1EF1" w:rsidDel="00D37715">
                <w:rPr>
                  <w:b/>
                  <w:lang w:val="en-US"/>
                </w:rPr>
                <w:delText>Xóa</w:delText>
              </w:r>
              <w:bookmarkStart w:id="3907" w:name="_Toc530679430"/>
              <w:bookmarkEnd w:id="3907"/>
            </w:del>
          </w:p>
        </w:tc>
        <w:tc>
          <w:tcPr>
            <w:tcW w:w="1463" w:type="dxa"/>
            <w:vAlign w:val="center"/>
          </w:tcPr>
          <w:p w14:paraId="35BC0BD7" w14:textId="4D5F0CFB" w:rsidR="00DE2334" w:rsidRPr="007F1EF1" w:rsidDel="00D37715" w:rsidRDefault="00DE2334" w:rsidP="00A72A60">
            <w:pPr>
              <w:spacing w:line="360" w:lineRule="auto"/>
              <w:jc w:val="center"/>
              <w:rPr>
                <w:del w:id="3908" w:author="phuong vu" w:date="2018-11-22T19:34:00Z"/>
                <w:b/>
                <w:lang w:val="en-US"/>
              </w:rPr>
            </w:pPr>
            <w:del w:id="3909" w:author="phuong vu" w:date="2018-11-22T19:34:00Z">
              <w:r w:rsidRPr="007F1EF1" w:rsidDel="00D37715">
                <w:rPr>
                  <w:b/>
                  <w:lang w:val="en-US"/>
                </w:rPr>
                <w:delText>Truy vấn</w:delText>
              </w:r>
              <w:bookmarkStart w:id="3910" w:name="_Toc530679431"/>
              <w:bookmarkEnd w:id="3910"/>
            </w:del>
          </w:p>
        </w:tc>
        <w:bookmarkStart w:id="3911" w:name="_Toc530679432"/>
        <w:bookmarkEnd w:id="3911"/>
      </w:tr>
      <w:tr w:rsidR="00DE2334" w:rsidDel="00D37715" w14:paraId="030F51B7" w14:textId="7419CED6" w:rsidTr="00A72A60">
        <w:trPr>
          <w:del w:id="3912" w:author="phuong vu" w:date="2018-11-22T19:34:00Z"/>
        </w:trPr>
        <w:tc>
          <w:tcPr>
            <w:tcW w:w="805" w:type="dxa"/>
          </w:tcPr>
          <w:p w14:paraId="60B2556F" w14:textId="25127D25" w:rsidR="00DE2334" w:rsidDel="00D37715" w:rsidRDefault="00DE2334" w:rsidP="00A72A60">
            <w:pPr>
              <w:spacing w:line="360" w:lineRule="auto"/>
              <w:jc w:val="center"/>
              <w:rPr>
                <w:del w:id="3913" w:author="phuong vu" w:date="2018-11-22T19:34:00Z"/>
                <w:lang w:val="en-US"/>
              </w:rPr>
            </w:pPr>
            <w:del w:id="3914" w:author="phuong vu" w:date="2018-11-22T19:34:00Z">
              <w:r w:rsidDel="00D37715">
                <w:rPr>
                  <w:lang w:val="en-US"/>
                </w:rPr>
                <w:delText>1</w:delText>
              </w:r>
              <w:bookmarkStart w:id="3915" w:name="_Toc530679433"/>
              <w:bookmarkEnd w:id="3915"/>
            </w:del>
          </w:p>
        </w:tc>
        <w:tc>
          <w:tcPr>
            <w:tcW w:w="2120" w:type="dxa"/>
          </w:tcPr>
          <w:p w14:paraId="34847956" w14:textId="2BAC2A37" w:rsidR="00DE2334" w:rsidDel="00D37715" w:rsidRDefault="00DE2334" w:rsidP="00A72A60">
            <w:pPr>
              <w:spacing w:line="360" w:lineRule="auto"/>
              <w:rPr>
                <w:del w:id="3916" w:author="phuong vu" w:date="2018-11-22T19:34:00Z"/>
                <w:lang w:val="en-US"/>
              </w:rPr>
            </w:pPr>
            <w:del w:id="3917" w:author="phuong vu" w:date="2018-11-22T19:34:00Z">
              <w:r w:rsidDel="00D37715">
                <w:rPr>
                  <w:lang w:val="en-US"/>
                </w:rPr>
                <w:delText>customer_order</w:delText>
              </w:r>
              <w:bookmarkStart w:id="3918" w:name="_Toc530679434"/>
              <w:bookmarkEnd w:id="3918"/>
            </w:del>
          </w:p>
        </w:tc>
        <w:tc>
          <w:tcPr>
            <w:tcW w:w="1463" w:type="dxa"/>
          </w:tcPr>
          <w:p w14:paraId="592FB54D" w14:textId="06DC5314" w:rsidR="00DE2334" w:rsidDel="00D37715" w:rsidRDefault="00DE2334" w:rsidP="00A72A60">
            <w:pPr>
              <w:spacing w:line="360" w:lineRule="auto"/>
              <w:jc w:val="center"/>
              <w:rPr>
                <w:del w:id="3919" w:author="phuong vu" w:date="2018-11-22T19:34:00Z"/>
                <w:lang w:val="en-US"/>
              </w:rPr>
            </w:pPr>
            <w:bookmarkStart w:id="3920" w:name="_Toc530679435"/>
            <w:bookmarkEnd w:id="3920"/>
          </w:p>
        </w:tc>
        <w:tc>
          <w:tcPr>
            <w:tcW w:w="1463" w:type="dxa"/>
          </w:tcPr>
          <w:p w14:paraId="164B3BBE" w14:textId="4013E299" w:rsidR="00DE2334" w:rsidDel="00D37715" w:rsidRDefault="00DE2334" w:rsidP="00A72A60">
            <w:pPr>
              <w:spacing w:line="360" w:lineRule="auto"/>
              <w:jc w:val="center"/>
              <w:rPr>
                <w:del w:id="3921" w:author="phuong vu" w:date="2018-11-22T19:34:00Z"/>
                <w:lang w:val="en-US"/>
              </w:rPr>
            </w:pPr>
            <w:del w:id="3922" w:author="phuong vu" w:date="2018-11-22T19:34:00Z">
              <w:r w:rsidDel="00D37715">
                <w:rPr>
                  <w:lang w:val="en-US"/>
                </w:rPr>
                <w:delText>X</w:delText>
              </w:r>
              <w:bookmarkStart w:id="3923" w:name="_Toc530679436"/>
              <w:bookmarkEnd w:id="3923"/>
            </w:del>
          </w:p>
        </w:tc>
        <w:tc>
          <w:tcPr>
            <w:tcW w:w="1463" w:type="dxa"/>
          </w:tcPr>
          <w:p w14:paraId="5F3FA9A9" w14:textId="55E8DA74" w:rsidR="00DE2334" w:rsidDel="00D37715" w:rsidRDefault="00DE2334" w:rsidP="00A72A60">
            <w:pPr>
              <w:spacing w:line="360" w:lineRule="auto"/>
              <w:jc w:val="center"/>
              <w:rPr>
                <w:del w:id="3924" w:author="phuong vu" w:date="2018-11-22T19:34:00Z"/>
                <w:lang w:val="en-US"/>
              </w:rPr>
            </w:pPr>
            <w:bookmarkStart w:id="3925" w:name="_Toc530679437"/>
            <w:bookmarkEnd w:id="3925"/>
          </w:p>
        </w:tc>
        <w:tc>
          <w:tcPr>
            <w:tcW w:w="1463" w:type="dxa"/>
          </w:tcPr>
          <w:p w14:paraId="285C96BB" w14:textId="611169EF" w:rsidR="00DE2334" w:rsidDel="00D37715" w:rsidRDefault="00DE2334" w:rsidP="00A72A60">
            <w:pPr>
              <w:jc w:val="center"/>
              <w:rPr>
                <w:del w:id="3926" w:author="phuong vu" w:date="2018-11-22T19:34:00Z"/>
                <w:lang w:val="en-US"/>
              </w:rPr>
            </w:pPr>
            <w:bookmarkStart w:id="3927" w:name="_Toc530679438"/>
            <w:bookmarkEnd w:id="3927"/>
          </w:p>
        </w:tc>
        <w:bookmarkStart w:id="3928" w:name="_Toc530679439"/>
        <w:bookmarkEnd w:id="3928"/>
      </w:tr>
      <w:tr w:rsidR="00DE2334" w:rsidDel="00D37715" w14:paraId="35CA55AE" w14:textId="3B298BE8" w:rsidTr="00A72A60">
        <w:trPr>
          <w:del w:id="3929" w:author="phuong vu" w:date="2018-11-22T19:34:00Z"/>
        </w:trPr>
        <w:tc>
          <w:tcPr>
            <w:tcW w:w="805" w:type="dxa"/>
          </w:tcPr>
          <w:p w14:paraId="7DBE7B6B" w14:textId="13210585" w:rsidR="00DE2334" w:rsidDel="00D37715" w:rsidRDefault="00DE2334" w:rsidP="00A72A60">
            <w:pPr>
              <w:spacing w:line="360" w:lineRule="auto"/>
              <w:jc w:val="center"/>
              <w:rPr>
                <w:del w:id="3930" w:author="phuong vu" w:date="2018-11-22T19:34:00Z"/>
                <w:lang w:val="en-US"/>
              </w:rPr>
            </w:pPr>
            <w:del w:id="3931" w:author="phuong vu" w:date="2018-11-21T22:38:00Z">
              <w:r w:rsidDel="00834A8A">
                <w:rPr>
                  <w:lang w:val="en-US"/>
                </w:rPr>
                <w:delText>2</w:delText>
              </w:r>
            </w:del>
            <w:bookmarkStart w:id="3932" w:name="_Toc530679440"/>
            <w:bookmarkEnd w:id="3932"/>
          </w:p>
        </w:tc>
        <w:tc>
          <w:tcPr>
            <w:tcW w:w="2120" w:type="dxa"/>
          </w:tcPr>
          <w:p w14:paraId="0F91C2F2" w14:textId="70AEAEB7" w:rsidR="00DE2334" w:rsidDel="00D37715" w:rsidRDefault="00DE2334" w:rsidP="00A72A60">
            <w:pPr>
              <w:spacing w:line="360" w:lineRule="auto"/>
              <w:rPr>
                <w:del w:id="3933" w:author="phuong vu" w:date="2018-11-22T19:34:00Z"/>
                <w:lang w:val="en-US"/>
              </w:rPr>
            </w:pPr>
            <w:del w:id="3934" w:author="phuong vu" w:date="2018-11-22T19:34:00Z">
              <w:r w:rsidDel="00D37715">
                <w:rPr>
                  <w:lang w:val="en-US"/>
                </w:rPr>
                <w:delText>task</w:delText>
              </w:r>
              <w:bookmarkStart w:id="3935" w:name="_Toc530679441"/>
              <w:bookmarkEnd w:id="3935"/>
            </w:del>
          </w:p>
        </w:tc>
        <w:tc>
          <w:tcPr>
            <w:tcW w:w="1463" w:type="dxa"/>
          </w:tcPr>
          <w:p w14:paraId="65F066E6" w14:textId="3772C83D" w:rsidR="00DE2334" w:rsidDel="00D37715" w:rsidRDefault="00DE2334" w:rsidP="00A72A60">
            <w:pPr>
              <w:spacing w:line="360" w:lineRule="auto"/>
              <w:jc w:val="center"/>
              <w:rPr>
                <w:del w:id="3936" w:author="phuong vu" w:date="2018-11-22T19:34:00Z"/>
                <w:lang w:val="en-US"/>
              </w:rPr>
            </w:pPr>
            <w:del w:id="3937" w:author="phuong vu" w:date="2018-11-22T19:34:00Z">
              <w:r w:rsidDel="00D37715">
                <w:rPr>
                  <w:lang w:val="en-US"/>
                </w:rPr>
                <w:delText>X</w:delText>
              </w:r>
              <w:bookmarkStart w:id="3938" w:name="_Toc530679442"/>
              <w:bookmarkEnd w:id="3938"/>
            </w:del>
          </w:p>
        </w:tc>
        <w:tc>
          <w:tcPr>
            <w:tcW w:w="1463" w:type="dxa"/>
          </w:tcPr>
          <w:p w14:paraId="52A86D1B" w14:textId="3587D409" w:rsidR="00DE2334" w:rsidDel="00D37715" w:rsidRDefault="00DE2334" w:rsidP="00A72A60">
            <w:pPr>
              <w:spacing w:line="360" w:lineRule="auto"/>
              <w:jc w:val="center"/>
              <w:rPr>
                <w:del w:id="3939" w:author="phuong vu" w:date="2018-11-22T19:34:00Z"/>
                <w:lang w:val="en-US"/>
              </w:rPr>
            </w:pPr>
            <w:del w:id="3940" w:author="phuong vu" w:date="2018-11-22T19:34:00Z">
              <w:r w:rsidDel="00D37715">
                <w:rPr>
                  <w:lang w:val="en-US"/>
                </w:rPr>
                <w:delText>X</w:delText>
              </w:r>
              <w:bookmarkStart w:id="3941" w:name="_Toc530679443"/>
              <w:bookmarkEnd w:id="3941"/>
            </w:del>
          </w:p>
        </w:tc>
        <w:tc>
          <w:tcPr>
            <w:tcW w:w="1463" w:type="dxa"/>
          </w:tcPr>
          <w:p w14:paraId="226E7FB3" w14:textId="36DE1D09" w:rsidR="00DE2334" w:rsidDel="00D37715" w:rsidRDefault="00DE2334" w:rsidP="00A72A60">
            <w:pPr>
              <w:spacing w:line="360" w:lineRule="auto"/>
              <w:jc w:val="center"/>
              <w:rPr>
                <w:del w:id="3942" w:author="phuong vu" w:date="2018-11-22T19:34:00Z"/>
                <w:lang w:val="en-US"/>
              </w:rPr>
            </w:pPr>
            <w:bookmarkStart w:id="3943" w:name="_Toc530679444"/>
            <w:bookmarkEnd w:id="3943"/>
          </w:p>
        </w:tc>
        <w:tc>
          <w:tcPr>
            <w:tcW w:w="1463" w:type="dxa"/>
          </w:tcPr>
          <w:p w14:paraId="0425B62C" w14:textId="020CABDA" w:rsidR="00DE2334" w:rsidDel="00D37715" w:rsidRDefault="00DE2334" w:rsidP="00A72A60">
            <w:pPr>
              <w:jc w:val="center"/>
              <w:rPr>
                <w:del w:id="3944" w:author="phuong vu" w:date="2018-11-22T19:34:00Z"/>
                <w:lang w:val="en-US"/>
              </w:rPr>
            </w:pPr>
            <w:bookmarkStart w:id="3945" w:name="_Toc530679445"/>
            <w:bookmarkEnd w:id="3945"/>
          </w:p>
        </w:tc>
        <w:bookmarkStart w:id="3946" w:name="_Toc530679446"/>
        <w:bookmarkEnd w:id="3946"/>
      </w:tr>
      <w:tr w:rsidR="00DE2334" w:rsidDel="00D37715" w14:paraId="72EBEA62" w14:textId="577AE3A3" w:rsidTr="00A72A60">
        <w:trPr>
          <w:del w:id="3947" w:author="phuong vu" w:date="2018-11-22T19:34:00Z"/>
        </w:trPr>
        <w:tc>
          <w:tcPr>
            <w:tcW w:w="805" w:type="dxa"/>
          </w:tcPr>
          <w:p w14:paraId="2E45C7AF" w14:textId="62C6E326" w:rsidR="00DE2334" w:rsidDel="00D37715" w:rsidRDefault="00DE2334" w:rsidP="00A72A60">
            <w:pPr>
              <w:spacing w:line="360" w:lineRule="auto"/>
              <w:jc w:val="center"/>
              <w:rPr>
                <w:del w:id="3948" w:author="phuong vu" w:date="2018-11-22T19:34:00Z"/>
                <w:lang w:val="en-US"/>
              </w:rPr>
            </w:pPr>
            <w:del w:id="3949" w:author="phuong vu" w:date="2018-11-21T22:38:00Z">
              <w:r w:rsidDel="00834A8A">
                <w:rPr>
                  <w:lang w:val="en-US"/>
                </w:rPr>
                <w:delText>3</w:delText>
              </w:r>
            </w:del>
            <w:bookmarkStart w:id="3950" w:name="_Toc530679447"/>
            <w:bookmarkEnd w:id="3950"/>
          </w:p>
        </w:tc>
        <w:tc>
          <w:tcPr>
            <w:tcW w:w="2120" w:type="dxa"/>
          </w:tcPr>
          <w:p w14:paraId="460A4563" w14:textId="7414F0A9" w:rsidR="00DE2334" w:rsidDel="00D37715" w:rsidRDefault="00DE2334" w:rsidP="00A72A60">
            <w:pPr>
              <w:spacing w:line="360" w:lineRule="auto"/>
              <w:rPr>
                <w:del w:id="3951" w:author="phuong vu" w:date="2018-11-22T19:34:00Z"/>
                <w:lang w:val="en-US"/>
              </w:rPr>
            </w:pPr>
            <w:del w:id="3952" w:author="phuong vu" w:date="2018-11-22T19:34:00Z">
              <w:r w:rsidDel="00D37715">
                <w:rPr>
                  <w:lang w:val="en-US"/>
                </w:rPr>
                <w:delText>order_detail</w:delText>
              </w:r>
              <w:bookmarkStart w:id="3953" w:name="_Toc530679448"/>
              <w:bookmarkEnd w:id="3953"/>
            </w:del>
          </w:p>
        </w:tc>
        <w:tc>
          <w:tcPr>
            <w:tcW w:w="1463" w:type="dxa"/>
          </w:tcPr>
          <w:p w14:paraId="1314C561" w14:textId="626173B6" w:rsidR="00DE2334" w:rsidDel="00D37715" w:rsidRDefault="00DE2334" w:rsidP="00A72A60">
            <w:pPr>
              <w:spacing w:line="360" w:lineRule="auto"/>
              <w:jc w:val="center"/>
              <w:rPr>
                <w:del w:id="3954" w:author="phuong vu" w:date="2018-11-22T19:34:00Z"/>
                <w:lang w:val="en-US"/>
              </w:rPr>
            </w:pPr>
            <w:bookmarkStart w:id="3955" w:name="_Toc530679449"/>
            <w:bookmarkEnd w:id="3955"/>
          </w:p>
        </w:tc>
        <w:tc>
          <w:tcPr>
            <w:tcW w:w="1463" w:type="dxa"/>
          </w:tcPr>
          <w:p w14:paraId="1EE4C89F" w14:textId="6FD69C7A" w:rsidR="00DE2334" w:rsidDel="00D37715" w:rsidRDefault="00DE2334" w:rsidP="00A72A60">
            <w:pPr>
              <w:spacing w:line="360" w:lineRule="auto"/>
              <w:jc w:val="center"/>
              <w:rPr>
                <w:del w:id="3956" w:author="phuong vu" w:date="2018-11-22T19:34:00Z"/>
                <w:lang w:val="en-US"/>
              </w:rPr>
            </w:pPr>
            <w:del w:id="3957" w:author="phuong vu" w:date="2018-11-22T19:34:00Z">
              <w:r w:rsidDel="00D37715">
                <w:rPr>
                  <w:lang w:val="en-US"/>
                </w:rPr>
                <w:delText>X</w:delText>
              </w:r>
              <w:bookmarkStart w:id="3958" w:name="_Toc530679450"/>
              <w:bookmarkEnd w:id="3958"/>
            </w:del>
          </w:p>
        </w:tc>
        <w:tc>
          <w:tcPr>
            <w:tcW w:w="1463" w:type="dxa"/>
          </w:tcPr>
          <w:p w14:paraId="49F13FF2" w14:textId="173DE70A" w:rsidR="00DE2334" w:rsidDel="00D37715" w:rsidRDefault="00DE2334" w:rsidP="00A72A60">
            <w:pPr>
              <w:spacing w:line="360" w:lineRule="auto"/>
              <w:jc w:val="center"/>
              <w:rPr>
                <w:del w:id="3959" w:author="phuong vu" w:date="2018-11-22T19:34:00Z"/>
                <w:lang w:val="en-US"/>
              </w:rPr>
            </w:pPr>
            <w:bookmarkStart w:id="3960" w:name="_Toc530679451"/>
            <w:bookmarkEnd w:id="3960"/>
          </w:p>
        </w:tc>
        <w:tc>
          <w:tcPr>
            <w:tcW w:w="1463" w:type="dxa"/>
          </w:tcPr>
          <w:p w14:paraId="472F0BFE" w14:textId="3CD521B5" w:rsidR="00DE2334" w:rsidDel="00D37715" w:rsidRDefault="00DE2334" w:rsidP="00A72A60">
            <w:pPr>
              <w:jc w:val="center"/>
              <w:rPr>
                <w:del w:id="3961" w:author="phuong vu" w:date="2018-11-22T19:34:00Z"/>
                <w:lang w:val="en-US"/>
              </w:rPr>
            </w:pPr>
            <w:bookmarkStart w:id="3962" w:name="_Toc530679452"/>
            <w:bookmarkEnd w:id="3962"/>
          </w:p>
        </w:tc>
        <w:bookmarkStart w:id="3963" w:name="_Toc530679453"/>
        <w:bookmarkEnd w:id="3963"/>
      </w:tr>
      <w:tr w:rsidR="00DE2334" w:rsidDel="00D37715" w14:paraId="0C2AFE63" w14:textId="4AAB805E" w:rsidTr="00A72A60">
        <w:trPr>
          <w:del w:id="3964" w:author="phuong vu" w:date="2018-11-22T19:34:00Z"/>
        </w:trPr>
        <w:tc>
          <w:tcPr>
            <w:tcW w:w="805" w:type="dxa"/>
          </w:tcPr>
          <w:p w14:paraId="5F8BAD02" w14:textId="453FBBE1" w:rsidR="00DE2334" w:rsidDel="00D37715" w:rsidRDefault="00DE2334" w:rsidP="00A72A60">
            <w:pPr>
              <w:spacing w:line="360" w:lineRule="auto"/>
              <w:jc w:val="center"/>
              <w:rPr>
                <w:del w:id="3965" w:author="phuong vu" w:date="2018-11-22T19:34:00Z"/>
                <w:lang w:val="en-US"/>
              </w:rPr>
            </w:pPr>
            <w:del w:id="3966" w:author="phuong vu" w:date="2018-11-21T22:38:00Z">
              <w:r w:rsidDel="00834A8A">
                <w:rPr>
                  <w:lang w:val="en-US"/>
                </w:rPr>
                <w:delText>4</w:delText>
              </w:r>
            </w:del>
            <w:bookmarkStart w:id="3967" w:name="_Toc530679454"/>
            <w:bookmarkEnd w:id="3967"/>
          </w:p>
        </w:tc>
        <w:tc>
          <w:tcPr>
            <w:tcW w:w="2120" w:type="dxa"/>
          </w:tcPr>
          <w:p w14:paraId="0C7905DD" w14:textId="56F9F06F" w:rsidR="00DE2334" w:rsidDel="00D37715" w:rsidRDefault="00DE2334" w:rsidP="00A72A60">
            <w:pPr>
              <w:spacing w:line="360" w:lineRule="auto"/>
              <w:rPr>
                <w:del w:id="3968" w:author="phuong vu" w:date="2018-11-22T19:34:00Z"/>
                <w:lang w:val="en-US"/>
              </w:rPr>
            </w:pPr>
            <w:del w:id="3969" w:author="phuong vu" w:date="2018-11-22T19:34:00Z">
              <w:r w:rsidDel="00D37715">
                <w:rPr>
                  <w:lang w:val="en-US"/>
                </w:rPr>
                <w:delText>receipt</w:delText>
              </w:r>
              <w:bookmarkStart w:id="3970" w:name="_Toc530679455"/>
              <w:bookmarkEnd w:id="3970"/>
            </w:del>
          </w:p>
        </w:tc>
        <w:tc>
          <w:tcPr>
            <w:tcW w:w="1463" w:type="dxa"/>
          </w:tcPr>
          <w:p w14:paraId="19E2A47D" w14:textId="4D89C065" w:rsidR="00DE2334" w:rsidDel="00D37715" w:rsidRDefault="00DE2334" w:rsidP="00A72A60">
            <w:pPr>
              <w:spacing w:line="360" w:lineRule="auto"/>
              <w:jc w:val="center"/>
              <w:rPr>
                <w:del w:id="3971" w:author="phuong vu" w:date="2018-11-22T19:34:00Z"/>
                <w:lang w:val="en-US"/>
              </w:rPr>
            </w:pPr>
            <w:bookmarkStart w:id="3972" w:name="_Toc530679456"/>
            <w:bookmarkEnd w:id="3972"/>
          </w:p>
        </w:tc>
        <w:tc>
          <w:tcPr>
            <w:tcW w:w="1463" w:type="dxa"/>
          </w:tcPr>
          <w:p w14:paraId="26CD018A" w14:textId="6EA16A54" w:rsidR="00DE2334" w:rsidDel="00D37715" w:rsidRDefault="00DE2334" w:rsidP="00A72A60">
            <w:pPr>
              <w:spacing w:line="360" w:lineRule="auto"/>
              <w:jc w:val="center"/>
              <w:rPr>
                <w:del w:id="3973" w:author="phuong vu" w:date="2018-11-22T19:34:00Z"/>
                <w:lang w:val="en-US"/>
              </w:rPr>
            </w:pPr>
            <w:del w:id="3974" w:author="phuong vu" w:date="2018-11-22T19:34:00Z">
              <w:r w:rsidDel="00D37715">
                <w:rPr>
                  <w:lang w:val="en-US"/>
                </w:rPr>
                <w:delText>X</w:delText>
              </w:r>
              <w:bookmarkStart w:id="3975" w:name="_Toc530679457"/>
              <w:bookmarkEnd w:id="3975"/>
            </w:del>
          </w:p>
        </w:tc>
        <w:tc>
          <w:tcPr>
            <w:tcW w:w="1463" w:type="dxa"/>
          </w:tcPr>
          <w:p w14:paraId="21C0D277" w14:textId="4178FF2B" w:rsidR="00DE2334" w:rsidDel="00D37715" w:rsidRDefault="00DE2334" w:rsidP="00A72A60">
            <w:pPr>
              <w:spacing w:line="360" w:lineRule="auto"/>
              <w:jc w:val="center"/>
              <w:rPr>
                <w:del w:id="3976" w:author="phuong vu" w:date="2018-11-22T19:34:00Z"/>
                <w:lang w:val="en-US"/>
              </w:rPr>
            </w:pPr>
            <w:bookmarkStart w:id="3977" w:name="_Toc530679458"/>
            <w:bookmarkEnd w:id="3977"/>
          </w:p>
        </w:tc>
        <w:tc>
          <w:tcPr>
            <w:tcW w:w="1463" w:type="dxa"/>
          </w:tcPr>
          <w:p w14:paraId="7D56F612" w14:textId="59E1E8C4" w:rsidR="00DE2334" w:rsidDel="00D37715" w:rsidRDefault="00DE2334" w:rsidP="00A72A60">
            <w:pPr>
              <w:jc w:val="center"/>
              <w:rPr>
                <w:del w:id="3978" w:author="phuong vu" w:date="2018-11-22T19:34:00Z"/>
                <w:lang w:val="en-US"/>
              </w:rPr>
            </w:pPr>
            <w:bookmarkStart w:id="3979" w:name="_Toc530679459"/>
            <w:bookmarkEnd w:id="3979"/>
          </w:p>
        </w:tc>
        <w:bookmarkStart w:id="3980" w:name="_Toc530679460"/>
        <w:bookmarkEnd w:id="3980"/>
      </w:tr>
    </w:tbl>
    <w:p w14:paraId="650C68F8" w14:textId="0AB986FE" w:rsidR="00DE2334" w:rsidRPr="00C95C85" w:rsidDel="00D37715" w:rsidRDefault="00DE2334" w:rsidP="00C95C85">
      <w:pPr>
        <w:rPr>
          <w:del w:id="3981" w:author="phuong vu" w:date="2018-11-22T19:34:00Z"/>
          <w:lang w:val="en-US"/>
        </w:rPr>
      </w:pPr>
      <w:bookmarkStart w:id="3982" w:name="_Toc530679461"/>
      <w:bookmarkEnd w:id="3982"/>
    </w:p>
    <w:p w14:paraId="30DC4E59" w14:textId="0BC71401" w:rsidR="00070C2F" w:rsidDel="00D37715" w:rsidRDefault="00070C2F" w:rsidP="00070C2F">
      <w:pPr>
        <w:pStyle w:val="Heading6"/>
        <w:rPr>
          <w:del w:id="3983" w:author="phuong vu" w:date="2018-11-22T19:34:00Z"/>
          <w:lang w:val="en-US"/>
        </w:rPr>
      </w:pPr>
      <w:del w:id="3984" w:author="phuong vu" w:date="2018-11-22T19:34:00Z">
        <w:r w:rsidDel="00D37715">
          <w:rPr>
            <w:lang w:val="en-US"/>
          </w:rPr>
          <w:delText>Cách xử lí</w:delText>
        </w:r>
        <w:bookmarkStart w:id="3985" w:name="_Toc530679462"/>
        <w:bookmarkEnd w:id="3985"/>
      </w:del>
    </w:p>
    <w:p w14:paraId="5EB6A657" w14:textId="1EB803F0" w:rsidR="00070C2F" w:rsidDel="00D37715" w:rsidRDefault="00070C2F" w:rsidP="00070C2F">
      <w:pPr>
        <w:pStyle w:val="Heading5"/>
        <w:rPr>
          <w:del w:id="3986" w:author="phuong vu" w:date="2018-11-22T19:34:00Z"/>
          <w:lang w:val="en-US"/>
        </w:rPr>
      </w:pPr>
      <w:del w:id="3987" w:author="phuong vu" w:date="2018-11-22T19:34:00Z">
        <w:r w:rsidDel="00D37715">
          <w:rPr>
            <w:lang w:val="en-US"/>
          </w:rPr>
          <w:delText>Cập nhật thông tin biên nhận</w:delText>
        </w:r>
        <w:bookmarkStart w:id="3988" w:name="_Toc530679463"/>
        <w:bookmarkEnd w:id="3988"/>
      </w:del>
    </w:p>
    <w:p w14:paraId="3F5A01F6" w14:textId="42F1E252" w:rsidR="00836F48" w:rsidRPr="00933422" w:rsidDel="00D37715" w:rsidRDefault="00070C2F">
      <w:pPr>
        <w:ind w:firstLine="720"/>
        <w:rPr>
          <w:del w:id="3989" w:author="phuong vu" w:date="2018-11-22T19:34:00Z"/>
          <w:lang w:val="en-US"/>
        </w:rPr>
        <w:pPrChange w:id="3990" w:author="phuong vu" w:date="2018-11-21T23:33:00Z">
          <w:pPr>
            <w:pStyle w:val="Heading6"/>
          </w:pPr>
        </w:pPrChange>
      </w:pPr>
      <w:del w:id="3991" w:author="phuong vu" w:date="2018-11-22T19:34:00Z">
        <w:r w:rsidDel="00D37715">
          <w:rPr>
            <w:lang w:val="en-US"/>
          </w:rPr>
          <w:delText>Mục đích</w:delText>
        </w:r>
        <w:bookmarkStart w:id="3992" w:name="_Toc530679464"/>
        <w:bookmarkEnd w:id="3992"/>
      </w:del>
    </w:p>
    <w:p w14:paraId="07C461F8" w14:textId="5BE11AB2" w:rsidR="00070C2F" w:rsidDel="00D37715" w:rsidRDefault="00070C2F" w:rsidP="00070C2F">
      <w:pPr>
        <w:pStyle w:val="Heading6"/>
        <w:rPr>
          <w:del w:id="3993" w:author="phuong vu" w:date="2018-11-22T19:34:00Z"/>
          <w:lang w:val="en-US"/>
        </w:rPr>
      </w:pPr>
      <w:del w:id="3994" w:author="phuong vu" w:date="2018-11-22T19:34:00Z">
        <w:r w:rsidDel="00D37715">
          <w:rPr>
            <w:lang w:val="en-US"/>
          </w:rPr>
          <w:delText>Giao diện</w:delText>
        </w:r>
        <w:bookmarkStart w:id="3995" w:name="_Toc530679465"/>
        <w:bookmarkEnd w:id="3995"/>
      </w:del>
    </w:p>
    <w:p w14:paraId="2B0EE830" w14:textId="5D87DEDA" w:rsidR="006C3B6C" w:rsidDel="00D37715" w:rsidRDefault="006C3B6C" w:rsidP="009B63D4">
      <w:pPr>
        <w:keepNext/>
        <w:rPr>
          <w:del w:id="3996" w:author="phuong vu" w:date="2018-11-22T19:34:00Z"/>
        </w:rPr>
      </w:pPr>
      <w:del w:id="3997" w:author="phuong vu" w:date="2018-11-22T19:34:00Z">
        <w:r w:rsidDel="00D37715">
          <w:rPr>
            <w:noProof/>
          </w:rPr>
          <w:drawing>
            <wp:inline distT="0" distB="0" distL="0" distR="0" wp14:anchorId="58C725AA" wp14:editId="4F421A69">
              <wp:extent cx="5579745" cy="40328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4032885"/>
                      </a:xfrm>
                      <a:prstGeom prst="rect">
                        <a:avLst/>
                      </a:prstGeom>
                      <a:noFill/>
                      <a:ln>
                        <a:noFill/>
                      </a:ln>
                    </pic:spPr>
                  </pic:pic>
                </a:graphicData>
              </a:graphic>
            </wp:inline>
          </w:drawing>
        </w:r>
        <w:bookmarkStart w:id="3998" w:name="_Toc530679466"/>
        <w:bookmarkEnd w:id="3998"/>
      </w:del>
    </w:p>
    <w:p w14:paraId="686D5639" w14:textId="0DB4BF2F" w:rsidR="006C3B6C" w:rsidDel="00D37715" w:rsidRDefault="006C3B6C" w:rsidP="006C3B6C">
      <w:pPr>
        <w:pStyle w:val="Caption"/>
        <w:rPr>
          <w:del w:id="3999" w:author="phuong vu" w:date="2018-11-22T19:34:00Z"/>
          <w:szCs w:val="26"/>
          <w:lang w:val="en-US"/>
        </w:rPr>
      </w:pPr>
      <w:del w:id="4000" w:author="phuong vu" w:date="2018-11-22T19:34:00Z">
        <w:r w:rsidRPr="009B63D4" w:rsidDel="00D37715">
          <w:rPr>
            <w:szCs w:val="26"/>
          </w:rPr>
          <w:delText xml:space="preserve">Hình </w:delText>
        </w:r>
      </w:del>
      <w:del w:id="4001"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13</w:delText>
        </w:r>
        <w:r w:rsidR="006C103E" w:rsidDel="00EC5005">
          <w:rPr>
            <w:szCs w:val="26"/>
          </w:rPr>
          <w:fldChar w:fldCharType="end"/>
        </w:r>
      </w:del>
      <w:del w:id="4002" w:author="phuong vu" w:date="2018-11-22T19:34:00Z">
        <w:r w:rsidRPr="009B63D4" w:rsidDel="00D37715">
          <w:rPr>
            <w:szCs w:val="26"/>
            <w:lang w:val="en-US"/>
          </w:rPr>
          <w:delText xml:space="preserve"> Giao diện cập nhật thông tin biên nhận với trạng thái "đang chờ"</w:delText>
        </w:r>
        <w:bookmarkStart w:id="4003" w:name="_Toc530679467"/>
        <w:bookmarkEnd w:id="4003"/>
      </w:del>
    </w:p>
    <w:p w14:paraId="73D142D9" w14:textId="0D62754A" w:rsidR="0013721C" w:rsidDel="00D37715" w:rsidRDefault="0013721C" w:rsidP="009B63D4">
      <w:pPr>
        <w:keepNext/>
        <w:rPr>
          <w:del w:id="4004" w:author="phuong vu" w:date="2018-11-22T19:34:00Z"/>
        </w:rPr>
      </w:pPr>
      <w:del w:id="4005" w:author="phuong vu" w:date="2018-11-21T20:37:00Z">
        <w:r w:rsidDel="00C20A03">
          <w:rPr>
            <w:noProof/>
          </w:rPr>
          <w:drawing>
            <wp:inline distT="0" distB="0" distL="0" distR="0" wp14:anchorId="61720A9F" wp14:editId="35FC1279">
              <wp:extent cx="5579745" cy="39738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9745" cy="3973830"/>
                      </a:xfrm>
                      <a:prstGeom prst="rect">
                        <a:avLst/>
                      </a:prstGeom>
                      <a:noFill/>
                      <a:ln>
                        <a:noFill/>
                      </a:ln>
                    </pic:spPr>
                  </pic:pic>
                </a:graphicData>
              </a:graphic>
            </wp:inline>
          </w:drawing>
        </w:r>
      </w:del>
      <w:bookmarkStart w:id="4006" w:name="_Toc530679468"/>
      <w:bookmarkEnd w:id="4006"/>
    </w:p>
    <w:p w14:paraId="625952F4" w14:textId="6B26B921" w:rsidR="0013721C" w:rsidRPr="009B63D4" w:rsidDel="00D37715" w:rsidRDefault="0013721C" w:rsidP="009B63D4">
      <w:pPr>
        <w:pStyle w:val="Caption"/>
        <w:rPr>
          <w:del w:id="4007" w:author="phuong vu" w:date="2018-11-22T19:34:00Z"/>
          <w:szCs w:val="26"/>
          <w:lang w:val="en-US"/>
        </w:rPr>
      </w:pPr>
      <w:del w:id="4008" w:author="phuong vu" w:date="2018-11-22T19:34:00Z">
        <w:r w:rsidRPr="009B63D4" w:rsidDel="00D37715">
          <w:rPr>
            <w:szCs w:val="26"/>
          </w:rPr>
          <w:delText xml:space="preserve">Hình </w:delText>
        </w:r>
      </w:del>
      <w:del w:id="4009"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14</w:delText>
        </w:r>
        <w:r w:rsidR="006C103E" w:rsidDel="00EC5005">
          <w:rPr>
            <w:szCs w:val="26"/>
          </w:rPr>
          <w:fldChar w:fldCharType="end"/>
        </w:r>
      </w:del>
      <w:del w:id="4010" w:author="phuong vu" w:date="2018-11-22T19:34:00Z">
        <w:r w:rsidRPr="009B63D4" w:rsidDel="00D37715">
          <w:rPr>
            <w:szCs w:val="26"/>
          </w:rPr>
          <w:delText>Giao diện cập nhật thông tin biên nhận với trạng thái "đang chờ</w:delText>
        </w:r>
        <w:r w:rsidRPr="009B63D4" w:rsidDel="00D37715">
          <w:rPr>
            <w:szCs w:val="26"/>
            <w:lang w:val="en-US"/>
          </w:rPr>
          <w:delText xml:space="preserve"> trả đồ</w:delText>
        </w:r>
        <w:r w:rsidRPr="009B63D4" w:rsidDel="00D37715">
          <w:rPr>
            <w:szCs w:val="26"/>
          </w:rPr>
          <w:delText>"</w:delText>
        </w:r>
        <w:bookmarkStart w:id="4011" w:name="_Toc530679469"/>
        <w:bookmarkEnd w:id="4011"/>
      </w:del>
    </w:p>
    <w:p w14:paraId="13EF0A50" w14:textId="4B595FAE" w:rsidR="00070C2F" w:rsidDel="00D37715" w:rsidRDefault="00070C2F" w:rsidP="00070C2F">
      <w:pPr>
        <w:pStyle w:val="Heading6"/>
        <w:rPr>
          <w:del w:id="4012" w:author="phuong vu" w:date="2018-11-22T19:34:00Z"/>
          <w:lang w:val="en-US"/>
        </w:rPr>
      </w:pPr>
      <w:del w:id="4013" w:author="phuong vu" w:date="2018-11-22T19:34:00Z">
        <w:r w:rsidDel="00D37715">
          <w:rPr>
            <w:lang w:val="en-US"/>
          </w:rPr>
          <w:delText>Các thành phần giao diện</w:delText>
        </w:r>
        <w:bookmarkStart w:id="4014" w:name="_Toc530679470"/>
        <w:bookmarkEnd w:id="4014"/>
      </w:del>
    </w:p>
    <w:tbl>
      <w:tblPr>
        <w:tblStyle w:val="TableGrid"/>
        <w:tblW w:w="0" w:type="auto"/>
        <w:tblLook w:val="04A0" w:firstRow="1" w:lastRow="0" w:firstColumn="1" w:lastColumn="0" w:noHBand="0" w:noVBand="1"/>
      </w:tblPr>
      <w:tblGrid>
        <w:gridCol w:w="805"/>
        <w:gridCol w:w="1980"/>
        <w:gridCol w:w="2970"/>
        <w:gridCol w:w="1266"/>
        <w:gridCol w:w="1756"/>
      </w:tblGrid>
      <w:tr w:rsidR="00451F3E" w:rsidDel="00D37715" w14:paraId="729F3EA5" w14:textId="2B2583B3" w:rsidTr="00A72A60">
        <w:trPr>
          <w:del w:id="4015" w:author="phuong vu" w:date="2018-11-22T19:34:00Z"/>
        </w:trPr>
        <w:tc>
          <w:tcPr>
            <w:tcW w:w="805" w:type="dxa"/>
            <w:vAlign w:val="center"/>
          </w:tcPr>
          <w:p w14:paraId="4EB5F767" w14:textId="4256AF6C" w:rsidR="00451F3E" w:rsidRPr="007F1EF1" w:rsidDel="00D37715" w:rsidRDefault="00451F3E" w:rsidP="00A72A60">
            <w:pPr>
              <w:spacing w:line="360" w:lineRule="auto"/>
              <w:jc w:val="center"/>
              <w:rPr>
                <w:del w:id="4016" w:author="phuong vu" w:date="2018-11-22T19:34:00Z"/>
                <w:b/>
                <w:lang w:val="en-US"/>
              </w:rPr>
            </w:pPr>
            <w:del w:id="4017" w:author="phuong vu" w:date="2018-11-22T19:34:00Z">
              <w:r w:rsidRPr="007F1EF1" w:rsidDel="00D37715">
                <w:rPr>
                  <w:b/>
                  <w:lang w:val="en-US"/>
                </w:rPr>
                <w:delText>STT</w:delText>
              </w:r>
              <w:bookmarkStart w:id="4018" w:name="_Toc530679471"/>
              <w:bookmarkEnd w:id="4018"/>
            </w:del>
          </w:p>
        </w:tc>
        <w:tc>
          <w:tcPr>
            <w:tcW w:w="1980" w:type="dxa"/>
            <w:vAlign w:val="center"/>
          </w:tcPr>
          <w:p w14:paraId="35E10CCD" w14:textId="56D38266" w:rsidR="00451F3E" w:rsidRPr="007F1EF1" w:rsidDel="00D37715" w:rsidRDefault="00451F3E" w:rsidP="00A72A60">
            <w:pPr>
              <w:spacing w:line="360" w:lineRule="auto"/>
              <w:jc w:val="center"/>
              <w:rPr>
                <w:del w:id="4019" w:author="phuong vu" w:date="2018-11-22T19:34:00Z"/>
                <w:b/>
                <w:lang w:val="en-US"/>
              </w:rPr>
            </w:pPr>
            <w:del w:id="4020" w:author="phuong vu" w:date="2018-11-22T19:34:00Z">
              <w:r w:rsidRPr="007F1EF1" w:rsidDel="00D37715">
                <w:rPr>
                  <w:b/>
                  <w:lang w:val="en-US"/>
                </w:rPr>
                <w:delText>Loại điều khiển</w:delText>
              </w:r>
              <w:bookmarkStart w:id="4021" w:name="_Toc530679472"/>
              <w:bookmarkEnd w:id="4021"/>
            </w:del>
          </w:p>
        </w:tc>
        <w:tc>
          <w:tcPr>
            <w:tcW w:w="2970" w:type="dxa"/>
            <w:vAlign w:val="center"/>
          </w:tcPr>
          <w:p w14:paraId="15B4DAE8" w14:textId="770CE7AF" w:rsidR="00451F3E" w:rsidRPr="007F1EF1" w:rsidDel="00D37715" w:rsidRDefault="00451F3E" w:rsidP="00A72A60">
            <w:pPr>
              <w:spacing w:line="360" w:lineRule="auto"/>
              <w:jc w:val="center"/>
              <w:rPr>
                <w:del w:id="4022" w:author="phuong vu" w:date="2018-11-22T19:34:00Z"/>
                <w:b/>
                <w:lang w:val="en-US"/>
              </w:rPr>
            </w:pPr>
            <w:del w:id="4023" w:author="phuong vu" w:date="2018-11-22T19:34:00Z">
              <w:r w:rsidRPr="007F1EF1" w:rsidDel="00D37715">
                <w:rPr>
                  <w:b/>
                  <w:lang w:val="en-US"/>
                </w:rPr>
                <w:delText>Nội dung thực hiện</w:delText>
              </w:r>
              <w:bookmarkStart w:id="4024" w:name="_Toc530679473"/>
              <w:bookmarkEnd w:id="4024"/>
            </w:del>
          </w:p>
        </w:tc>
        <w:tc>
          <w:tcPr>
            <w:tcW w:w="1266" w:type="dxa"/>
            <w:vAlign w:val="center"/>
          </w:tcPr>
          <w:p w14:paraId="563EC63B" w14:textId="434C7AE0" w:rsidR="00451F3E" w:rsidRPr="007F1EF1" w:rsidDel="00D37715" w:rsidRDefault="00451F3E" w:rsidP="00A72A60">
            <w:pPr>
              <w:spacing w:line="360" w:lineRule="auto"/>
              <w:jc w:val="center"/>
              <w:rPr>
                <w:del w:id="4025" w:author="phuong vu" w:date="2018-11-22T19:34:00Z"/>
                <w:b/>
                <w:lang w:val="en-US"/>
              </w:rPr>
            </w:pPr>
            <w:del w:id="4026" w:author="phuong vu" w:date="2018-11-22T19:34:00Z">
              <w:r w:rsidRPr="007F1EF1" w:rsidDel="00D37715">
                <w:rPr>
                  <w:b/>
                  <w:lang w:val="en-US"/>
                </w:rPr>
                <w:delText>Giá trị mặc định</w:delText>
              </w:r>
              <w:bookmarkStart w:id="4027" w:name="_Toc530679474"/>
              <w:bookmarkEnd w:id="4027"/>
            </w:del>
          </w:p>
        </w:tc>
        <w:tc>
          <w:tcPr>
            <w:tcW w:w="1756" w:type="dxa"/>
            <w:vAlign w:val="center"/>
          </w:tcPr>
          <w:p w14:paraId="41479801" w14:textId="31C69A98" w:rsidR="00451F3E" w:rsidRPr="007F1EF1" w:rsidDel="00D37715" w:rsidRDefault="00451F3E" w:rsidP="00A72A60">
            <w:pPr>
              <w:spacing w:line="360" w:lineRule="auto"/>
              <w:jc w:val="center"/>
              <w:rPr>
                <w:del w:id="4028" w:author="phuong vu" w:date="2018-11-22T19:34:00Z"/>
                <w:b/>
                <w:lang w:val="en-US"/>
              </w:rPr>
            </w:pPr>
            <w:del w:id="4029" w:author="phuong vu" w:date="2018-11-22T19:34:00Z">
              <w:r w:rsidRPr="007F1EF1" w:rsidDel="00D37715">
                <w:rPr>
                  <w:b/>
                  <w:lang w:val="en-US"/>
                </w:rPr>
                <w:delText>Lưu ý</w:delText>
              </w:r>
              <w:bookmarkStart w:id="4030" w:name="_Toc530679475"/>
              <w:bookmarkEnd w:id="4030"/>
            </w:del>
          </w:p>
        </w:tc>
        <w:bookmarkStart w:id="4031" w:name="_Toc530679476"/>
        <w:bookmarkEnd w:id="4031"/>
      </w:tr>
      <w:tr w:rsidR="00451F3E" w:rsidDel="00D37715" w14:paraId="3706529C" w14:textId="44126D9F" w:rsidTr="00A72A60">
        <w:trPr>
          <w:del w:id="4032" w:author="phuong vu" w:date="2018-11-22T19:34:00Z"/>
        </w:trPr>
        <w:tc>
          <w:tcPr>
            <w:tcW w:w="805" w:type="dxa"/>
          </w:tcPr>
          <w:p w14:paraId="62332970" w14:textId="28B54B11" w:rsidR="00451F3E" w:rsidDel="00D37715" w:rsidRDefault="00451F3E" w:rsidP="00A72A60">
            <w:pPr>
              <w:spacing w:line="360" w:lineRule="auto"/>
              <w:jc w:val="center"/>
              <w:rPr>
                <w:del w:id="4033" w:author="phuong vu" w:date="2018-11-22T19:34:00Z"/>
                <w:lang w:val="en-US"/>
              </w:rPr>
            </w:pPr>
            <w:del w:id="4034" w:author="phuong vu" w:date="2018-11-22T19:34:00Z">
              <w:r w:rsidDel="00D37715">
                <w:rPr>
                  <w:lang w:val="en-US"/>
                </w:rPr>
                <w:delText>1</w:delText>
              </w:r>
              <w:bookmarkStart w:id="4035" w:name="_Toc530679477"/>
              <w:bookmarkEnd w:id="4035"/>
            </w:del>
          </w:p>
        </w:tc>
        <w:tc>
          <w:tcPr>
            <w:tcW w:w="1980" w:type="dxa"/>
          </w:tcPr>
          <w:p w14:paraId="5FC9A44C" w14:textId="7ABFF04C" w:rsidR="00451F3E" w:rsidDel="00D37715" w:rsidRDefault="00451F3E" w:rsidP="00A72A60">
            <w:pPr>
              <w:spacing w:line="360" w:lineRule="auto"/>
              <w:rPr>
                <w:del w:id="4036" w:author="phuong vu" w:date="2018-11-22T19:34:00Z"/>
                <w:lang w:val="en-US"/>
              </w:rPr>
            </w:pPr>
            <w:del w:id="4037" w:author="phuong vu" w:date="2018-11-22T19:34:00Z">
              <w:r w:rsidDel="00D37715">
                <w:rPr>
                  <w:lang w:val="en-US"/>
                </w:rPr>
                <w:delText>inputText</w:delText>
              </w:r>
              <w:bookmarkStart w:id="4038" w:name="_Toc530679478"/>
              <w:bookmarkEnd w:id="4038"/>
            </w:del>
          </w:p>
        </w:tc>
        <w:tc>
          <w:tcPr>
            <w:tcW w:w="2970" w:type="dxa"/>
          </w:tcPr>
          <w:p w14:paraId="55B0E60D" w14:textId="4EF69DBE" w:rsidR="00451F3E" w:rsidDel="00D37715" w:rsidRDefault="00F45A48" w:rsidP="00A72A60">
            <w:pPr>
              <w:spacing w:line="360" w:lineRule="auto"/>
              <w:rPr>
                <w:del w:id="4039" w:author="phuong vu" w:date="2018-11-22T19:34:00Z"/>
                <w:lang w:val="en-US"/>
              </w:rPr>
            </w:pPr>
            <w:del w:id="4040" w:author="phuong vu" w:date="2018-11-22T19:34:00Z">
              <w:r w:rsidDel="00D37715">
                <w:rPr>
                  <w:lang w:val="en-US"/>
                </w:rPr>
                <w:delText>Ngày lấy đồ</w:delText>
              </w:r>
              <w:bookmarkStart w:id="4041" w:name="_Toc530679479"/>
              <w:bookmarkEnd w:id="4041"/>
            </w:del>
          </w:p>
        </w:tc>
        <w:tc>
          <w:tcPr>
            <w:tcW w:w="1266" w:type="dxa"/>
          </w:tcPr>
          <w:p w14:paraId="7E7676E2" w14:textId="660E6A19" w:rsidR="00451F3E" w:rsidDel="00D37715" w:rsidRDefault="00451F3E" w:rsidP="00A72A60">
            <w:pPr>
              <w:spacing w:line="360" w:lineRule="auto"/>
              <w:rPr>
                <w:del w:id="4042" w:author="phuong vu" w:date="2018-11-22T19:34:00Z"/>
                <w:lang w:val="en-US"/>
              </w:rPr>
            </w:pPr>
            <w:bookmarkStart w:id="4043" w:name="_Toc530679480"/>
            <w:bookmarkEnd w:id="4043"/>
          </w:p>
        </w:tc>
        <w:tc>
          <w:tcPr>
            <w:tcW w:w="1756" w:type="dxa"/>
          </w:tcPr>
          <w:p w14:paraId="21BBA71A" w14:textId="52092662" w:rsidR="00451F3E" w:rsidDel="00D37715" w:rsidRDefault="00451F3E" w:rsidP="00A72A60">
            <w:pPr>
              <w:spacing w:line="360" w:lineRule="auto"/>
              <w:rPr>
                <w:del w:id="4044" w:author="phuong vu" w:date="2018-11-22T19:34:00Z"/>
                <w:lang w:val="en-US"/>
              </w:rPr>
            </w:pPr>
            <w:bookmarkStart w:id="4045" w:name="_Toc530679481"/>
            <w:bookmarkEnd w:id="4045"/>
          </w:p>
        </w:tc>
        <w:bookmarkStart w:id="4046" w:name="_Toc530679482"/>
        <w:bookmarkEnd w:id="4046"/>
      </w:tr>
      <w:tr w:rsidR="00F45A48" w:rsidDel="00D37715" w14:paraId="50F1EF56" w14:textId="57D9A9EA" w:rsidTr="00A72A60">
        <w:trPr>
          <w:del w:id="4047" w:author="phuong vu" w:date="2018-11-22T19:34:00Z"/>
        </w:trPr>
        <w:tc>
          <w:tcPr>
            <w:tcW w:w="805" w:type="dxa"/>
          </w:tcPr>
          <w:p w14:paraId="5A590F48" w14:textId="4683113C" w:rsidR="00F45A48" w:rsidDel="00D37715" w:rsidRDefault="00F45A48" w:rsidP="00A72A60">
            <w:pPr>
              <w:spacing w:line="360" w:lineRule="auto"/>
              <w:jc w:val="center"/>
              <w:rPr>
                <w:del w:id="4048" w:author="phuong vu" w:date="2018-11-22T19:34:00Z"/>
                <w:lang w:val="en-US"/>
              </w:rPr>
            </w:pPr>
            <w:del w:id="4049" w:author="phuong vu" w:date="2018-11-22T19:34:00Z">
              <w:r w:rsidDel="00D37715">
                <w:rPr>
                  <w:lang w:val="en-US"/>
                </w:rPr>
                <w:delText>2</w:delText>
              </w:r>
              <w:bookmarkStart w:id="4050" w:name="_Toc530679483"/>
              <w:bookmarkEnd w:id="4050"/>
            </w:del>
          </w:p>
        </w:tc>
        <w:tc>
          <w:tcPr>
            <w:tcW w:w="1980" w:type="dxa"/>
          </w:tcPr>
          <w:p w14:paraId="25AC1C8B" w14:textId="7D152E2C" w:rsidR="00F45A48" w:rsidDel="00D37715" w:rsidRDefault="00F45A48" w:rsidP="00A72A60">
            <w:pPr>
              <w:spacing w:line="360" w:lineRule="auto"/>
              <w:rPr>
                <w:del w:id="4051" w:author="phuong vu" w:date="2018-11-22T19:34:00Z"/>
                <w:lang w:val="en-US"/>
              </w:rPr>
            </w:pPr>
            <w:del w:id="4052" w:author="phuong vu" w:date="2018-11-22T19:34:00Z">
              <w:r w:rsidDel="00D37715">
                <w:rPr>
                  <w:lang w:val="en-US"/>
                </w:rPr>
                <w:delText>inputText</w:delText>
              </w:r>
              <w:bookmarkStart w:id="4053" w:name="_Toc530679484"/>
              <w:bookmarkEnd w:id="4053"/>
            </w:del>
          </w:p>
        </w:tc>
        <w:tc>
          <w:tcPr>
            <w:tcW w:w="2970" w:type="dxa"/>
          </w:tcPr>
          <w:p w14:paraId="56CFBCBD" w14:textId="0F2751D8" w:rsidR="00F45A48" w:rsidDel="00D37715" w:rsidRDefault="00D20C30" w:rsidP="00A72A60">
            <w:pPr>
              <w:spacing w:line="360" w:lineRule="auto"/>
              <w:rPr>
                <w:del w:id="4054" w:author="phuong vu" w:date="2018-11-22T19:34:00Z"/>
                <w:lang w:val="en-US"/>
              </w:rPr>
            </w:pPr>
            <w:del w:id="4055" w:author="phuong vu" w:date="2018-11-22T19:34:00Z">
              <w:r w:rsidDel="00D37715">
                <w:rPr>
                  <w:lang w:val="en-US"/>
                </w:rPr>
                <w:delText>Thời gian lấy đồ</w:delText>
              </w:r>
              <w:bookmarkStart w:id="4056" w:name="_Toc530679485"/>
              <w:bookmarkEnd w:id="4056"/>
            </w:del>
          </w:p>
        </w:tc>
        <w:tc>
          <w:tcPr>
            <w:tcW w:w="1266" w:type="dxa"/>
          </w:tcPr>
          <w:p w14:paraId="7A8879FF" w14:textId="727B8682" w:rsidR="00F45A48" w:rsidDel="00D37715" w:rsidRDefault="00F45A48" w:rsidP="00A72A60">
            <w:pPr>
              <w:spacing w:line="360" w:lineRule="auto"/>
              <w:rPr>
                <w:del w:id="4057" w:author="phuong vu" w:date="2018-11-22T19:34:00Z"/>
                <w:lang w:val="en-US"/>
              </w:rPr>
            </w:pPr>
            <w:bookmarkStart w:id="4058" w:name="_Toc530679486"/>
            <w:bookmarkEnd w:id="4058"/>
          </w:p>
        </w:tc>
        <w:tc>
          <w:tcPr>
            <w:tcW w:w="1756" w:type="dxa"/>
          </w:tcPr>
          <w:p w14:paraId="60BD1595" w14:textId="07E42E87" w:rsidR="00F45A48" w:rsidDel="00D37715" w:rsidRDefault="00F45A48" w:rsidP="00A72A60">
            <w:pPr>
              <w:spacing w:line="360" w:lineRule="auto"/>
              <w:rPr>
                <w:del w:id="4059" w:author="phuong vu" w:date="2018-11-22T19:34:00Z"/>
                <w:lang w:val="en-US"/>
              </w:rPr>
            </w:pPr>
            <w:bookmarkStart w:id="4060" w:name="_Toc530679487"/>
            <w:bookmarkEnd w:id="4060"/>
          </w:p>
        </w:tc>
        <w:bookmarkStart w:id="4061" w:name="_Toc530679488"/>
        <w:bookmarkEnd w:id="4061"/>
      </w:tr>
      <w:tr w:rsidR="00D20C30" w:rsidDel="00D37715" w14:paraId="7BBA8271" w14:textId="63046A9E" w:rsidTr="00A72A60">
        <w:trPr>
          <w:del w:id="4062" w:author="phuong vu" w:date="2018-11-22T19:34:00Z"/>
        </w:trPr>
        <w:tc>
          <w:tcPr>
            <w:tcW w:w="805" w:type="dxa"/>
          </w:tcPr>
          <w:p w14:paraId="2B50FBBE" w14:textId="5A35B26D" w:rsidR="00D20C30" w:rsidDel="00D37715" w:rsidRDefault="00D20C30" w:rsidP="00A72A60">
            <w:pPr>
              <w:spacing w:line="360" w:lineRule="auto"/>
              <w:jc w:val="center"/>
              <w:rPr>
                <w:del w:id="4063" w:author="phuong vu" w:date="2018-11-22T19:34:00Z"/>
                <w:lang w:val="en-US"/>
              </w:rPr>
            </w:pPr>
            <w:del w:id="4064" w:author="phuong vu" w:date="2018-11-22T19:34:00Z">
              <w:r w:rsidDel="00D37715">
                <w:rPr>
                  <w:lang w:val="en-US"/>
                </w:rPr>
                <w:delText>3</w:delText>
              </w:r>
              <w:bookmarkStart w:id="4065" w:name="_Toc530679489"/>
              <w:bookmarkEnd w:id="4065"/>
            </w:del>
          </w:p>
        </w:tc>
        <w:tc>
          <w:tcPr>
            <w:tcW w:w="1980" w:type="dxa"/>
          </w:tcPr>
          <w:p w14:paraId="5CD66038" w14:textId="1291B4DA" w:rsidR="00D20C30" w:rsidDel="00D37715" w:rsidRDefault="00D20C30" w:rsidP="00A72A60">
            <w:pPr>
              <w:spacing w:line="360" w:lineRule="auto"/>
              <w:rPr>
                <w:del w:id="4066" w:author="phuong vu" w:date="2018-11-22T19:34:00Z"/>
                <w:lang w:val="en-US"/>
              </w:rPr>
            </w:pPr>
            <w:del w:id="4067" w:author="phuong vu" w:date="2018-11-22T19:34:00Z">
              <w:r w:rsidDel="00D37715">
                <w:rPr>
                  <w:lang w:val="en-US"/>
                </w:rPr>
                <w:delText>inputText</w:delText>
              </w:r>
              <w:bookmarkStart w:id="4068" w:name="_Toc530679490"/>
              <w:bookmarkEnd w:id="4068"/>
            </w:del>
          </w:p>
        </w:tc>
        <w:tc>
          <w:tcPr>
            <w:tcW w:w="2970" w:type="dxa"/>
          </w:tcPr>
          <w:p w14:paraId="27362707" w14:textId="63A18DBC" w:rsidR="00D20C30" w:rsidDel="00D37715" w:rsidRDefault="00D20C30" w:rsidP="00A72A60">
            <w:pPr>
              <w:spacing w:line="360" w:lineRule="auto"/>
              <w:rPr>
                <w:del w:id="4069" w:author="phuong vu" w:date="2018-11-22T19:34:00Z"/>
                <w:lang w:val="en-US"/>
              </w:rPr>
            </w:pPr>
            <w:del w:id="4070" w:author="phuong vu" w:date="2018-11-22T19:34:00Z">
              <w:r w:rsidDel="00D37715">
                <w:rPr>
                  <w:lang w:val="en-US"/>
                </w:rPr>
                <w:delText>Ngày trả đồ</w:delText>
              </w:r>
              <w:bookmarkStart w:id="4071" w:name="_Toc530679491"/>
              <w:bookmarkEnd w:id="4071"/>
            </w:del>
          </w:p>
        </w:tc>
        <w:tc>
          <w:tcPr>
            <w:tcW w:w="1266" w:type="dxa"/>
          </w:tcPr>
          <w:p w14:paraId="6383F37C" w14:textId="47C75D1B" w:rsidR="00D20C30" w:rsidDel="00D37715" w:rsidRDefault="00D20C30" w:rsidP="00A72A60">
            <w:pPr>
              <w:spacing w:line="360" w:lineRule="auto"/>
              <w:rPr>
                <w:del w:id="4072" w:author="phuong vu" w:date="2018-11-22T19:34:00Z"/>
                <w:lang w:val="en-US"/>
              </w:rPr>
            </w:pPr>
            <w:bookmarkStart w:id="4073" w:name="_Toc530679492"/>
            <w:bookmarkEnd w:id="4073"/>
          </w:p>
        </w:tc>
        <w:tc>
          <w:tcPr>
            <w:tcW w:w="1756" w:type="dxa"/>
          </w:tcPr>
          <w:p w14:paraId="5820C1E0" w14:textId="464BBFA8" w:rsidR="00D20C30" w:rsidDel="00D37715" w:rsidRDefault="00D20C30" w:rsidP="00A72A60">
            <w:pPr>
              <w:spacing w:line="360" w:lineRule="auto"/>
              <w:rPr>
                <w:del w:id="4074" w:author="phuong vu" w:date="2018-11-22T19:34:00Z"/>
                <w:lang w:val="en-US"/>
              </w:rPr>
            </w:pPr>
            <w:bookmarkStart w:id="4075" w:name="_Toc530679493"/>
            <w:bookmarkEnd w:id="4075"/>
          </w:p>
        </w:tc>
        <w:bookmarkStart w:id="4076" w:name="_Toc530679494"/>
        <w:bookmarkEnd w:id="4076"/>
      </w:tr>
      <w:tr w:rsidR="00D20C30" w:rsidDel="00D37715" w14:paraId="67EBED48" w14:textId="694F4B39" w:rsidTr="00A72A60">
        <w:trPr>
          <w:del w:id="4077" w:author="phuong vu" w:date="2018-11-22T19:34:00Z"/>
        </w:trPr>
        <w:tc>
          <w:tcPr>
            <w:tcW w:w="805" w:type="dxa"/>
          </w:tcPr>
          <w:p w14:paraId="369CC96F" w14:textId="7D9672DE" w:rsidR="00D20C30" w:rsidDel="00D37715" w:rsidRDefault="00D20C30" w:rsidP="00A72A60">
            <w:pPr>
              <w:spacing w:line="360" w:lineRule="auto"/>
              <w:jc w:val="center"/>
              <w:rPr>
                <w:del w:id="4078" w:author="phuong vu" w:date="2018-11-22T19:34:00Z"/>
                <w:lang w:val="en-US"/>
              </w:rPr>
            </w:pPr>
            <w:del w:id="4079" w:author="phuong vu" w:date="2018-11-22T19:34:00Z">
              <w:r w:rsidDel="00D37715">
                <w:rPr>
                  <w:lang w:val="en-US"/>
                </w:rPr>
                <w:delText>4</w:delText>
              </w:r>
              <w:bookmarkStart w:id="4080" w:name="_Toc530679495"/>
              <w:bookmarkEnd w:id="4080"/>
            </w:del>
          </w:p>
        </w:tc>
        <w:tc>
          <w:tcPr>
            <w:tcW w:w="1980" w:type="dxa"/>
          </w:tcPr>
          <w:p w14:paraId="37E88549" w14:textId="132FE099" w:rsidR="00D20C30" w:rsidDel="00D37715" w:rsidRDefault="00D20C30" w:rsidP="00A72A60">
            <w:pPr>
              <w:spacing w:line="360" w:lineRule="auto"/>
              <w:rPr>
                <w:del w:id="4081" w:author="phuong vu" w:date="2018-11-22T19:34:00Z"/>
                <w:lang w:val="en-US"/>
              </w:rPr>
            </w:pPr>
            <w:del w:id="4082" w:author="phuong vu" w:date="2018-11-22T19:34:00Z">
              <w:r w:rsidDel="00D37715">
                <w:rPr>
                  <w:lang w:val="en-US"/>
                </w:rPr>
                <w:delText>inputText</w:delText>
              </w:r>
              <w:bookmarkStart w:id="4083" w:name="_Toc530679496"/>
              <w:bookmarkEnd w:id="4083"/>
            </w:del>
          </w:p>
        </w:tc>
        <w:tc>
          <w:tcPr>
            <w:tcW w:w="2970" w:type="dxa"/>
          </w:tcPr>
          <w:p w14:paraId="6E4E12D0" w14:textId="78772E7D" w:rsidR="00D20C30" w:rsidDel="00D37715" w:rsidRDefault="00D20C30" w:rsidP="00A72A60">
            <w:pPr>
              <w:spacing w:line="360" w:lineRule="auto"/>
              <w:rPr>
                <w:del w:id="4084" w:author="phuong vu" w:date="2018-11-22T19:34:00Z"/>
                <w:lang w:val="en-US"/>
              </w:rPr>
            </w:pPr>
            <w:del w:id="4085" w:author="phuong vu" w:date="2018-11-22T19:34:00Z">
              <w:r w:rsidDel="00D37715">
                <w:rPr>
                  <w:lang w:val="en-US"/>
                </w:rPr>
                <w:delText>Thời gian trả đồ</w:delText>
              </w:r>
              <w:bookmarkStart w:id="4086" w:name="_Toc530679497"/>
              <w:bookmarkEnd w:id="4086"/>
            </w:del>
          </w:p>
        </w:tc>
        <w:tc>
          <w:tcPr>
            <w:tcW w:w="1266" w:type="dxa"/>
          </w:tcPr>
          <w:p w14:paraId="4434B8D6" w14:textId="0F3F6314" w:rsidR="00D20C30" w:rsidDel="00D37715" w:rsidRDefault="00D20C30" w:rsidP="00A72A60">
            <w:pPr>
              <w:spacing w:line="360" w:lineRule="auto"/>
              <w:rPr>
                <w:del w:id="4087" w:author="phuong vu" w:date="2018-11-22T19:34:00Z"/>
                <w:lang w:val="en-US"/>
              </w:rPr>
            </w:pPr>
            <w:bookmarkStart w:id="4088" w:name="_Toc530679498"/>
            <w:bookmarkEnd w:id="4088"/>
          </w:p>
        </w:tc>
        <w:tc>
          <w:tcPr>
            <w:tcW w:w="1756" w:type="dxa"/>
          </w:tcPr>
          <w:p w14:paraId="35A3CC93" w14:textId="0DC8BEE0" w:rsidR="00D20C30" w:rsidDel="00D37715" w:rsidRDefault="00D20C30" w:rsidP="00A72A60">
            <w:pPr>
              <w:spacing w:line="360" w:lineRule="auto"/>
              <w:rPr>
                <w:del w:id="4089" w:author="phuong vu" w:date="2018-11-22T19:34:00Z"/>
                <w:lang w:val="en-US"/>
              </w:rPr>
            </w:pPr>
            <w:bookmarkStart w:id="4090" w:name="_Toc530679499"/>
            <w:bookmarkEnd w:id="4090"/>
          </w:p>
        </w:tc>
        <w:bookmarkStart w:id="4091" w:name="_Toc530679500"/>
        <w:bookmarkEnd w:id="4091"/>
      </w:tr>
      <w:tr w:rsidR="00451F3E" w:rsidDel="00D37715" w14:paraId="4B76FFA3" w14:textId="1369A235" w:rsidTr="00A72A60">
        <w:trPr>
          <w:del w:id="4092" w:author="phuong vu" w:date="2018-11-22T19:34:00Z"/>
        </w:trPr>
        <w:tc>
          <w:tcPr>
            <w:tcW w:w="805" w:type="dxa"/>
          </w:tcPr>
          <w:p w14:paraId="17AC425E" w14:textId="539A17BE" w:rsidR="00451F3E" w:rsidDel="00D37715" w:rsidRDefault="00451F3E" w:rsidP="00A72A60">
            <w:pPr>
              <w:spacing w:line="360" w:lineRule="auto"/>
              <w:jc w:val="center"/>
              <w:rPr>
                <w:del w:id="4093" w:author="phuong vu" w:date="2018-11-22T19:34:00Z"/>
                <w:lang w:val="en-US"/>
              </w:rPr>
            </w:pPr>
            <w:del w:id="4094" w:author="phuong vu" w:date="2018-11-21T20:38:00Z">
              <w:r w:rsidDel="00C20A03">
                <w:rPr>
                  <w:lang w:val="en-US"/>
                </w:rPr>
                <w:delText>3</w:delText>
              </w:r>
            </w:del>
            <w:bookmarkStart w:id="4095" w:name="_Toc530679501"/>
            <w:bookmarkEnd w:id="4095"/>
          </w:p>
        </w:tc>
        <w:tc>
          <w:tcPr>
            <w:tcW w:w="1980" w:type="dxa"/>
          </w:tcPr>
          <w:p w14:paraId="467ACDAA" w14:textId="29C71ACE" w:rsidR="00451F3E" w:rsidDel="00D37715" w:rsidRDefault="00451F3E" w:rsidP="00A72A60">
            <w:pPr>
              <w:spacing w:line="360" w:lineRule="auto"/>
              <w:rPr>
                <w:del w:id="4096" w:author="phuong vu" w:date="2018-11-22T19:34:00Z"/>
                <w:lang w:val="en-US"/>
              </w:rPr>
            </w:pPr>
            <w:del w:id="4097" w:author="phuong vu" w:date="2018-11-22T19:34:00Z">
              <w:r w:rsidDel="00D37715">
                <w:rPr>
                  <w:lang w:val="en-US"/>
                </w:rPr>
                <w:delText>button</w:delText>
              </w:r>
              <w:bookmarkStart w:id="4098" w:name="_Toc530679502"/>
              <w:bookmarkEnd w:id="4098"/>
            </w:del>
          </w:p>
        </w:tc>
        <w:tc>
          <w:tcPr>
            <w:tcW w:w="2970" w:type="dxa"/>
          </w:tcPr>
          <w:p w14:paraId="7030D177" w14:textId="464A37FB" w:rsidR="00451F3E" w:rsidDel="00D37715" w:rsidRDefault="00451F3E" w:rsidP="00A72A60">
            <w:pPr>
              <w:spacing w:line="360" w:lineRule="auto"/>
              <w:rPr>
                <w:del w:id="4099" w:author="phuong vu" w:date="2018-11-22T19:34:00Z"/>
                <w:lang w:val="en-US"/>
              </w:rPr>
            </w:pPr>
            <w:del w:id="4100" w:author="phuong vu" w:date="2018-11-22T19:34:00Z">
              <w:r w:rsidDel="00D37715">
                <w:rPr>
                  <w:lang w:val="en-US"/>
                </w:rPr>
                <w:delText>Cập nhật biên nhận</w:delText>
              </w:r>
              <w:bookmarkStart w:id="4101" w:name="_Toc530679503"/>
              <w:bookmarkEnd w:id="4101"/>
            </w:del>
          </w:p>
        </w:tc>
        <w:tc>
          <w:tcPr>
            <w:tcW w:w="1266" w:type="dxa"/>
          </w:tcPr>
          <w:p w14:paraId="1BE0B2DA" w14:textId="285266A3" w:rsidR="00451F3E" w:rsidDel="00D37715" w:rsidRDefault="00451F3E" w:rsidP="00A72A60">
            <w:pPr>
              <w:spacing w:line="360" w:lineRule="auto"/>
              <w:rPr>
                <w:del w:id="4102" w:author="phuong vu" w:date="2018-11-22T19:34:00Z"/>
                <w:lang w:val="en-US"/>
              </w:rPr>
            </w:pPr>
            <w:bookmarkStart w:id="4103" w:name="_Toc530679504"/>
            <w:bookmarkEnd w:id="4103"/>
          </w:p>
        </w:tc>
        <w:tc>
          <w:tcPr>
            <w:tcW w:w="1756" w:type="dxa"/>
          </w:tcPr>
          <w:p w14:paraId="163A08F9" w14:textId="7C383581" w:rsidR="00451F3E" w:rsidDel="00D37715" w:rsidRDefault="00451F3E" w:rsidP="00A72A60">
            <w:pPr>
              <w:spacing w:line="360" w:lineRule="auto"/>
              <w:rPr>
                <w:del w:id="4104" w:author="phuong vu" w:date="2018-11-22T19:34:00Z"/>
                <w:lang w:val="en-US"/>
              </w:rPr>
            </w:pPr>
            <w:bookmarkStart w:id="4105" w:name="_Toc530679505"/>
            <w:bookmarkEnd w:id="4105"/>
          </w:p>
        </w:tc>
        <w:bookmarkStart w:id="4106" w:name="_Toc530679506"/>
        <w:bookmarkEnd w:id="4106"/>
      </w:tr>
    </w:tbl>
    <w:p w14:paraId="3C777AFC" w14:textId="568086F9" w:rsidR="00451F3E" w:rsidRPr="00C95C85" w:rsidDel="00D37715" w:rsidRDefault="00451F3E" w:rsidP="00C95C85">
      <w:pPr>
        <w:rPr>
          <w:del w:id="4107" w:author="phuong vu" w:date="2018-11-22T19:34:00Z"/>
          <w:lang w:val="en-US"/>
        </w:rPr>
      </w:pPr>
      <w:bookmarkStart w:id="4108" w:name="_Toc530679507"/>
      <w:bookmarkEnd w:id="4108"/>
    </w:p>
    <w:p w14:paraId="546B60C6" w14:textId="13BB0537" w:rsidR="00070C2F" w:rsidDel="00D37715" w:rsidRDefault="00070C2F" w:rsidP="00070C2F">
      <w:pPr>
        <w:pStyle w:val="Heading6"/>
        <w:rPr>
          <w:del w:id="4109" w:author="phuong vu" w:date="2018-11-22T19:34:00Z"/>
          <w:lang w:val="en-US"/>
        </w:rPr>
      </w:pPr>
      <w:del w:id="4110" w:author="phuong vu" w:date="2018-11-22T19:34:00Z">
        <w:r w:rsidDel="00D37715">
          <w:rPr>
            <w:lang w:val="en-US"/>
          </w:rPr>
          <w:delText>Dữ liệu sử dụng</w:delText>
        </w:r>
        <w:bookmarkStart w:id="4111" w:name="_Toc530679508"/>
        <w:bookmarkEnd w:id="4111"/>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rsidDel="00D37715" w14:paraId="628AF005" w14:textId="09FA32C9" w:rsidTr="00A72A60">
        <w:trPr>
          <w:del w:id="4112" w:author="phuong vu" w:date="2018-11-22T19:34:00Z"/>
        </w:trPr>
        <w:tc>
          <w:tcPr>
            <w:tcW w:w="805" w:type="dxa"/>
            <w:vMerge w:val="restart"/>
            <w:vAlign w:val="center"/>
          </w:tcPr>
          <w:p w14:paraId="6A66E82D" w14:textId="599A6D94" w:rsidR="00DE2334" w:rsidRPr="007F1EF1" w:rsidDel="00D37715" w:rsidRDefault="00DE2334" w:rsidP="00A72A60">
            <w:pPr>
              <w:spacing w:line="360" w:lineRule="auto"/>
              <w:jc w:val="center"/>
              <w:rPr>
                <w:del w:id="4113" w:author="phuong vu" w:date="2018-11-22T19:34:00Z"/>
                <w:b/>
                <w:lang w:val="en-US"/>
              </w:rPr>
            </w:pPr>
            <w:del w:id="4114" w:author="phuong vu" w:date="2018-11-22T19:34:00Z">
              <w:r w:rsidRPr="007F1EF1" w:rsidDel="00D37715">
                <w:rPr>
                  <w:b/>
                  <w:lang w:val="en-US"/>
                </w:rPr>
                <w:delText>STT</w:delText>
              </w:r>
              <w:bookmarkStart w:id="4115" w:name="_Toc530679509"/>
              <w:bookmarkEnd w:id="4115"/>
            </w:del>
          </w:p>
        </w:tc>
        <w:tc>
          <w:tcPr>
            <w:tcW w:w="2120" w:type="dxa"/>
            <w:vMerge w:val="restart"/>
            <w:vAlign w:val="center"/>
          </w:tcPr>
          <w:p w14:paraId="08E5ED4E" w14:textId="0A4A3B8E" w:rsidR="00DE2334" w:rsidRPr="007F1EF1" w:rsidDel="00D37715" w:rsidRDefault="00DE2334" w:rsidP="00A72A60">
            <w:pPr>
              <w:spacing w:line="360" w:lineRule="auto"/>
              <w:jc w:val="center"/>
              <w:rPr>
                <w:del w:id="4116" w:author="phuong vu" w:date="2018-11-22T19:34:00Z"/>
                <w:b/>
                <w:lang w:val="en-US"/>
              </w:rPr>
            </w:pPr>
            <w:del w:id="4117" w:author="phuong vu" w:date="2018-11-22T19:34:00Z">
              <w:r w:rsidRPr="007F1EF1" w:rsidDel="00D37715">
                <w:rPr>
                  <w:b/>
                  <w:lang w:val="en-US"/>
                </w:rPr>
                <w:delText>Tên bảng/</w:delText>
              </w:r>
              <w:bookmarkStart w:id="4118" w:name="_Toc530679510"/>
              <w:bookmarkEnd w:id="4118"/>
            </w:del>
          </w:p>
          <w:p w14:paraId="77CD6C79" w14:textId="12883B19" w:rsidR="00DE2334" w:rsidRPr="007F1EF1" w:rsidDel="00D37715" w:rsidRDefault="00DE2334" w:rsidP="00A72A60">
            <w:pPr>
              <w:spacing w:line="360" w:lineRule="auto"/>
              <w:jc w:val="center"/>
              <w:rPr>
                <w:del w:id="4119" w:author="phuong vu" w:date="2018-11-22T19:34:00Z"/>
                <w:b/>
                <w:lang w:val="en-US"/>
              </w:rPr>
            </w:pPr>
            <w:del w:id="4120" w:author="phuong vu" w:date="2018-11-22T19:34:00Z">
              <w:r w:rsidRPr="007F1EF1" w:rsidDel="00D37715">
                <w:rPr>
                  <w:b/>
                  <w:lang w:val="en-US"/>
                </w:rPr>
                <w:delText>Cấu tr</w:delText>
              </w:r>
              <w:r w:rsidDel="00D37715">
                <w:rPr>
                  <w:b/>
                  <w:lang w:val="en-US"/>
                </w:rPr>
                <w:delText>ú</w:delText>
              </w:r>
              <w:r w:rsidRPr="007F1EF1" w:rsidDel="00D37715">
                <w:rPr>
                  <w:b/>
                  <w:lang w:val="en-US"/>
                </w:rPr>
                <w:delText>c dữ liệu</w:delText>
              </w:r>
              <w:bookmarkStart w:id="4121" w:name="_Toc530679511"/>
              <w:bookmarkEnd w:id="4121"/>
            </w:del>
          </w:p>
        </w:tc>
        <w:tc>
          <w:tcPr>
            <w:tcW w:w="5852" w:type="dxa"/>
            <w:gridSpan w:val="4"/>
            <w:vAlign w:val="center"/>
          </w:tcPr>
          <w:p w14:paraId="1EC7656E" w14:textId="57DE65F4" w:rsidR="00DE2334" w:rsidRPr="007F1EF1" w:rsidDel="00D37715" w:rsidRDefault="00DE2334" w:rsidP="00A72A60">
            <w:pPr>
              <w:spacing w:line="360" w:lineRule="auto"/>
              <w:jc w:val="center"/>
              <w:rPr>
                <w:del w:id="4122" w:author="phuong vu" w:date="2018-11-22T19:34:00Z"/>
                <w:b/>
                <w:lang w:val="en-US"/>
              </w:rPr>
            </w:pPr>
            <w:del w:id="4123" w:author="phuong vu" w:date="2018-11-22T19:34:00Z">
              <w:r w:rsidRPr="007F1EF1" w:rsidDel="00D37715">
                <w:rPr>
                  <w:b/>
                  <w:lang w:val="en-US"/>
                </w:rPr>
                <w:delText>Phương thức</w:delText>
              </w:r>
              <w:bookmarkStart w:id="4124" w:name="_Toc530679512"/>
              <w:bookmarkEnd w:id="4124"/>
            </w:del>
          </w:p>
        </w:tc>
        <w:bookmarkStart w:id="4125" w:name="_Toc530679513"/>
        <w:bookmarkEnd w:id="4125"/>
      </w:tr>
      <w:tr w:rsidR="00DE2334" w:rsidDel="00D37715" w14:paraId="6F53A699" w14:textId="44E47070" w:rsidTr="00A72A60">
        <w:trPr>
          <w:del w:id="4126" w:author="phuong vu" w:date="2018-11-22T19:34:00Z"/>
        </w:trPr>
        <w:tc>
          <w:tcPr>
            <w:tcW w:w="805" w:type="dxa"/>
            <w:vMerge/>
            <w:vAlign w:val="center"/>
          </w:tcPr>
          <w:p w14:paraId="0726DF77" w14:textId="5E7B0722" w:rsidR="00DE2334" w:rsidRPr="007F1EF1" w:rsidDel="00D37715" w:rsidRDefault="00DE2334" w:rsidP="00A72A60">
            <w:pPr>
              <w:spacing w:line="360" w:lineRule="auto"/>
              <w:jc w:val="center"/>
              <w:rPr>
                <w:del w:id="4127" w:author="phuong vu" w:date="2018-11-22T19:34:00Z"/>
                <w:b/>
                <w:lang w:val="en-US"/>
              </w:rPr>
            </w:pPr>
            <w:bookmarkStart w:id="4128" w:name="_Toc530679514"/>
            <w:bookmarkEnd w:id="4128"/>
          </w:p>
        </w:tc>
        <w:tc>
          <w:tcPr>
            <w:tcW w:w="2120" w:type="dxa"/>
            <w:vMerge/>
            <w:vAlign w:val="center"/>
          </w:tcPr>
          <w:p w14:paraId="79577E11" w14:textId="30CD9372" w:rsidR="00DE2334" w:rsidRPr="007F1EF1" w:rsidDel="00D37715" w:rsidRDefault="00DE2334" w:rsidP="00A72A60">
            <w:pPr>
              <w:spacing w:line="360" w:lineRule="auto"/>
              <w:jc w:val="center"/>
              <w:rPr>
                <w:del w:id="4129" w:author="phuong vu" w:date="2018-11-22T19:34:00Z"/>
                <w:b/>
                <w:lang w:val="en-US"/>
              </w:rPr>
            </w:pPr>
            <w:bookmarkStart w:id="4130" w:name="_Toc530679515"/>
            <w:bookmarkEnd w:id="4130"/>
          </w:p>
        </w:tc>
        <w:tc>
          <w:tcPr>
            <w:tcW w:w="1463" w:type="dxa"/>
            <w:vAlign w:val="center"/>
          </w:tcPr>
          <w:p w14:paraId="2C8C47F7" w14:textId="28D8DEE0" w:rsidR="00DE2334" w:rsidRPr="007F1EF1" w:rsidDel="00D37715" w:rsidRDefault="00DE2334" w:rsidP="00A72A60">
            <w:pPr>
              <w:spacing w:line="360" w:lineRule="auto"/>
              <w:jc w:val="center"/>
              <w:rPr>
                <w:del w:id="4131" w:author="phuong vu" w:date="2018-11-22T19:34:00Z"/>
                <w:b/>
                <w:lang w:val="en-US"/>
              </w:rPr>
            </w:pPr>
            <w:del w:id="4132" w:author="phuong vu" w:date="2018-11-22T19:34:00Z">
              <w:r w:rsidRPr="007F1EF1" w:rsidDel="00D37715">
                <w:rPr>
                  <w:b/>
                  <w:lang w:val="en-US"/>
                </w:rPr>
                <w:delText>Thêm</w:delText>
              </w:r>
              <w:bookmarkStart w:id="4133" w:name="_Toc530679516"/>
              <w:bookmarkEnd w:id="4133"/>
            </w:del>
          </w:p>
        </w:tc>
        <w:tc>
          <w:tcPr>
            <w:tcW w:w="1463" w:type="dxa"/>
            <w:vAlign w:val="center"/>
          </w:tcPr>
          <w:p w14:paraId="1CB196E4" w14:textId="4723FFE8" w:rsidR="00DE2334" w:rsidRPr="007F1EF1" w:rsidDel="00D37715" w:rsidRDefault="00DE2334" w:rsidP="00A72A60">
            <w:pPr>
              <w:spacing w:line="360" w:lineRule="auto"/>
              <w:jc w:val="center"/>
              <w:rPr>
                <w:del w:id="4134" w:author="phuong vu" w:date="2018-11-22T19:34:00Z"/>
                <w:b/>
                <w:lang w:val="en-US"/>
              </w:rPr>
            </w:pPr>
            <w:del w:id="4135" w:author="phuong vu" w:date="2018-11-22T19:34:00Z">
              <w:r w:rsidRPr="007F1EF1" w:rsidDel="00D37715">
                <w:rPr>
                  <w:b/>
                  <w:lang w:val="en-US"/>
                </w:rPr>
                <w:delText>Sửa</w:delText>
              </w:r>
              <w:bookmarkStart w:id="4136" w:name="_Toc530679517"/>
              <w:bookmarkEnd w:id="4136"/>
            </w:del>
          </w:p>
        </w:tc>
        <w:tc>
          <w:tcPr>
            <w:tcW w:w="1463" w:type="dxa"/>
            <w:vAlign w:val="center"/>
          </w:tcPr>
          <w:p w14:paraId="63F6593B" w14:textId="39BD31F0" w:rsidR="00DE2334" w:rsidRPr="007F1EF1" w:rsidDel="00D37715" w:rsidRDefault="00DE2334" w:rsidP="00A72A60">
            <w:pPr>
              <w:spacing w:line="360" w:lineRule="auto"/>
              <w:jc w:val="center"/>
              <w:rPr>
                <w:del w:id="4137" w:author="phuong vu" w:date="2018-11-22T19:34:00Z"/>
                <w:b/>
                <w:lang w:val="en-US"/>
              </w:rPr>
            </w:pPr>
            <w:del w:id="4138" w:author="phuong vu" w:date="2018-11-22T19:34:00Z">
              <w:r w:rsidRPr="007F1EF1" w:rsidDel="00D37715">
                <w:rPr>
                  <w:b/>
                  <w:lang w:val="en-US"/>
                </w:rPr>
                <w:delText>Xóa</w:delText>
              </w:r>
              <w:bookmarkStart w:id="4139" w:name="_Toc530679518"/>
              <w:bookmarkEnd w:id="4139"/>
            </w:del>
          </w:p>
        </w:tc>
        <w:tc>
          <w:tcPr>
            <w:tcW w:w="1463" w:type="dxa"/>
            <w:vAlign w:val="center"/>
          </w:tcPr>
          <w:p w14:paraId="7CCA134F" w14:textId="68A96068" w:rsidR="00DE2334" w:rsidRPr="007F1EF1" w:rsidDel="00D37715" w:rsidRDefault="00DE2334" w:rsidP="00A72A60">
            <w:pPr>
              <w:spacing w:line="360" w:lineRule="auto"/>
              <w:jc w:val="center"/>
              <w:rPr>
                <w:del w:id="4140" w:author="phuong vu" w:date="2018-11-22T19:34:00Z"/>
                <w:b/>
                <w:lang w:val="en-US"/>
              </w:rPr>
            </w:pPr>
            <w:del w:id="4141" w:author="phuong vu" w:date="2018-11-22T19:34:00Z">
              <w:r w:rsidRPr="007F1EF1" w:rsidDel="00D37715">
                <w:rPr>
                  <w:b/>
                  <w:lang w:val="en-US"/>
                </w:rPr>
                <w:delText>Truy vấn</w:delText>
              </w:r>
              <w:bookmarkStart w:id="4142" w:name="_Toc530679519"/>
              <w:bookmarkEnd w:id="4142"/>
            </w:del>
          </w:p>
        </w:tc>
        <w:bookmarkStart w:id="4143" w:name="_Toc530679520"/>
        <w:bookmarkEnd w:id="4143"/>
      </w:tr>
      <w:tr w:rsidR="00DE2334" w:rsidDel="00D37715" w14:paraId="64E7F16A" w14:textId="571E28BE" w:rsidTr="00A72A60">
        <w:trPr>
          <w:del w:id="4144" w:author="phuong vu" w:date="2018-11-22T19:34:00Z"/>
        </w:trPr>
        <w:tc>
          <w:tcPr>
            <w:tcW w:w="805" w:type="dxa"/>
          </w:tcPr>
          <w:p w14:paraId="772B20CF" w14:textId="2AF99FD3" w:rsidR="00DE2334" w:rsidDel="00D37715" w:rsidRDefault="00DE2334" w:rsidP="00A72A60">
            <w:pPr>
              <w:spacing w:line="360" w:lineRule="auto"/>
              <w:jc w:val="center"/>
              <w:rPr>
                <w:del w:id="4145" w:author="phuong vu" w:date="2018-11-22T19:34:00Z"/>
                <w:lang w:val="en-US"/>
              </w:rPr>
            </w:pPr>
            <w:del w:id="4146" w:author="phuong vu" w:date="2018-11-22T19:34:00Z">
              <w:r w:rsidDel="00D37715">
                <w:rPr>
                  <w:lang w:val="en-US"/>
                </w:rPr>
                <w:delText>1</w:delText>
              </w:r>
              <w:bookmarkStart w:id="4147" w:name="_Toc530679521"/>
              <w:bookmarkEnd w:id="4147"/>
            </w:del>
          </w:p>
        </w:tc>
        <w:tc>
          <w:tcPr>
            <w:tcW w:w="2120" w:type="dxa"/>
          </w:tcPr>
          <w:p w14:paraId="4C968E53" w14:textId="3D52C421" w:rsidR="00DE2334" w:rsidDel="00D37715" w:rsidRDefault="00DE2334" w:rsidP="00A72A60">
            <w:pPr>
              <w:spacing w:line="360" w:lineRule="auto"/>
              <w:rPr>
                <w:del w:id="4148" w:author="phuong vu" w:date="2018-11-22T19:34:00Z"/>
                <w:lang w:val="en-US"/>
              </w:rPr>
            </w:pPr>
            <w:del w:id="4149" w:author="phuong vu" w:date="2018-11-22T19:34:00Z">
              <w:r w:rsidDel="00D37715">
                <w:rPr>
                  <w:lang w:val="en-US"/>
                </w:rPr>
                <w:delText>customer_order</w:delText>
              </w:r>
              <w:bookmarkStart w:id="4150" w:name="_Toc530679522"/>
              <w:bookmarkEnd w:id="4150"/>
            </w:del>
          </w:p>
        </w:tc>
        <w:tc>
          <w:tcPr>
            <w:tcW w:w="1463" w:type="dxa"/>
          </w:tcPr>
          <w:p w14:paraId="46DED9FF" w14:textId="2B3AE83A" w:rsidR="00DE2334" w:rsidDel="00D37715" w:rsidRDefault="00DE2334" w:rsidP="00A72A60">
            <w:pPr>
              <w:spacing w:line="360" w:lineRule="auto"/>
              <w:jc w:val="center"/>
              <w:rPr>
                <w:del w:id="4151" w:author="phuong vu" w:date="2018-11-22T19:34:00Z"/>
                <w:lang w:val="en-US"/>
              </w:rPr>
            </w:pPr>
            <w:bookmarkStart w:id="4152" w:name="_Toc530679523"/>
            <w:bookmarkEnd w:id="4152"/>
          </w:p>
        </w:tc>
        <w:tc>
          <w:tcPr>
            <w:tcW w:w="1463" w:type="dxa"/>
          </w:tcPr>
          <w:p w14:paraId="6E5DEF4A" w14:textId="288EA2C5" w:rsidR="00DE2334" w:rsidDel="00D37715" w:rsidRDefault="00DE2334" w:rsidP="00A72A60">
            <w:pPr>
              <w:spacing w:line="360" w:lineRule="auto"/>
              <w:jc w:val="center"/>
              <w:rPr>
                <w:del w:id="4153" w:author="phuong vu" w:date="2018-11-22T19:34:00Z"/>
                <w:lang w:val="en-US"/>
              </w:rPr>
            </w:pPr>
            <w:del w:id="4154" w:author="phuong vu" w:date="2018-11-22T19:34:00Z">
              <w:r w:rsidDel="00D37715">
                <w:rPr>
                  <w:lang w:val="en-US"/>
                </w:rPr>
                <w:delText>X</w:delText>
              </w:r>
              <w:bookmarkStart w:id="4155" w:name="_Toc530679524"/>
              <w:bookmarkEnd w:id="4155"/>
            </w:del>
          </w:p>
        </w:tc>
        <w:tc>
          <w:tcPr>
            <w:tcW w:w="1463" w:type="dxa"/>
          </w:tcPr>
          <w:p w14:paraId="24B1DA0D" w14:textId="03072AE0" w:rsidR="00DE2334" w:rsidDel="00D37715" w:rsidRDefault="00DE2334" w:rsidP="00A72A60">
            <w:pPr>
              <w:spacing w:line="360" w:lineRule="auto"/>
              <w:jc w:val="center"/>
              <w:rPr>
                <w:del w:id="4156" w:author="phuong vu" w:date="2018-11-22T19:34:00Z"/>
                <w:lang w:val="en-US"/>
              </w:rPr>
            </w:pPr>
            <w:bookmarkStart w:id="4157" w:name="_Toc530679525"/>
            <w:bookmarkEnd w:id="4157"/>
          </w:p>
        </w:tc>
        <w:tc>
          <w:tcPr>
            <w:tcW w:w="1463" w:type="dxa"/>
          </w:tcPr>
          <w:p w14:paraId="5606FB6A" w14:textId="4504758B" w:rsidR="00DE2334" w:rsidDel="00D37715" w:rsidRDefault="00DE2334" w:rsidP="00A72A60">
            <w:pPr>
              <w:jc w:val="center"/>
              <w:rPr>
                <w:del w:id="4158" w:author="phuong vu" w:date="2018-11-22T19:34:00Z"/>
                <w:lang w:val="en-US"/>
              </w:rPr>
            </w:pPr>
            <w:bookmarkStart w:id="4159" w:name="_Toc530679526"/>
            <w:bookmarkEnd w:id="4159"/>
          </w:p>
        </w:tc>
        <w:bookmarkStart w:id="4160" w:name="_Toc530679527"/>
        <w:bookmarkEnd w:id="4160"/>
      </w:tr>
      <w:tr w:rsidR="00DE2334" w:rsidDel="00D37715" w14:paraId="7F4697A0" w14:textId="359B75BF" w:rsidTr="00A72A60">
        <w:trPr>
          <w:del w:id="4161" w:author="phuong vu" w:date="2018-11-22T19:34:00Z"/>
        </w:trPr>
        <w:tc>
          <w:tcPr>
            <w:tcW w:w="805" w:type="dxa"/>
          </w:tcPr>
          <w:p w14:paraId="31255C88" w14:textId="1FE24751" w:rsidR="00DE2334" w:rsidDel="00D37715" w:rsidRDefault="00DE2334" w:rsidP="00A72A60">
            <w:pPr>
              <w:spacing w:line="360" w:lineRule="auto"/>
              <w:jc w:val="center"/>
              <w:rPr>
                <w:del w:id="4162" w:author="phuong vu" w:date="2018-11-22T19:34:00Z"/>
                <w:lang w:val="en-US"/>
              </w:rPr>
            </w:pPr>
            <w:del w:id="4163" w:author="phuong vu" w:date="2018-11-22T19:34:00Z">
              <w:r w:rsidDel="00D37715">
                <w:rPr>
                  <w:lang w:val="en-US"/>
                </w:rPr>
                <w:delText>2</w:delText>
              </w:r>
              <w:bookmarkStart w:id="4164" w:name="_Toc530679528"/>
              <w:bookmarkEnd w:id="4164"/>
            </w:del>
          </w:p>
        </w:tc>
        <w:tc>
          <w:tcPr>
            <w:tcW w:w="2120" w:type="dxa"/>
          </w:tcPr>
          <w:p w14:paraId="015B8BE7" w14:textId="37FEB3B0" w:rsidR="00DE2334" w:rsidDel="00D37715" w:rsidRDefault="00DE2334" w:rsidP="00A72A60">
            <w:pPr>
              <w:spacing w:line="360" w:lineRule="auto"/>
              <w:rPr>
                <w:del w:id="4165" w:author="phuong vu" w:date="2018-11-22T19:34:00Z"/>
                <w:lang w:val="en-US"/>
              </w:rPr>
            </w:pPr>
            <w:del w:id="4166" w:author="phuong vu" w:date="2018-11-22T19:34:00Z">
              <w:r w:rsidDel="00D37715">
                <w:rPr>
                  <w:lang w:val="en-US"/>
                </w:rPr>
                <w:delText>task</w:delText>
              </w:r>
              <w:bookmarkStart w:id="4167" w:name="_Toc530679529"/>
              <w:bookmarkEnd w:id="4167"/>
            </w:del>
          </w:p>
        </w:tc>
        <w:tc>
          <w:tcPr>
            <w:tcW w:w="1463" w:type="dxa"/>
          </w:tcPr>
          <w:p w14:paraId="3012BCC4" w14:textId="5769B654" w:rsidR="00DE2334" w:rsidDel="00D37715" w:rsidRDefault="00DE2334" w:rsidP="00A72A60">
            <w:pPr>
              <w:spacing w:line="360" w:lineRule="auto"/>
              <w:jc w:val="center"/>
              <w:rPr>
                <w:del w:id="4168" w:author="phuong vu" w:date="2018-11-22T19:34:00Z"/>
                <w:lang w:val="en-US"/>
              </w:rPr>
            </w:pPr>
            <w:del w:id="4169" w:author="phuong vu" w:date="2018-11-22T19:34:00Z">
              <w:r w:rsidDel="00D37715">
                <w:rPr>
                  <w:lang w:val="en-US"/>
                </w:rPr>
                <w:delText>X</w:delText>
              </w:r>
              <w:bookmarkStart w:id="4170" w:name="_Toc530679530"/>
              <w:bookmarkEnd w:id="4170"/>
            </w:del>
          </w:p>
        </w:tc>
        <w:tc>
          <w:tcPr>
            <w:tcW w:w="1463" w:type="dxa"/>
          </w:tcPr>
          <w:p w14:paraId="59E0663F" w14:textId="32BA7AB2" w:rsidR="00DE2334" w:rsidDel="00D37715" w:rsidRDefault="00DE2334" w:rsidP="00A72A60">
            <w:pPr>
              <w:spacing w:line="360" w:lineRule="auto"/>
              <w:jc w:val="center"/>
              <w:rPr>
                <w:del w:id="4171" w:author="phuong vu" w:date="2018-11-22T19:34:00Z"/>
                <w:lang w:val="en-US"/>
              </w:rPr>
            </w:pPr>
            <w:del w:id="4172" w:author="phuong vu" w:date="2018-11-22T19:34:00Z">
              <w:r w:rsidDel="00D37715">
                <w:rPr>
                  <w:lang w:val="en-US"/>
                </w:rPr>
                <w:delText>X</w:delText>
              </w:r>
              <w:bookmarkStart w:id="4173" w:name="_Toc530679531"/>
              <w:bookmarkEnd w:id="4173"/>
            </w:del>
          </w:p>
        </w:tc>
        <w:tc>
          <w:tcPr>
            <w:tcW w:w="1463" w:type="dxa"/>
          </w:tcPr>
          <w:p w14:paraId="10BF6953" w14:textId="3701CBC4" w:rsidR="00DE2334" w:rsidDel="00D37715" w:rsidRDefault="00DE2334" w:rsidP="00A72A60">
            <w:pPr>
              <w:spacing w:line="360" w:lineRule="auto"/>
              <w:jc w:val="center"/>
              <w:rPr>
                <w:del w:id="4174" w:author="phuong vu" w:date="2018-11-22T19:34:00Z"/>
                <w:lang w:val="en-US"/>
              </w:rPr>
            </w:pPr>
            <w:bookmarkStart w:id="4175" w:name="_Toc530679532"/>
            <w:bookmarkEnd w:id="4175"/>
          </w:p>
        </w:tc>
        <w:tc>
          <w:tcPr>
            <w:tcW w:w="1463" w:type="dxa"/>
          </w:tcPr>
          <w:p w14:paraId="1A385CA3" w14:textId="5AF2F485" w:rsidR="00DE2334" w:rsidDel="00D37715" w:rsidRDefault="00DE2334" w:rsidP="00A72A60">
            <w:pPr>
              <w:jc w:val="center"/>
              <w:rPr>
                <w:del w:id="4176" w:author="phuong vu" w:date="2018-11-22T19:34:00Z"/>
                <w:lang w:val="en-US"/>
              </w:rPr>
            </w:pPr>
            <w:bookmarkStart w:id="4177" w:name="_Toc530679533"/>
            <w:bookmarkEnd w:id="4177"/>
          </w:p>
        </w:tc>
        <w:bookmarkStart w:id="4178" w:name="_Toc530679534"/>
        <w:bookmarkEnd w:id="4178"/>
      </w:tr>
      <w:tr w:rsidR="00DE2334" w:rsidDel="00D37715" w14:paraId="1094F5B4" w14:textId="1978036B" w:rsidTr="00A72A60">
        <w:trPr>
          <w:del w:id="4179" w:author="phuong vu" w:date="2018-11-22T19:34:00Z"/>
        </w:trPr>
        <w:tc>
          <w:tcPr>
            <w:tcW w:w="805" w:type="dxa"/>
          </w:tcPr>
          <w:p w14:paraId="5233E117" w14:textId="48C2F249" w:rsidR="00DE2334" w:rsidDel="00D37715" w:rsidRDefault="00DE2334" w:rsidP="00A72A60">
            <w:pPr>
              <w:spacing w:line="360" w:lineRule="auto"/>
              <w:jc w:val="center"/>
              <w:rPr>
                <w:del w:id="4180" w:author="phuong vu" w:date="2018-11-22T19:34:00Z"/>
                <w:lang w:val="en-US"/>
              </w:rPr>
            </w:pPr>
            <w:del w:id="4181" w:author="phuong vu" w:date="2018-11-22T19:34:00Z">
              <w:r w:rsidDel="00D37715">
                <w:rPr>
                  <w:lang w:val="en-US"/>
                </w:rPr>
                <w:delText>3</w:delText>
              </w:r>
              <w:bookmarkStart w:id="4182" w:name="_Toc530679535"/>
              <w:bookmarkEnd w:id="4182"/>
            </w:del>
          </w:p>
        </w:tc>
        <w:tc>
          <w:tcPr>
            <w:tcW w:w="2120" w:type="dxa"/>
          </w:tcPr>
          <w:p w14:paraId="2B4F14E3" w14:textId="16276297" w:rsidR="00DE2334" w:rsidDel="00D37715" w:rsidRDefault="00DE2334" w:rsidP="00A72A60">
            <w:pPr>
              <w:spacing w:line="360" w:lineRule="auto"/>
              <w:rPr>
                <w:del w:id="4183" w:author="phuong vu" w:date="2018-11-22T19:34:00Z"/>
                <w:lang w:val="en-US"/>
              </w:rPr>
            </w:pPr>
            <w:del w:id="4184" w:author="phuong vu" w:date="2018-11-22T19:34:00Z">
              <w:r w:rsidDel="00D37715">
                <w:rPr>
                  <w:lang w:val="en-US"/>
                </w:rPr>
                <w:delText>order_detail</w:delText>
              </w:r>
              <w:bookmarkStart w:id="4185" w:name="_Toc530679536"/>
              <w:bookmarkEnd w:id="4185"/>
            </w:del>
          </w:p>
        </w:tc>
        <w:tc>
          <w:tcPr>
            <w:tcW w:w="1463" w:type="dxa"/>
          </w:tcPr>
          <w:p w14:paraId="13E100AA" w14:textId="7FFDEA22" w:rsidR="00DE2334" w:rsidDel="00D37715" w:rsidRDefault="00DE2334" w:rsidP="00A72A60">
            <w:pPr>
              <w:spacing w:line="360" w:lineRule="auto"/>
              <w:jc w:val="center"/>
              <w:rPr>
                <w:del w:id="4186" w:author="phuong vu" w:date="2018-11-22T19:34:00Z"/>
                <w:lang w:val="en-US"/>
              </w:rPr>
            </w:pPr>
            <w:bookmarkStart w:id="4187" w:name="_Toc530679537"/>
            <w:bookmarkEnd w:id="4187"/>
          </w:p>
        </w:tc>
        <w:tc>
          <w:tcPr>
            <w:tcW w:w="1463" w:type="dxa"/>
          </w:tcPr>
          <w:p w14:paraId="39E33613" w14:textId="282D44E3" w:rsidR="00DE2334" w:rsidDel="00D37715" w:rsidRDefault="00DE2334" w:rsidP="00A72A60">
            <w:pPr>
              <w:spacing w:line="360" w:lineRule="auto"/>
              <w:jc w:val="center"/>
              <w:rPr>
                <w:del w:id="4188" w:author="phuong vu" w:date="2018-11-22T19:34:00Z"/>
                <w:lang w:val="en-US"/>
              </w:rPr>
            </w:pPr>
            <w:del w:id="4189" w:author="phuong vu" w:date="2018-11-22T19:34:00Z">
              <w:r w:rsidDel="00D37715">
                <w:rPr>
                  <w:lang w:val="en-US"/>
                </w:rPr>
                <w:delText>X</w:delText>
              </w:r>
              <w:bookmarkStart w:id="4190" w:name="_Toc530679538"/>
              <w:bookmarkEnd w:id="4190"/>
            </w:del>
          </w:p>
        </w:tc>
        <w:tc>
          <w:tcPr>
            <w:tcW w:w="1463" w:type="dxa"/>
          </w:tcPr>
          <w:p w14:paraId="5C9E5935" w14:textId="6BB87FA5" w:rsidR="00DE2334" w:rsidDel="00D37715" w:rsidRDefault="00DE2334" w:rsidP="00A72A60">
            <w:pPr>
              <w:spacing w:line="360" w:lineRule="auto"/>
              <w:jc w:val="center"/>
              <w:rPr>
                <w:del w:id="4191" w:author="phuong vu" w:date="2018-11-22T19:34:00Z"/>
                <w:lang w:val="en-US"/>
              </w:rPr>
            </w:pPr>
            <w:bookmarkStart w:id="4192" w:name="_Toc530679539"/>
            <w:bookmarkEnd w:id="4192"/>
          </w:p>
        </w:tc>
        <w:tc>
          <w:tcPr>
            <w:tcW w:w="1463" w:type="dxa"/>
          </w:tcPr>
          <w:p w14:paraId="41D12C15" w14:textId="2005CC36" w:rsidR="00DE2334" w:rsidDel="00D37715" w:rsidRDefault="00DE2334" w:rsidP="00A72A60">
            <w:pPr>
              <w:jc w:val="center"/>
              <w:rPr>
                <w:del w:id="4193" w:author="phuong vu" w:date="2018-11-22T19:34:00Z"/>
                <w:lang w:val="en-US"/>
              </w:rPr>
            </w:pPr>
            <w:bookmarkStart w:id="4194" w:name="_Toc530679540"/>
            <w:bookmarkEnd w:id="4194"/>
          </w:p>
        </w:tc>
        <w:bookmarkStart w:id="4195" w:name="_Toc530679541"/>
        <w:bookmarkEnd w:id="4195"/>
      </w:tr>
      <w:tr w:rsidR="00DE2334" w:rsidDel="00D37715" w14:paraId="6C98A6F3" w14:textId="295DC719" w:rsidTr="00A72A60">
        <w:trPr>
          <w:del w:id="4196" w:author="phuong vu" w:date="2018-11-22T19:34:00Z"/>
        </w:trPr>
        <w:tc>
          <w:tcPr>
            <w:tcW w:w="805" w:type="dxa"/>
          </w:tcPr>
          <w:p w14:paraId="3DA2A639" w14:textId="11761164" w:rsidR="00DE2334" w:rsidDel="00D37715" w:rsidRDefault="00DE2334" w:rsidP="00A72A60">
            <w:pPr>
              <w:spacing w:line="360" w:lineRule="auto"/>
              <w:jc w:val="center"/>
              <w:rPr>
                <w:del w:id="4197" w:author="phuong vu" w:date="2018-11-22T19:34:00Z"/>
                <w:lang w:val="en-US"/>
              </w:rPr>
            </w:pPr>
            <w:del w:id="4198" w:author="phuong vu" w:date="2018-11-22T19:34:00Z">
              <w:r w:rsidDel="00D37715">
                <w:rPr>
                  <w:lang w:val="en-US"/>
                </w:rPr>
                <w:delText>4</w:delText>
              </w:r>
              <w:bookmarkStart w:id="4199" w:name="_Toc530679542"/>
              <w:bookmarkEnd w:id="4199"/>
            </w:del>
          </w:p>
        </w:tc>
        <w:tc>
          <w:tcPr>
            <w:tcW w:w="2120" w:type="dxa"/>
          </w:tcPr>
          <w:p w14:paraId="23CFBC83" w14:textId="21B0A2C6" w:rsidR="00DE2334" w:rsidDel="00D37715" w:rsidRDefault="00DE2334" w:rsidP="00A72A60">
            <w:pPr>
              <w:spacing w:line="360" w:lineRule="auto"/>
              <w:rPr>
                <w:del w:id="4200" w:author="phuong vu" w:date="2018-11-22T19:34:00Z"/>
                <w:lang w:val="en-US"/>
              </w:rPr>
            </w:pPr>
            <w:del w:id="4201" w:author="phuong vu" w:date="2018-11-22T19:34:00Z">
              <w:r w:rsidDel="00D37715">
                <w:rPr>
                  <w:lang w:val="en-US"/>
                </w:rPr>
                <w:delText>receipt</w:delText>
              </w:r>
              <w:bookmarkStart w:id="4202" w:name="_Toc530679543"/>
              <w:bookmarkEnd w:id="4202"/>
            </w:del>
          </w:p>
        </w:tc>
        <w:tc>
          <w:tcPr>
            <w:tcW w:w="1463" w:type="dxa"/>
          </w:tcPr>
          <w:p w14:paraId="737FC554" w14:textId="106150F0" w:rsidR="00DE2334" w:rsidDel="00D37715" w:rsidRDefault="00DE2334" w:rsidP="00A72A60">
            <w:pPr>
              <w:spacing w:line="360" w:lineRule="auto"/>
              <w:jc w:val="center"/>
              <w:rPr>
                <w:del w:id="4203" w:author="phuong vu" w:date="2018-11-22T19:34:00Z"/>
                <w:lang w:val="en-US"/>
              </w:rPr>
            </w:pPr>
            <w:bookmarkStart w:id="4204" w:name="_Toc530679544"/>
            <w:bookmarkEnd w:id="4204"/>
          </w:p>
        </w:tc>
        <w:tc>
          <w:tcPr>
            <w:tcW w:w="1463" w:type="dxa"/>
          </w:tcPr>
          <w:p w14:paraId="07C21C42" w14:textId="18824933" w:rsidR="00DE2334" w:rsidDel="00D37715" w:rsidRDefault="00DE2334" w:rsidP="00A72A60">
            <w:pPr>
              <w:spacing w:line="360" w:lineRule="auto"/>
              <w:jc w:val="center"/>
              <w:rPr>
                <w:del w:id="4205" w:author="phuong vu" w:date="2018-11-22T19:34:00Z"/>
                <w:lang w:val="en-US"/>
              </w:rPr>
            </w:pPr>
            <w:del w:id="4206" w:author="phuong vu" w:date="2018-11-22T19:34:00Z">
              <w:r w:rsidDel="00D37715">
                <w:rPr>
                  <w:lang w:val="en-US"/>
                </w:rPr>
                <w:delText>X</w:delText>
              </w:r>
              <w:bookmarkStart w:id="4207" w:name="_Toc530679545"/>
              <w:bookmarkEnd w:id="4207"/>
            </w:del>
          </w:p>
        </w:tc>
        <w:tc>
          <w:tcPr>
            <w:tcW w:w="1463" w:type="dxa"/>
          </w:tcPr>
          <w:p w14:paraId="3CC2C374" w14:textId="593EFA4D" w:rsidR="00DE2334" w:rsidDel="00D37715" w:rsidRDefault="00DE2334" w:rsidP="00A72A60">
            <w:pPr>
              <w:spacing w:line="360" w:lineRule="auto"/>
              <w:jc w:val="center"/>
              <w:rPr>
                <w:del w:id="4208" w:author="phuong vu" w:date="2018-11-22T19:34:00Z"/>
                <w:lang w:val="en-US"/>
              </w:rPr>
            </w:pPr>
            <w:bookmarkStart w:id="4209" w:name="_Toc530679546"/>
            <w:bookmarkEnd w:id="4209"/>
          </w:p>
        </w:tc>
        <w:tc>
          <w:tcPr>
            <w:tcW w:w="1463" w:type="dxa"/>
          </w:tcPr>
          <w:p w14:paraId="16D10AD1" w14:textId="601539F8" w:rsidR="00DE2334" w:rsidDel="00D37715" w:rsidRDefault="00DE2334" w:rsidP="00A72A60">
            <w:pPr>
              <w:jc w:val="center"/>
              <w:rPr>
                <w:del w:id="4210" w:author="phuong vu" w:date="2018-11-22T19:34:00Z"/>
                <w:lang w:val="en-US"/>
              </w:rPr>
            </w:pPr>
            <w:bookmarkStart w:id="4211" w:name="_Toc530679547"/>
            <w:bookmarkEnd w:id="4211"/>
          </w:p>
        </w:tc>
        <w:bookmarkStart w:id="4212" w:name="_Toc530679548"/>
        <w:bookmarkEnd w:id="4212"/>
      </w:tr>
    </w:tbl>
    <w:p w14:paraId="2DAD3F6C" w14:textId="0DABC20F" w:rsidR="00DE2334" w:rsidRPr="00C95C85" w:rsidDel="00D37715" w:rsidRDefault="00DE2334" w:rsidP="00C95C85">
      <w:pPr>
        <w:rPr>
          <w:del w:id="4213" w:author="phuong vu" w:date="2018-11-22T19:34:00Z"/>
          <w:lang w:val="en-US"/>
        </w:rPr>
      </w:pPr>
      <w:bookmarkStart w:id="4214" w:name="_Toc530679549"/>
      <w:bookmarkEnd w:id="4214"/>
    </w:p>
    <w:p w14:paraId="54D926DB" w14:textId="6E38DDC1" w:rsidR="00D25C6A" w:rsidRPr="00D25C6A" w:rsidDel="00D37715" w:rsidRDefault="00070C2F">
      <w:pPr>
        <w:pStyle w:val="Heading5"/>
        <w:rPr>
          <w:del w:id="4215" w:author="phuong vu" w:date="2018-11-22T19:34:00Z"/>
          <w:lang w:val="en-US"/>
        </w:rPr>
        <w:pPrChange w:id="4216" w:author="phuong vu" w:date="2018-11-21T18:58:00Z">
          <w:pPr>
            <w:pStyle w:val="Heading6"/>
          </w:pPr>
        </w:pPrChange>
      </w:pPr>
      <w:del w:id="4217" w:author="phuong vu" w:date="2018-11-22T19:34:00Z">
        <w:r w:rsidDel="00D37715">
          <w:rPr>
            <w:lang w:val="en-US"/>
          </w:rPr>
          <w:delText>Cách xử lí</w:delText>
        </w:r>
        <w:bookmarkStart w:id="4218" w:name="_Toc530679550"/>
        <w:bookmarkEnd w:id="4218"/>
      </w:del>
    </w:p>
    <w:p w14:paraId="3C658E63" w14:textId="13BA9543" w:rsidR="00A61DB2" w:rsidDel="00D37715" w:rsidRDefault="00A61DB2" w:rsidP="00A61DB2">
      <w:pPr>
        <w:pStyle w:val="Heading4"/>
        <w:rPr>
          <w:del w:id="4219" w:author="phuong vu" w:date="2018-11-22T19:34:00Z"/>
          <w:lang w:val="en-US"/>
        </w:rPr>
      </w:pPr>
      <w:del w:id="4220" w:author="phuong vu" w:date="2018-11-22T19:34:00Z">
        <w:r w:rsidDel="00D37715">
          <w:rPr>
            <w:lang w:val="en-US"/>
          </w:rPr>
          <w:delText>Tạo đơn hàng</w:delText>
        </w:r>
        <w:bookmarkStart w:id="4221" w:name="_Toc530679551"/>
        <w:bookmarkEnd w:id="4221"/>
      </w:del>
    </w:p>
    <w:p w14:paraId="6FFB52A8" w14:textId="68DDB7F7" w:rsidR="008E15BC" w:rsidDel="00D37715" w:rsidRDefault="008E15BC" w:rsidP="008E15BC">
      <w:pPr>
        <w:pStyle w:val="Heading5"/>
        <w:rPr>
          <w:del w:id="4222" w:author="phuong vu" w:date="2018-11-22T19:34:00Z"/>
          <w:lang w:val="en-US"/>
        </w:rPr>
      </w:pPr>
      <w:del w:id="4223" w:author="phuong vu" w:date="2018-11-22T19:34:00Z">
        <w:r w:rsidDel="00D37715">
          <w:rPr>
            <w:lang w:val="en-US"/>
          </w:rPr>
          <w:delText>Mục đích</w:delText>
        </w:r>
        <w:bookmarkStart w:id="4224" w:name="_Toc530679552"/>
        <w:bookmarkEnd w:id="4224"/>
      </w:del>
    </w:p>
    <w:p w14:paraId="5C4CAF4E" w14:textId="0AC6A21A" w:rsidR="003C68BE" w:rsidRPr="00C95C85" w:rsidDel="00D37715" w:rsidRDefault="003C68BE" w:rsidP="00C95C85">
      <w:pPr>
        <w:ind w:firstLine="720"/>
        <w:rPr>
          <w:del w:id="4225" w:author="phuong vu" w:date="2018-11-22T19:34:00Z"/>
          <w:lang w:val="en-US"/>
        </w:rPr>
      </w:pPr>
      <w:del w:id="4226" w:author="phuong vu" w:date="2018-11-22T19:34:00Z">
        <w:r w:rsidDel="00D37715">
          <w:rPr>
            <w:lang w:val="en-US"/>
          </w:rPr>
          <w:delText>Tạo đơn hàng là chức năng tiên quyết để cho hệ thống có dữ liệu để xử lí. Tạo đơn hàng hỗ trợ tạo ở điện thoại được áp dụng cho người dùng khách hàng. Ở web, chức năng tạo đơn hàng chỉ được người dùng nhân viên (nhân viên quản lí đơn hàng) sử dụng.</w:delText>
        </w:r>
        <w:bookmarkStart w:id="4227" w:name="_Toc530679553"/>
        <w:bookmarkEnd w:id="4227"/>
      </w:del>
    </w:p>
    <w:p w14:paraId="48D96FAA" w14:textId="28F66265" w:rsidR="008E15BC" w:rsidDel="00D37715" w:rsidRDefault="008E15BC" w:rsidP="008E15BC">
      <w:pPr>
        <w:pStyle w:val="Heading5"/>
        <w:rPr>
          <w:del w:id="4228" w:author="phuong vu" w:date="2018-11-22T19:34:00Z"/>
          <w:lang w:val="en-US"/>
        </w:rPr>
      </w:pPr>
      <w:del w:id="4229" w:author="phuong vu" w:date="2018-11-22T19:34:00Z">
        <w:r w:rsidDel="00D37715">
          <w:rPr>
            <w:lang w:val="en-US"/>
          </w:rPr>
          <w:delText>Giao diện</w:delText>
        </w:r>
        <w:bookmarkStart w:id="4230" w:name="_Toc530679554"/>
        <w:bookmarkEnd w:id="4230"/>
      </w:del>
    </w:p>
    <w:p w14:paraId="74D7517B" w14:textId="28B75D05" w:rsidR="00D3682B" w:rsidDel="00D37715" w:rsidRDefault="00D3682B" w:rsidP="009B63D4">
      <w:pPr>
        <w:keepNext/>
        <w:rPr>
          <w:del w:id="4231" w:author="phuong vu" w:date="2018-11-22T19:34:00Z"/>
        </w:rPr>
      </w:pPr>
      <w:del w:id="4232" w:author="phuong vu" w:date="2018-11-22T19:34:00Z">
        <w:r w:rsidDel="00D37715">
          <w:rPr>
            <w:noProof/>
          </w:rPr>
          <w:drawing>
            <wp:inline distT="0" distB="0" distL="0" distR="0" wp14:anchorId="3AC0F9DF" wp14:editId="57C2FF17">
              <wp:extent cx="5579745" cy="377634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3776345"/>
                      </a:xfrm>
                      <a:prstGeom prst="rect">
                        <a:avLst/>
                      </a:prstGeom>
                      <a:noFill/>
                      <a:ln>
                        <a:noFill/>
                      </a:ln>
                    </pic:spPr>
                  </pic:pic>
                </a:graphicData>
              </a:graphic>
            </wp:inline>
          </w:drawing>
        </w:r>
        <w:bookmarkStart w:id="4233" w:name="_Toc530679555"/>
        <w:bookmarkEnd w:id="4233"/>
      </w:del>
    </w:p>
    <w:p w14:paraId="4037FB6D" w14:textId="55D51A4E" w:rsidR="00D3682B" w:rsidDel="00D37715" w:rsidRDefault="00D3682B" w:rsidP="00D3682B">
      <w:pPr>
        <w:pStyle w:val="Caption"/>
        <w:rPr>
          <w:del w:id="4234" w:author="phuong vu" w:date="2018-11-22T19:34:00Z"/>
          <w:szCs w:val="26"/>
          <w:lang w:val="en-US"/>
        </w:rPr>
      </w:pPr>
      <w:del w:id="4235" w:author="phuong vu" w:date="2018-11-22T19:34:00Z">
        <w:r w:rsidRPr="009B63D4" w:rsidDel="00D37715">
          <w:rPr>
            <w:szCs w:val="26"/>
          </w:rPr>
          <w:delText xml:space="preserve">Hình </w:delText>
        </w:r>
      </w:del>
      <w:del w:id="4236"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15</w:delText>
        </w:r>
        <w:r w:rsidR="006C103E" w:rsidDel="00EC5005">
          <w:rPr>
            <w:szCs w:val="26"/>
          </w:rPr>
          <w:fldChar w:fldCharType="end"/>
        </w:r>
      </w:del>
      <w:del w:id="4237" w:author="phuong vu" w:date="2018-11-22T19:34:00Z">
        <w:r w:rsidRPr="009B63D4" w:rsidDel="00D37715">
          <w:rPr>
            <w:szCs w:val="26"/>
            <w:lang w:val="en-US"/>
          </w:rPr>
          <w:delText xml:space="preserve"> Giao diện tạo đơn hàng mới trên web</w:delText>
        </w:r>
        <w:bookmarkStart w:id="4238" w:name="_Toc530679556"/>
        <w:bookmarkEnd w:id="4238"/>
      </w:del>
    </w:p>
    <w:p w14:paraId="1AECE2F0" w14:textId="5FEEE66A" w:rsidR="00442EB8" w:rsidDel="00D37715" w:rsidRDefault="00442EB8" w:rsidP="009B63D4">
      <w:pPr>
        <w:keepNext/>
        <w:rPr>
          <w:del w:id="4239" w:author="phuong vu" w:date="2018-11-22T19:34:00Z"/>
        </w:rPr>
      </w:pPr>
      <w:del w:id="4240" w:author="phuong vu" w:date="2018-11-22T19:34:00Z">
        <w:r w:rsidDel="00D37715">
          <w:rPr>
            <w:noProof/>
          </w:rPr>
          <w:drawing>
            <wp:inline distT="0" distB="0" distL="0" distR="0" wp14:anchorId="76652213" wp14:editId="6EC10047">
              <wp:extent cx="5579745" cy="4374515"/>
              <wp:effectExtent l="0" t="0" r="190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4374515"/>
                      </a:xfrm>
                      <a:prstGeom prst="rect">
                        <a:avLst/>
                      </a:prstGeom>
                      <a:noFill/>
                      <a:ln>
                        <a:noFill/>
                      </a:ln>
                    </pic:spPr>
                  </pic:pic>
                </a:graphicData>
              </a:graphic>
            </wp:inline>
          </w:drawing>
        </w:r>
        <w:bookmarkStart w:id="4241" w:name="_Toc530679557"/>
        <w:bookmarkEnd w:id="4241"/>
      </w:del>
    </w:p>
    <w:p w14:paraId="17AE9A17" w14:textId="35A7E611" w:rsidR="00442EB8" w:rsidRPr="009B63D4" w:rsidDel="00D37715" w:rsidRDefault="00442EB8" w:rsidP="009B63D4">
      <w:pPr>
        <w:pStyle w:val="Caption"/>
        <w:rPr>
          <w:del w:id="4242" w:author="phuong vu" w:date="2018-11-22T19:34:00Z"/>
          <w:szCs w:val="26"/>
          <w:lang w:val="en-US"/>
        </w:rPr>
      </w:pPr>
      <w:del w:id="4243" w:author="phuong vu" w:date="2018-11-22T19:34:00Z">
        <w:r w:rsidRPr="009B63D4" w:rsidDel="00D37715">
          <w:rPr>
            <w:szCs w:val="26"/>
          </w:rPr>
          <w:delText xml:space="preserve">Hình </w:delText>
        </w:r>
      </w:del>
      <w:del w:id="4244"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16</w:delText>
        </w:r>
        <w:r w:rsidR="006C103E" w:rsidDel="00EC5005">
          <w:rPr>
            <w:szCs w:val="26"/>
          </w:rPr>
          <w:fldChar w:fldCharType="end"/>
        </w:r>
      </w:del>
      <w:del w:id="4245" w:author="phuong vu" w:date="2018-11-22T19:34:00Z">
        <w:r w:rsidRPr="009B63D4" w:rsidDel="00D37715">
          <w:rPr>
            <w:szCs w:val="26"/>
            <w:lang w:val="en-US"/>
          </w:rPr>
          <w:delText xml:space="preserve"> Giao diện xác nhận đơn hàng sau khi tạo mới</w:delText>
        </w:r>
        <w:bookmarkStart w:id="4246" w:name="_Toc530679558"/>
        <w:bookmarkEnd w:id="4246"/>
      </w:del>
    </w:p>
    <w:p w14:paraId="0BC24A2A" w14:textId="57170A9E" w:rsidR="008E15BC" w:rsidDel="00D37715" w:rsidRDefault="008E15BC" w:rsidP="008E15BC">
      <w:pPr>
        <w:pStyle w:val="Heading5"/>
        <w:rPr>
          <w:del w:id="4247" w:author="phuong vu" w:date="2018-11-22T19:34:00Z"/>
          <w:lang w:val="en-US"/>
        </w:rPr>
      </w:pPr>
      <w:del w:id="4248" w:author="phuong vu" w:date="2018-11-22T19:34:00Z">
        <w:r w:rsidDel="00D37715">
          <w:rPr>
            <w:lang w:val="en-US"/>
          </w:rPr>
          <w:delText>Các thành phần giao diện</w:delText>
        </w:r>
        <w:bookmarkStart w:id="4249" w:name="_Toc530679559"/>
        <w:bookmarkEnd w:id="4249"/>
      </w:del>
    </w:p>
    <w:tbl>
      <w:tblPr>
        <w:tblStyle w:val="TableGrid"/>
        <w:tblW w:w="0" w:type="auto"/>
        <w:tblLook w:val="04A0" w:firstRow="1" w:lastRow="0" w:firstColumn="1" w:lastColumn="0" w:noHBand="0" w:noVBand="1"/>
      </w:tblPr>
      <w:tblGrid>
        <w:gridCol w:w="798"/>
        <w:gridCol w:w="2224"/>
        <w:gridCol w:w="2835"/>
        <w:gridCol w:w="1231"/>
        <w:gridCol w:w="1689"/>
      </w:tblGrid>
      <w:tr w:rsidR="00263449" w:rsidDel="00D37715" w14:paraId="44F1660E" w14:textId="3B3B9FE4" w:rsidTr="00A72A60">
        <w:trPr>
          <w:del w:id="4250" w:author="phuong vu" w:date="2018-11-22T19:34:00Z"/>
        </w:trPr>
        <w:tc>
          <w:tcPr>
            <w:tcW w:w="805" w:type="dxa"/>
            <w:vAlign w:val="center"/>
          </w:tcPr>
          <w:p w14:paraId="296D1AB1" w14:textId="3D6AB47F" w:rsidR="00263449" w:rsidRPr="007F1EF1" w:rsidDel="00D37715" w:rsidRDefault="00263449" w:rsidP="00A72A60">
            <w:pPr>
              <w:spacing w:line="360" w:lineRule="auto"/>
              <w:jc w:val="center"/>
              <w:rPr>
                <w:del w:id="4251" w:author="phuong vu" w:date="2018-11-22T19:34:00Z"/>
                <w:b/>
                <w:lang w:val="en-US"/>
              </w:rPr>
            </w:pPr>
            <w:del w:id="4252" w:author="phuong vu" w:date="2018-11-22T19:34:00Z">
              <w:r w:rsidRPr="007F1EF1" w:rsidDel="00D37715">
                <w:rPr>
                  <w:b/>
                  <w:lang w:val="en-US"/>
                </w:rPr>
                <w:delText>STT</w:delText>
              </w:r>
              <w:bookmarkStart w:id="4253" w:name="_Toc530679560"/>
              <w:bookmarkEnd w:id="4253"/>
            </w:del>
          </w:p>
        </w:tc>
        <w:tc>
          <w:tcPr>
            <w:tcW w:w="1980" w:type="dxa"/>
            <w:vAlign w:val="center"/>
          </w:tcPr>
          <w:p w14:paraId="59A5CDDE" w14:textId="575C0EDE" w:rsidR="00263449" w:rsidRPr="007F1EF1" w:rsidDel="00D37715" w:rsidRDefault="00263449" w:rsidP="00A72A60">
            <w:pPr>
              <w:spacing w:line="360" w:lineRule="auto"/>
              <w:jc w:val="center"/>
              <w:rPr>
                <w:del w:id="4254" w:author="phuong vu" w:date="2018-11-22T19:34:00Z"/>
                <w:b/>
                <w:lang w:val="en-US"/>
              </w:rPr>
            </w:pPr>
            <w:del w:id="4255" w:author="phuong vu" w:date="2018-11-22T19:34:00Z">
              <w:r w:rsidRPr="007F1EF1" w:rsidDel="00D37715">
                <w:rPr>
                  <w:b/>
                  <w:lang w:val="en-US"/>
                </w:rPr>
                <w:delText>Loại điều khiển</w:delText>
              </w:r>
              <w:bookmarkStart w:id="4256" w:name="_Toc530679561"/>
              <w:bookmarkEnd w:id="4256"/>
            </w:del>
          </w:p>
        </w:tc>
        <w:tc>
          <w:tcPr>
            <w:tcW w:w="2970" w:type="dxa"/>
            <w:vAlign w:val="center"/>
          </w:tcPr>
          <w:p w14:paraId="48D7A81F" w14:textId="665CE004" w:rsidR="00263449" w:rsidRPr="007F1EF1" w:rsidDel="00D37715" w:rsidRDefault="00263449" w:rsidP="00A72A60">
            <w:pPr>
              <w:spacing w:line="360" w:lineRule="auto"/>
              <w:jc w:val="center"/>
              <w:rPr>
                <w:del w:id="4257" w:author="phuong vu" w:date="2018-11-22T19:34:00Z"/>
                <w:b/>
                <w:lang w:val="en-US"/>
              </w:rPr>
            </w:pPr>
            <w:del w:id="4258" w:author="phuong vu" w:date="2018-11-22T19:34:00Z">
              <w:r w:rsidRPr="007F1EF1" w:rsidDel="00D37715">
                <w:rPr>
                  <w:b/>
                  <w:lang w:val="en-US"/>
                </w:rPr>
                <w:delText>Nội dung thực hiện</w:delText>
              </w:r>
              <w:bookmarkStart w:id="4259" w:name="_Toc530679562"/>
              <w:bookmarkEnd w:id="4259"/>
            </w:del>
          </w:p>
        </w:tc>
        <w:tc>
          <w:tcPr>
            <w:tcW w:w="1266" w:type="dxa"/>
            <w:vAlign w:val="center"/>
          </w:tcPr>
          <w:p w14:paraId="14598B60" w14:textId="60B8DB5A" w:rsidR="00263449" w:rsidRPr="007F1EF1" w:rsidDel="00D37715" w:rsidRDefault="00263449" w:rsidP="00A72A60">
            <w:pPr>
              <w:spacing w:line="360" w:lineRule="auto"/>
              <w:jc w:val="center"/>
              <w:rPr>
                <w:del w:id="4260" w:author="phuong vu" w:date="2018-11-22T19:34:00Z"/>
                <w:b/>
                <w:lang w:val="en-US"/>
              </w:rPr>
            </w:pPr>
            <w:del w:id="4261" w:author="phuong vu" w:date="2018-11-22T19:34:00Z">
              <w:r w:rsidRPr="007F1EF1" w:rsidDel="00D37715">
                <w:rPr>
                  <w:b/>
                  <w:lang w:val="en-US"/>
                </w:rPr>
                <w:delText>Giá trị mặc định</w:delText>
              </w:r>
              <w:bookmarkStart w:id="4262" w:name="_Toc530679563"/>
              <w:bookmarkEnd w:id="4262"/>
            </w:del>
          </w:p>
        </w:tc>
        <w:tc>
          <w:tcPr>
            <w:tcW w:w="1756" w:type="dxa"/>
            <w:vAlign w:val="center"/>
          </w:tcPr>
          <w:p w14:paraId="4A449ABF" w14:textId="2FD5E193" w:rsidR="00263449" w:rsidRPr="007F1EF1" w:rsidDel="00D37715" w:rsidRDefault="00263449" w:rsidP="00A72A60">
            <w:pPr>
              <w:spacing w:line="360" w:lineRule="auto"/>
              <w:jc w:val="center"/>
              <w:rPr>
                <w:del w:id="4263" w:author="phuong vu" w:date="2018-11-22T19:34:00Z"/>
                <w:b/>
                <w:lang w:val="en-US"/>
              </w:rPr>
            </w:pPr>
            <w:del w:id="4264" w:author="phuong vu" w:date="2018-11-22T19:34:00Z">
              <w:r w:rsidRPr="007F1EF1" w:rsidDel="00D37715">
                <w:rPr>
                  <w:b/>
                  <w:lang w:val="en-US"/>
                </w:rPr>
                <w:delText>Lưu ý</w:delText>
              </w:r>
              <w:bookmarkStart w:id="4265" w:name="_Toc530679564"/>
              <w:bookmarkEnd w:id="4265"/>
            </w:del>
          </w:p>
        </w:tc>
        <w:bookmarkStart w:id="4266" w:name="_Toc530679565"/>
        <w:bookmarkEnd w:id="4266"/>
      </w:tr>
      <w:tr w:rsidR="00263449" w:rsidDel="00D37715" w14:paraId="4F1595FE" w14:textId="1076CF18" w:rsidTr="00A72A60">
        <w:trPr>
          <w:del w:id="4267" w:author="phuong vu" w:date="2018-11-22T19:34:00Z"/>
        </w:trPr>
        <w:tc>
          <w:tcPr>
            <w:tcW w:w="805" w:type="dxa"/>
          </w:tcPr>
          <w:p w14:paraId="7BE50AAA" w14:textId="1BC6AB27" w:rsidR="00263449" w:rsidDel="00D37715" w:rsidRDefault="00263449" w:rsidP="00A72A60">
            <w:pPr>
              <w:spacing w:line="360" w:lineRule="auto"/>
              <w:jc w:val="center"/>
              <w:rPr>
                <w:del w:id="4268" w:author="phuong vu" w:date="2018-11-22T19:34:00Z"/>
                <w:lang w:val="en-US"/>
              </w:rPr>
            </w:pPr>
            <w:del w:id="4269" w:author="phuong vu" w:date="2018-11-22T19:34:00Z">
              <w:r w:rsidDel="00D37715">
                <w:rPr>
                  <w:lang w:val="en-US"/>
                </w:rPr>
                <w:delText>1</w:delText>
              </w:r>
              <w:bookmarkStart w:id="4270" w:name="_Toc530679566"/>
              <w:bookmarkEnd w:id="4270"/>
            </w:del>
          </w:p>
        </w:tc>
        <w:tc>
          <w:tcPr>
            <w:tcW w:w="1980" w:type="dxa"/>
          </w:tcPr>
          <w:p w14:paraId="1CD704F6" w14:textId="4140D34E" w:rsidR="00263449" w:rsidDel="00D37715" w:rsidRDefault="00263449" w:rsidP="00A72A60">
            <w:pPr>
              <w:spacing w:line="360" w:lineRule="auto"/>
              <w:rPr>
                <w:del w:id="4271" w:author="phuong vu" w:date="2018-11-22T19:34:00Z"/>
                <w:lang w:val="en-US"/>
              </w:rPr>
            </w:pPr>
            <w:del w:id="4272" w:author="phuong vu" w:date="2018-11-22T19:34:00Z">
              <w:r w:rsidDel="00D37715">
                <w:rPr>
                  <w:lang w:val="en-US"/>
                </w:rPr>
                <w:delText>inputText</w:delText>
              </w:r>
              <w:bookmarkStart w:id="4273" w:name="_Toc530679567"/>
              <w:bookmarkEnd w:id="4273"/>
            </w:del>
          </w:p>
        </w:tc>
        <w:tc>
          <w:tcPr>
            <w:tcW w:w="2970" w:type="dxa"/>
          </w:tcPr>
          <w:p w14:paraId="7FE605BD" w14:textId="61FD9BE0" w:rsidR="00263449" w:rsidDel="00D37715" w:rsidRDefault="00263449" w:rsidP="00A72A60">
            <w:pPr>
              <w:spacing w:line="360" w:lineRule="auto"/>
              <w:rPr>
                <w:del w:id="4274" w:author="phuong vu" w:date="2018-11-22T19:34:00Z"/>
                <w:lang w:val="en-US"/>
              </w:rPr>
            </w:pPr>
            <w:bookmarkStart w:id="4275" w:name="_Toc530679568"/>
            <w:bookmarkEnd w:id="4275"/>
          </w:p>
        </w:tc>
        <w:tc>
          <w:tcPr>
            <w:tcW w:w="1266" w:type="dxa"/>
          </w:tcPr>
          <w:p w14:paraId="36772297" w14:textId="5951BB90" w:rsidR="00263449" w:rsidDel="00D37715" w:rsidRDefault="00263449" w:rsidP="00A72A60">
            <w:pPr>
              <w:spacing w:line="360" w:lineRule="auto"/>
              <w:rPr>
                <w:del w:id="4276" w:author="phuong vu" w:date="2018-11-22T19:34:00Z"/>
                <w:lang w:val="en-US"/>
              </w:rPr>
            </w:pPr>
            <w:bookmarkStart w:id="4277" w:name="_Toc530679569"/>
            <w:bookmarkEnd w:id="4277"/>
          </w:p>
        </w:tc>
        <w:tc>
          <w:tcPr>
            <w:tcW w:w="1756" w:type="dxa"/>
          </w:tcPr>
          <w:p w14:paraId="1376C94F" w14:textId="2F955F53" w:rsidR="00263449" w:rsidDel="00D37715" w:rsidRDefault="00263449" w:rsidP="00A72A60">
            <w:pPr>
              <w:spacing w:line="360" w:lineRule="auto"/>
              <w:rPr>
                <w:del w:id="4278" w:author="phuong vu" w:date="2018-11-22T19:34:00Z"/>
                <w:lang w:val="en-US"/>
              </w:rPr>
            </w:pPr>
            <w:bookmarkStart w:id="4279" w:name="_Toc530679570"/>
            <w:bookmarkEnd w:id="4279"/>
          </w:p>
        </w:tc>
        <w:bookmarkStart w:id="4280" w:name="_Toc530679571"/>
        <w:bookmarkEnd w:id="4280"/>
      </w:tr>
      <w:tr w:rsidR="00263449" w:rsidDel="00D37715" w14:paraId="6803E1C5" w14:textId="26A1ABE4" w:rsidTr="00A72A60">
        <w:trPr>
          <w:del w:id="4281" w:author="phuong vu" w:date="2018-11-22T19:34:00Z"/>
        </w:trPr>
        <w:tc>
          <w:tcPr>
            <w:tcW w:w="805" w:type="dxa"/>
          </w:tcPr>
          <w:p w14:paraId="0A281741" w14:textId="6FA89B3D" w:rsidR="00263449" w:rsidDel="00D37715" w:rsidRDefault="00263449" w:rsidP="00A72A60">
            <w:pPr>
              <w:spacing w:line="360" w:lineRule="auto"/>
              <w:jc w:val="center"/>
              <w:rPr>
                <w:del w:id="4282" w:author="phuong vu" w:date="2018-11-22T19:34:00Z"/>
                <w:lang w:val="en-US"/>
              </w:rPr>
            </w:pPr>
            <w:del w:id="4283" w:author="phuong vu" w:date="2018-11-22T19:34:00Z">
              <w:r w:rsidDel="00D37715">
                <w:rPr>
                  <w:lang w:val="en-US"/>
                </w:rPr>
                <w:delText>2</w:delText>
              </w:r>
              <w:bookmarkStart w:id="4284" w:name="_Toc530679572"/>
              <w:bookmarkEnd w:id="4284"/>
            </w:del>
          </w:p>
        </w:tc>
        <w:tc>
          <w:tcPr>
            <w:tcW w:w="1980" w:type="dxa"/>
          </w:tcPr>
          <w:p w14:paraId="3F10D442" w14:textId="06236A67" w:rsidR="00263449" w:rsidDel="00D37715" w:rsidRDefault="00263449" w:rsidP="00A72A60">
            <w:pPr>
              <w:spacing w:line="360" w:lineRule="auto"/>
              <w:rPr>
                <w:del w:id="4285" w:author="phuong vu" w:date="2018-11-22T19:34:00Z"/>
                <w:lang w:val="en-US"/>
              </w:rPr>
            </w:pPr>
            <w:del w:id="4286" w:author="phuong vu" w:date="2018-11-22T19:34:00Z">
              <w:r w:rsidDel="00D37715">
                <w:rPr>
                  <w:lang w:val="en-US"/>
                </w:rPr>
                <w:delText>inputText</w:delText>
              </w:r>
              <w:bookmarkStart w:id="4287" w:name="_Toc530679573"/>
              <w:bookmarkEnd w:id="4287"/>
            </w:del>
          </w:p>
        </w:tc>
        <w:tc>
          <w:tcPr>
            <w:tcW w:w="2970" w:type="dxa"/>
          </w:tcPr>
          <w:p w14:paraId="03ABB1EF" w14:textId="7460352F" w:rsidR="00263449" w:rsidDel="00D37715" w:rsidRDefault="00263449" w:rsidP="00A72A60">
            <w:pPr>
              <w:spacing w:line="360" w:lineRule="auto"/>
              <w:rPr>
                <w:del w:id="4288" w:author="phuong vu" w:date="2018-11-22T19:34:00Z"/>
                <w:lang w:val="en-US"/>
              </w:rPr>
            </w:pPr>
            <w:bookmarkStart w:id="4289" w:name="_Toc530679574"/>
            <w:bookmarkEnd w:id="4289"/>
          </w:p>
        </w:tc>
        <w:tc>
          <w:tcPr>
            <w:tcW w:w="1266" w:type="dxa"/>
          </w:tcPr>
          <w:p w14:paraId="6CD5DC03" w14:textId="29E552F2" w:rsidR="00263449" w:rsidDel="00D37715" w:rsidRDefault="00263449" w:rsidP="00A72A60">
            <w:pPr>
              <w:spacing w:line="360" w:lineRule="auto"/>
              <w:rPr>
                <w:del w:id="4290" w:author="phuong vu" w:date="2018-11-22T19:34:00Z"/>
                <w:lang w:val="en-US"/>
              </w:rPr>
            </w:pPr>
            <w:bookmarkStart w:id="4291" w:name="_Toc530679575"/>
            <w:bookmarkEnd w:id="4291"/>
          </w:p>
        </w:tc>
        <w:tc>
          <w:tcPr>
            <w:tcW w:w="1756" w:type="dxa"/>
          </w:tcPr>
          <w:p w14:paraId="63665626" w14:textId="5DABE5F4" w:rsidR="00263449" w:rsidDel="00D37715" w:rsidRDefault="00263449" w:rsidP="00A72A60">
            <w:pPr>
              <w:spacing w:line="360" w:lineRule="auto"/>
              <w:rPr>
                <w:del w:id="4292" w:author="phuong vu" w:date="2018-11-22T19:34:00Z"/>
                <w:lang w:val="en-US"/>
              </w:rPr>
            </w:pPr>
            <w:bookmarkStart w:id="4293" w:name="_Toc530679576"/>
            <w:bookmarkEnd w:id="4293"/>
          </w:p>
        </w:tc>
        <w:bookmarkStart w:id="4294" w:name="_Toc530679577"/>
        <w:bookmarkEnd w:id="4294"/>
      </w:tr>
      <w:tr w:rsidR="00263449" w:rsidDel="00D37715" w14:paraId="7A26CB4B" w14:textId="5A16904F" w:rsidTr="00A72A60">
        <w:trPr>
          <w:del w:id="4295" w:author="phuong vu" w:date="2018-11-22T19:34:00Z"/>
        </w:trPr>
        <w:tc>
          <w:tcPr>
            <w:tcW w:w="805" w:type="dxa"/>
          </w:tcPr>
          <w:p w14:paraId="77F926F8" w14:textId="38830581" w:rsidR="00263449" w:rsidDel="00D37715" w:rsidRDefault="00263449" w:rsidP="00A72A60">
            <w:pPr>
              <w:spacing w:line="360" w:lineRule="auto"/>
              <w:jc w:val="center"/>
              <w:rPr>
                <w:del w:id="4296" w:author="phuong vu" w:date="2018-11-22T19:34:00Z"/>
                <w:lang w:val="en-US"/>
              </w:rPr>
            </w:pPr>
            <w:del w:id="4297" w:author="phuong vu" w:date="2018-11-22T19:34:00Z">
              <w:r w:rsidDel="00D37715">
                <w:rPr>
                  <w:lang w:val="en-US"/>
                </w:rPr>
                <w:delText>3</w:delText>
              </w:r>
              <w:bookmarkStart w:id="4298" w:name="_Toc530679578"/>
              <w:bookmarkEnd w:id="4298"/>
            </w:del>
          </w:p>
        </w:tc>
        <w:tc>
          <w:tcPr>
            <w:tcW w:w="1980" w:type="dxa"/>
          </w:tcPr>
          <w:p w14:paraId="2C58E138" w14:textId="104AF8EE" w:rsidR="00263449" w:rsidDel="00D37715" w:rsidRDefault="00263449" w:rsidP="00A72A60">
            <w:pPr>
              <w:spacing w:line="360" w:lineRule="auto"/>
              <w:rPr>
                <w:del w:id="4299" w:author="phuong vu" w:date="2018-11-22T19:34:00Z"/>
                <w:lang w:val="en-US"/>
              </w:rPr>
            </w:pPr>
            <w:del w:id="4300" w:author="phuong vu" w:date="2018-11-22T19:34:00Z">
              <w:r w:rsidDel="00D37715">
                <w:rPr>
                  <w:lang w:val="en-US"/>
                </w:rPr>
                <w:delText>inputText</w:delText>
              </w:r>
              <w:bookmarkStart w:id="4301" w:name="_Toc530679579"/>
              <w:bookmarkEnd w:id="4301"/>
            </w:del>
          </w:p>
        </w:tc>
        <w:tc>
          <w:tcPr>
            <w:tcW w:w="2970" w:type="dxa"/>
          </w:tcPr>
          <w:p w14:paraId="68C4F530" w14:textId="64A8F7A1" w:rsidR="00263449" w:rsidDel="00D37715" w:rsidRDefault="00263449" w:rsidP="00A72A60">
            <w:pPr>
              <w:spacing w:line="360" w:lineRule="auto"/>
              <w:rPr>
                <w:del w:id="4302" w:author="phuong vu" w:date="2018-11-22T19:34:00Z"/>
                <w:lang w:val="en-US"/>
              </w:rPr>
            </w:pPr>
            <w:bookmarkStart w:id="4303" w:name="_Toc530679580"/>
            <w:bookmarkEnd w:id="4303"/>
          </w:p>
        </w:tc>
        <w:tc>
          <w:tcPr>
            <w:tcW w:w="1266" w:type="dxa"/>
          </w:tcPr>
          <w:p w14:paraId="66FF1617" w14:textId="4130D326" w:rsidR="00263449" w:rsidDel="00D37715" w:rsidRDefault="00263449" w:rsidP="00A72A60">
            <w:pPr>
              <w:spacing w:line="360" w:lineRule="auto"/>
              <w:rPr>
                <w:del w:id="4304" w:author="phuong vu" w:date="2018-11-22T19:34:00Z"/>
                <w:lang w:val="en-US"/>
              </w:rPr>
            </w:pPr>
            <w:bookmarkStart w:id="4305" w:name="_Toc530679581"/>
            <w:bookmarkEnd w:id="4305"/>
          </w:p>
        </w:tc>
        <w:tc>
          <w:tcPr>
            <w:tcW w:w="1756" w:type="dxa"/>
          </w:tcPr>
          <w:p w14:paraId="62FF6085" w14:textId="092135B8" w:rsidR="00263449" w:rsidDel="00D37715" w:rsidRDefault="00263449" w:rsidP="00A72A60">
            <w:pPr>
              <w:spacing w:line="360" w:lineRule="auto"/>
              <w:rPr>
                <w:del w:id="4306" w:author="phuong vu" w:date="2018-11-22T19:34:00Z"/>
                <w:lang w:val="en-US"/>
              </w:rPr>
            </w:pPr>
            <w:bookmarkStart w:id="4307" w:name="_Toc530679582"/>
            <w:bookmarkEnd w:id="4307"/>
          </w:p>
        </w:tc>
        <w:bookmarkStart w:id="4308" w:name="_Toc530679583"/>
        <w:bookmarkEnd w:id="4308"/>
      </w:tr>
      <w:tr w:rsidR="00263449" w:rsidDel="00D37715" w14:paraId="42A9B3D5" w14:textId="1E6199DE" w:rsidTr="00A72A60">
        <w:trPr>
          <w:del w:id="4309" w:author="phuong vu" w:date="2018-11-22T19:34:00Z"/>
        </w:trPr>
        <w:tc>
          <w:tcPr>
            <w:tcW w:w="805" w:type="dxa"/>
          </w:tcPr>
          <w:p w14:paraId="3D51FB8D" w14:textId="749BF922" w:rsidR="00263449" w:rsidDel="00D37715" w:rsidRDefault="00263449" w:rsidP="00A72A60">
            <w:pPr>
              <w:spacing w:line="360" w:lineRule="auto"/>
              <w:jc w:val="center"/>
              <w:rPr>
                <w:del w:id="4310" w:author="phuong vu" w:date="2018-11-22T19:34:00Z"/>
                <w:lang w:val="en-US"/>
              </w:rPr>
            </w:pPr>
            <w:del w:id="4311" w:author="phuong vu" w:date="2018-11-22T19:34:00Z">
              <w:r w:rsidDel="00D37715">
                <w:rPr>
                  <w:lang w:val="en-US"/>
                </w:rPr>
                <w:delText>4</w:delText>
              </w:r>
              <w:bookmarkStart w:id="4312" w:name="_Toc530679584"/>
              <w:bookmarkEnd w:id="4312"/>
            </w:del>
          </w:p>
        </w:tc>
        <w:tc>
          <w:tcPr>
            <w:tcW w:w="1980" w:type="dxa"/>
          </w:tcPr>
          <w:p w14:paraId="0D2C1B14" w14:textId="1BCFBAED" w:rsidR="00263449" w:rsidDel="00D37715" w:rsidRDefault="00263449" w:rsidP="00A72A60">
            <w:pPr>
              <w:spacing w:line="360" w:lineRule="auto"/>
              <w:rPr>
                <w:del w:id="4313" w:author="phuong vu" w:date="2018-11-22T19:34:00Z"/>
                <w:lang w:val="en-US"/>
              </w:rPr>
            </w:pPr>
            <w:del w:id="4314" w:author="phuong vu" w:date="2018-11-22T19:34:00Z">
              <w:r w:rsidDel="00D37715">
                <w:rPr>
                  <w:lang w:val="en-US"/>
                </w:rPr>
                <w:delText>inputText</w:delText>
              </w:r>
              <w:bookmarkStart w:id="4315" w:name="_Toc530679585"/>
              <w:bookmarkEnd w:id="4315"/>
            </w:del>
          </w:p>
        </w:tc>
        <w:tc>
          <w:tcPr>
            <w:tcW w:w="2970" w:type="dxa"/>
          </w:tcPr>
          <w:p w14:paraId="70179359" w14:textId="6A84F0C3" w:rsidR="00263449" w:rsidDel="00D37715" w:rsidRDefault="00263449" w:rsidP="00A72A60">
            <w:pPr>
              <w:spacing w:line="360" w:lineRule="auto"/>
              <w:rPr>
                <w:del w:id="4316" w:author="phuong vu" w:date="2018-11-22T19:34:00Z"/>
                <w:lang w:val="en-US"/>
              </w:rPr>
            </w:pPr>
            <w:bookmarkStart w:id="4317" w:name="_Toc530679586"/>
            <w:bookmarkEnd w:id="4317"/>
          </w:p>
        </w:tc>
        <w:tc>
          <w:tcPr>
            <w:tcW w:w="1266" w:type="dxa"/>
          </w:tcPr>
          <w:p w14:paraId="537CA94E" w14:textId="09155A5C" w:rsidR="00263449" w:rsidDel="00D37715" w:rsidRDefault="00263449" w:rsidP="00A72A60">
            <w:pPr>
              <w:spacing w:line="360" w:lineRule="auto"/>
              <w:rPr>
                <w:del w:id="4318" w:author="phuong vu" w:date="2018-11-22T19:34:00Z"/>
                <w:lang w:val="en-US"/>
              </w:rPr>
            </w:pPr>
            <w:bookmarkStart w:id="4319" w:name="_Toc530679587"/>
            <w:bookmarkEnd w:id="4319"/>
          </w:p>
        </w:tc>
        <w:tc>
          <w:tcPr>
            <w:tcW w:w="1756" w:type="dxa"/>
          </w:tcPr>
          <w:p w14:paraId="7077E56F" w14:textId="67D62BF7" w:rsidR="00263449" w:rsidDel="00D37715" w:rsidRDefault="00263449" w:rsidP="00A72A60">
            <w:pPr>
              <w:spacing w:line="360" w:lineRule="auto"/>
              <w:rPr>
                <w:del w:id="4320" w:author="phuong vu" w:date="2018-11-22T19:34:00Z"/>
                <w:lang w:val="en-US"/>
              </w:rPr>
            </w:pPr>
            <w:bookmarkStart w:id="4321" w:name="_Toc530679588"/>
            <w:bookmarkEnd w:id="4321"/>
          </w:p>
        </w:tc>
        <w:bookmarkStart w:id="4322" w:name="_Toc530679589"/>
        <w:bookmarkEnd w:id="4322"/>
      </w:tr>
      <w:tr w:rsidR="00263449" w:rsidDel="00D37715" w14:paraId="441FDF18" w14:textId="742A25D9" w:rsidTr="00A72A60">
        <w:trPr>
          <w:del w:id="4323" w:author="phuong vu" w:date="2018-11-22T19:34:00Z"/>
        </w:trPr>
        <w:tc>
          <w:tcPr>
            <w:tcW w:w="805" w:type="dxa"/>
          </w:tcPr>
          <w:p w14:paraId="0364CA6C" w14:textId="61D0E0C1" w:rsidR="00263449" w:rsidDel="00D37715" w:rsidRDefault="00263449" w:rsidP="00A72A60">
            <w:pPr>
              <w:spacing w:line="360" w:lineRule="auto"/>
              <w:jc w:val="center"/>
              <w:rPr>
                <w:del w:id="4324" w:author="phuong vu" w:date="2018-11-22T19:34:00Z"/>
                <w:lang w:val="en-US"/>
              </w:rPr>
            </w:pPr>
            <w:del w:id="4325" w:author="phuong vu" w:date="2018-11-22T19:34:00Z">
              <w:r w:rsidDel="00D37715">
                <w:rPr>
                  <w:lang w:val="en-US"/>
                </w:rPr>
                <w:delText>5</w:delText>
              </w:r>
              <w:bookmarkStart w:id="4326" w:name="_Toc530679590"/>
              <w:bookmarkEnd w:id="4326"/>
            </w:del>
          </w:p>
        </w:tc>
        <w:tc>
          <w:tcPr>
            <w:tcW w:w="1980" w:type="dxa"/>
          </w:tcPr>
          <w:p w14:paraId="4CB6551E" w14:textId="51F2B12B" w:rsidR="00263449" w:rsidDel="00D37715" w:rsidRDefault="00263449" w:rsidP="00A72A60">
            <w:pPr>
              <w:spacing w:line="360" w:lineRule="auto"/>
              <w:rPr>
                <w:del w:id="4327" w:author="phuong vu" w:date="2018-11-22T19:34:00Z"/>
                <w:lang w:val="en-US"/>
              </w:rPr>
            </w:pPr>
            <w:del w:id="4328" w:author="phuong vu" w:date="2018-11-15T18:00:00Z">
              <w:r w:rsidDel="006D04E7">
                <w:rPr>
                  <w:lang w:val="en-US"/>
                </w:rPr>
                <w:delText>inputText</w:delText>
              </w:r>
            </w:del>
            <w:bookmarkStart w:id="4329" w:name="_Toc530679591"/>
            <w:bookmarkEnd w:id="4329"/>
          </w:p>
        </w:tc>
        <w:tc>
          <w:tcPr>
            <w:tcW w:w="2970" w:type="dxa"/>
          </w:tcPr>
          <w:p w14:paraId="09EC4F78" w14:textId="651A4EE5" w:rsidR="00263449" w:rsidDel="00D37715" w:rsidRDefault="00263449" w:rsidP="00A72A60">
            <w:pPr>
              <w:spacing w:line="360" w:lineRule="auto"/>
              <w:rPr>
                <w:del w:id="4330" w:author="phuong vu" w:date="2018-11-22T19:34:00Z"/>
                <w:lang w:val="en-US"/>
              </w:rPr>
            </w:pPr>
            <w:bookmarkStart w:id="4331" w:name="_Toc530679592"/>
            <w:bookmarkEnd w:id="4331"/>
          </w:p>
        </w:tc>
        <w:tc>
          <w:tcPr>
            <w:tcW w:w="1266" w:type="dxa"/>
          </w:tcPr>
          <w:p w14:paraId="49B173D4" w14:textId="3D519051" w:rsidR="00263449" w:rsidDel="00D37715" w:rsidRDefault="00263449" w:rsidP="00A72A60">
            <w:pPr>
              <w:spacing w:line="360" w:lineRule="auto"/>
              <w:rPr>
                <w:del w:id="4332" w:author="phuong vu" w:date="2018-11-22T19:34:00Z"/>
                <w:lang w:val="en-US"/>
              </w:rPr>
            </w:pPr>
            <w:bookmarkStart w:id="4333" w:name="_Toc530679593"/>
            <w:bookmarkEnd w:id="4333"/>
          </w:p>
        </w:tc>
        <w:tc>
          <w:tcPr>
            <w:tcW w:w="1756" w:type="dxa"/>
          </w:tcPr>
          <w:p w14:paraId="37B55F90" w14:textId="7D1A4731" w:rsidR="00263449" w:rsidDel="00D37715" w:rsidRDefault="00263449" w:rsidP="00A72A60">
            <w:pPr>
              <w:spacing w:line="360" w:lineRule="auto"/>
              <w:rPr>
                <w:del w:id="4334" w:author="phuong vu" w:date="2018-11-22T19:34:00Z"/>
                <w:lang w:val="en-US"/>
              </w:rPr>
            </w:pPr>
            <w:bookmarkStart w:id="4335" w:name="_Toc530679594"/>
            <w:bookmarkEnd w:id="4335"/>
          </w:p>
        </w:tc>
        <w:bookmarkStart w:id="4336" w:name="_Toc530679595"/>
        <w:bookmarkEnd w:id="4336"/>
      </w:tr>
      <w:tr w:rsidR="00263449" w:rsidDel="00D37715" w14:paraId="459B5FD4" w14:textId="5D6BCC75" w:rsidTr="00A72A60">
        <w:trPr>
          <w:del w:id="4337" w:author="phuong vu" w:date="2018-11-22T19:34:00Z"/>
        </w:trPr>
        <w:tc>
          <w:tcPr>
            <w:tcW w:w="805" w:type="dxa"/>
          </w:tcPr>
          <w:p w14:paraId="15BE7603" w14:textId="27F75D74" w:rsidR="00263449" w:rsidDel="00D37715" w:rsidRDefault="00263449" w:rsidP="00A72A60">
            <w:pPr>
              <w:spacing w:line="360" w:lineRule="auto"/>
              <w:jc w:val="center"/>
              <w:rPr>
                <w:del w:id="4338" w:author="phuong vu" w:date="2018-11-22T19:34:00Z"/>
                <w:lang w:val="en-US"/>
              </w:rPr>
            </w:pPr>
            <w:del w:id="4339" w:author="phuong vu" w:date="2018-11-22T19:34:00Z">
              <w:r w:rsidDel="00D37715">
                <w:rPr>
                  <w:lang w:val="en-US"/>
                </w:rPr>
                <w:delText>6</w:delText>
              </w:r>
              <w:bookmarkStart w:id="4340" w:name="_Toc530679596"/>
              <w:bookmarkEnd w:id="4340"/>
            </w:del>
          </w:p>
        </w:tc>
        <w:tc>
          <w:tcPr>
            <w:tcW w:w="1980" w:type="dxa"/>
          </w:tcPr>
          <w:p w14:paraId="46C1FFD8" w14:textId="50E2FBA1" w:rsidR="00263449" w:rsidDel="00D37715" w:rsidRDefault="00263449" w:rsidP="00A72A60">
            <w:pPr>
              <w:spacing w:line="360" w:lineRule="auto"/>
              <w:rPr>
                <w:del w:id="4341" w:author="phuong vu" w:date="2018-11-22T19:34:00Z"/>
                <w:lang w:val="en-US"/>
              </w:rPr>
            </w:pPr>
            <w:del w:id="4342" w:author="phuong vu" w:date="2018-11-15T18:00:00Z">
              <w:r w:rsidDel="006D04E7">
                <w:rPr>
                  <w:lang w:val="en-US"/>
                </w:rPr>
                <w:delText>inputText</w:delText>
              </w:r>
            </w:del>
            <w:bookmarkStart w:id="4343" w:name="_Toc530679597"/>
            <w:bookmarkEnd w:id="4343"/>
          </w:p>
        </w:tc>
        <w:tc>
          <w:tcPr>
            <w:tcW w:w="2970" w:type="dxa"/>
          </w:tcPr>
          <w:p w14:paraId="1B80E87F" w14:textId="0E9861A1" w:rsidR="00263449" w:rsidDel="00D37715" w:rsidRDefault="00263449" w:rsidP="00A72A60">
            <w:pPr>
              <w:spacing w:line="360" w:lineRule="auto"/>
              <w:rPr>
                <w:del w:id="4344" w:author="phuong vu" w:date="2018-11-22T19:34:00Z"/>
                <w:lang w:val="en-US"/>
              </w:rPr>
            </w:pPr>
            <w:bookmarkStart w:id="4345" w:name="_Toc530679598"/>
            <w:bookmarkEnd w:id="4345"/>
          </w:p>
        </w:tc>
        <w:tc>
          <w:tcPr>
            <w:tcW w:w="1266" w:type="dxa"/>
          </w:tcPr>
          <w:p w14:paraId="3B64209C" w14:textId="06E606ED" w:rsidR="00263449" w:rsidDel="00D37715" w:rsidRDefault="00263449" w:rsidP="00A72A60">
            <w:pPr>
              <w:spacing w:line="360" w:lineRule="auto"/>
              <w:rPr>
                <w:del w:id="4346" w:author="phuong vu" w:date="2018-11-22T19:34:00Z"/>
                <w:lang w:val="en-US"/>
              </w:rPr>
            </w:pPr>
            <w:bookmarkStart w:id="4347" w:name="_Toc530679599"/>
            <w:bookmarkEnd w:id="4347"/>
          </w:p>
        </w:tc>
        <w:tc>
          <w:tcPr>
            <w:tcW w:w="1756" w:type="dxa"/>
          </w:tcPr>
          <w:p w14:paraId="0B43DDA9" w14:textId="41A476BB" w:rsidR="00263449" w:rsidDel="00D37715" w:rsidRDefault="00263449" w:rsidP="00A72A60">
            <w:pPr>
              <w:spacing w:line="360" w:lineRule="auto"/>
              <w:rPr>
                <w:del w:id="4348" w:author="phuong vu" w:date="2018-11-22T19:34:00Z"/>
                <w:lang w:val="en-US"/>
              </w:rPr>
            </w:pPr>
            <w:bookmarkStart w:id="4349" w:name="_Toc530679600"/>
            <w:bookmarkEnd w:id="4349"/>
          </w:p>
        </w:tc>
        <w:bookmarkStart w:id="4350" w:name="_Toc530679601"/>
        <w:bookmarkEnd w:id="4350"/>
      </w:tr>
      <w:tr w:rsidR="00263449" w:rsidDel="00D37715" w14:paraId="4A9A8654" w14:textId="768A4340" w:rsidTr="00A72A60">
        <w:trPr>
          <w:del w:id="4351" w:author="phuong vu" w:date="2018-11-22T19:34:00Z"/>
        </w:trPr>
        <w:tc>
          <w:tcPr>
            <w:tcW w:w="805" w:type="dxa"/>
          </w:tcPr>
          <w:p w14:paraId="74B83422" w14:textId="1D2ACDE8" w:rsidR="00263449" w:rsidDel="00D37715" w:rsidRDefault="00263449" w:rsidP="00A72A60">
            <w:pPr>
              <w:spacing w:line="360" w:lineRule="auto"/>
              <w:jc w:val="center"/>
              <w:rPr>
                <w:del w:id="4352" w:author="phuong vu" w:date="2018-11-22T19:34:00Z"/>
                <w:lang w:val="en-US"/>
              </w:rPr>
            </w:pPr>
            <w:del w:id="4353" w:author="phuong vu" w:date="2018-11-22T19:34:00Z">
              <w:r w:rsidDel="00D37715">
                <w:rPr>
                  <w:lang w:val="en-US"/>
                </w:rPr>
                <w:delText>7</w:delText>
              </w:r>
              <w:bookmarkStart w:id="4354" w:name="_Toc530679602"/>
              <w:bookmarkEnd w:id="4354"/>
            </w:del>
          </w:p>
        </w:tc>
        <w:tc>
          <w:tcPr>
            <w:tcW w:w="1980" w:type="dxa"/>
          </w:tcPr>
          <w:p w14:paraId="59B500AC" w14:textId="7D89CBAA" w:rsidR="00263449" w:rsidDel="00D37715" w:rsidRDefault="00263449" w:rsidP="00A72A60">
            <w:pPr>
              <w:spacing w:line="360" w:lineRule="auto"/>
              <w:rPr>
                <w:del w:id="4355" w:author="phuong vu" w:date="2018-11-22T19:34:00Z"/>
                <w:lang w:val="en-US"/>
              </w:rPr>
            </w:pPr>
            <w:del w:id="4356" w:author="phuong vu" w:date="2018-11-22T19:34:00Z">
              <w:r w:rsidDel="00D37715">
                <w:rPr>
                  <w:lang w:val="en-US"/>
                </w:rPr>
                <w:delText>inputText</w:delText>
              </w:r>
              <w:bookmarkStart w:id="4357" w:name="_Toc530679603"/>
              <w:bookmarkEnd w:id="4357"/>
            </w:del>
          </w:p>
        </w:tc>
        <w:tc>
          <w:tcPr>
            <w:tcW w:w="2970" w:type="dxa"/>
          </w:tcPr>
          <w:p w14:paraId="0FE7BE4C" w14:textId="51507BAF" w:rsidR="00263449" w:rsidDel="00D37715" w:rsidRDefault="00263449" w:rsidP="00A72A60">
            <w:pPr>
              <w:spacing w:line="360" w:lineRule="auto"/>
              <w:rPr>
                <w:del w:id="4358" w:author="phuong vu" w:date="2018-11-22T19:34:00Z"/>
                <w:lang w:val="en-US"/>
              </w:rPr>
            </w:pPr>
            <w:bookmarkStart w:id="4359" w:name="_Toc530679604"/>
            <w:bookmarkEnd w:id="4359"/>
          </w:p>
        </w:tc>
        <w:tc>
          <w:tcPr>
            <w:tcW w:w="1266" w:type="dxa"/>
          </w:tcPr>
          <w:p w14:paraId="487C2E18" w14:textId="17A5BAC6" w:rsidR="00263449" w:rsidDel="00D37715" w:rsidRDefault="00263449" w:rsidP="00A72A60">
            <w:pPr>
              <w:spacing w:line="360" w:lineRule="auto"/>
              <w:rPr>
                <w:del w:id="4360" w:author="phuong vu" w:date="2018-11-22T19:34:00Z"/>
                <w:lang w:val="en-US"/>
              </w:rPr>
            </w:pPr>
            <w:bookmarkStart w:id="4361" w:name="_Toc530679605"/>
            <w:bookmarkEnd w:id="4361"/>
          </w:p>
        </w:tc>
        <w:tc>
          <w:tcPr>
            <w:tcW w:w="1756" w:type="dxa"/>
          </w:tcPr>
          <w:p w14:paraId="5F01294E" w14:textId="4BFAFB5F" w:rsidR="00263449" w:rsidDel="00D37715" w:rsidRDefault="00263449" w:rsidP="00A72A60">
            <w:pPr>
              <w:spacing w:line="360" w:lineRule="auto"/>
              <w:rPr>
                <w:del w:id="4362" w:author="phuong vu" w:date="2018-11-22T19:34:00Z"/>
                <w:lang w:val="en-US"/>
              </w:rPr>
            </w:pPr>
            <w:bookmarkStart w:id="4363" w:name="_Toc530679606"/>
            <w:bookmarkEnd w:id="4363"/>
          </w:p>
        </w:tc>
        <w:bookmarkStart w:id="4364" w:name="_Toc530679607"/>
        <w:bookmarkEnd w:id="4364"/>
      </w:tr>
      <w:tr w:rsidR="00263449" w:rsidDel="00D37715" w14:paraId="1DA9635F" w14:textId="607BAA5C" w:rsidTr="00A72A60">
        <w:trPr>
          <w:del w:id="4365" w:author="phuong vu" w:date="2018-11-22T19:34:00Z"/>
        </w:trPr>
        <w:tc>
          <w:tcPr>
            <w:tcW w:w="805" w:type="dxa"/>
          </w:tcPr>
          <w:p w14:paraId="25201B0F" w14:textId="6E0ADDBF" w:rsidR="00263449" w:rsidDel="00D37715" w:rsidRDefault="00263449" w:rsidP="00A72A60">
            <w:pPr>
              <w:spacing w:line="360" w:lineRule="auto"/>
              <w:jc w:val="center"/>
              <w:rPr>
                <w:del w:id="4366" w:author="phuong vu" w:date="2018-11-22T19:34:00Z"/>
                <w:lang w:val="en-US"/>
              </w:rPr>
            </w:pPr>
            <w:del w:id="4367" w:author="phuong vu" w:date="2018-11-22T19:34:00Z">
              <w:r w:rsidDel="00D37715">
                <w:rPr>
                  <w:lang w:val="en-US"/>
                </w:rPr>
                <w:delText>8</w:delText>
              </w:r>
              <w:bookmarkStart w:id="4368" w:name="_Toc530679608"/>
              <w:bookmarkEnd w:id="4368"/>
            </w:del>
          </w:p>
        </w:tc>
        <w:tc>
          <w:tcPr>
            <w:tcW w:w="1980" w:type="dxa"/>
          </w:tcPr>
          <w:p w14:paraId="5BBAE06B" w14:textId="745368C5" w:rsidR="00263449" w:rsidDel="00D37715" w:rsidRDefault="00263449" w:rsidP="00A72A60">
            <w:pPr>
              <w:spacing w:line="360" w:lineRule="auto"/>
              <w:rPr>
                <w:del w:id="4369" w:author="phuong vu" w:date="2018-11-22T19:34:00Z"/>
                <w:lang w:val="en-US"/>
              </w:rPr>
            </w:pPr>
            <w:del w:id="4370" w:author="phuong vu" w:date="2018-11-22T19:34:00Z">
              <w:r w:rsidDel="00D37715">
                <w:rPr>
                  <w:lang w:val="en-US"/>
                </w:rPr>
                <w:delText>inputText</w:delText>
              </w:r>
              <w:bookmarkStart w:id="4371" w:name="_Toc530679609"/>
              <w:bookmarkEnd w:id="4371"/>
            </w:del>
          </w:p>
        </w:tc>
        <w:tc>
          <w:tcPr>
            <w:tcW w:w="2970" w:type="dxa"/>
          </w:tcPr>
          <w:p w14:paraId="2B405E23" w14:textId="72A7C45F" w:rsidR="00263449" w:rsidDel="00D37715" w:rsidRDefault="00263449" w:rsidP="00A72A60">
            <w:pPr>
              <w:spacing w:line="360" w:lineRule="auto"/>
              <w:rPr>
                <w:del w:id="4372" w:author="phuong vu" w:date="2018-11-22T19:34:00Z"/>
                <w:lang w:val="en-US"/>
              </w:rPr>
            </w:pPr>
            <w:bookmarkStart w:id="4373" w:name="_Toc530679610"/>
            <w:bookmarkEnd w:id="4373"/>
          </w:p>
        </w:tc>
        <w:tc>
          <w:tcPr>
            <w:tcW w:w="1266" w:type="dxa"/>
          </w:tcPr>
          <w:p w14:paraId="5F682274" w14:textId="29256939" w:rsidR="00263449" w:rsidDel="00D37715" w:rsidRDefault="00263449" w:rsidP="00A72A60">
            <w:pPr>
              <w:spacing w:line="360" w:lineRule="auto"/>
              <w:rPr>
                <w:del w:id="4374" w:author="phuong vu" w:date="2018-11-22T19:34:00Z"/>
                <w:lang w:val="en-US"/>
              </w:rPr>
            </w:pPr>
            <w:bookmarkStart w:id="4375" w:name="_Toc530679611"/>
            <w:bookmarkEnd w:id="4375"/>
          </w:p>
        </w:tc>
        <w:tc>
          <w:tcPr>
            <w:tcW w:w="1756" w:type="dxa"/>
          </w:tcPr>
          <w:p w14:paraId="38FEAFC1" w14:textId="1B427B2A" w:rsidR="00263449" w:rsidDel="00D37715" w:rsidRDefault="00263449" w:rsidP="00A72A60">
            <w:pPr>
              <w:spacing w:line="360" w:lineRule="auto"/>
              <w:rPr>
                <w:del w:id="4376" w:author="phuong vu" w:date="2018-11-22T19:34:00Z"/>
                <w:lang w:val="en-US"/>
              </w:rPr>
            </w:pPr>
            <w:bookmarkStart w:id="4377" w:name="_Toc530679612"/>
            <w:bookmarkEnd w:id="4377"/>
          </w:p>
        </w:tc>
        <w:bookmarkStart w:id="4378" w:name="_Toc530679613"/>
        <w:bookmarkEnd w:id="4378"/>
      </w:tr>
      <w:tr w:rsidR="00263449" w:rsidDel="00D37715" w14:paraId="24AB4D8C" w14:textId="0419B396" w:rsidTr="00A72A60">
        <w:trPr>
          <w:del w:id="4379" w:author="phuong vu" w:date="2018-11-22T19:34:00Z"/>
        </w:trPr>
        <w:tc>
          <w:tcPr>
            <w:tcW w:w="805" w:type="dxa"/>
          </w:tcPr>
          <w:p w14:paraId="0655E857" w14:textId="4F172467" w:rsidR="00263449" w:rsidDel="00D37715" w:rsidRDefault="00263449" w:rsidP="00A72A60">
            <w:pPr>
              <w:spacing w:line="360" w:lineRule="auto"/>
              <w:jc w:val="center"/>
              <w:rPr>
                <w:del w:id="4380" w:author="phuong vu" w:date="2018-11-22T19:34:00Z"/>
                <w:lang w:val="en-US"/>
              </w:rPr>
            </w:pPr>
            <w:del w:id="4381" w:author="phuong vu" w:date="2018-11-22T19:34:00Z">
              <w:r w:rsidDel="00D37715">
                <w:rPr>
                  <w:lang w:val="en-US"/>
                </w:rPr>
                <w:delText>9</w:delText>
              </w:r>
              <w:bookmarkStart w:id="4382" w:name="_Toc530679614"/>
              <w:bookmarkEnd w:id="4382"/>
            </w:del>
          </w:p>
        </w:tc>
        <w:tc>
          <w:tcPr>
            <w:tcW w:w="1980" w:type="dxa"/>
          </w:tcPr>
          <w:p w14:paraId="28BF0742" w14:textId="336E0495" w:rsidR="00263449" w:rsidDel="00D37715" w:rsidRDefault="00263449" w:rsidP="00A72A60">
            <w:pPr>
              <w:spacing w:line="360" w:lineRule="auto"/>
              <w:rPr>
                <w:del w:id="4383" w:author="phuong vu" w:date="2018-11-22T19:34:00Z"/>
                <w:lang w:val="en-US"/>
              </w:rPr>
            </w:pPr>
            <w:del w:id="4384" w:author="phuong vu" w:date="2018-11-15T18:02:00Z">
              <w:r w:rsidDel="006D04E7">
                <w:rPr>
                  <w:lang w:val="en-US"/>
                </w:rPr>
                <w:delText>inputText</w:delText>
              </w:r>
            </w:del>
            <w:bookmarkStart w:id="4385" w:name="_Toc530679615"/>
            <w:bookmarkEnd w:id="4385"/>
          </w:p>
        </w:tc>
        <w:tc>
          <w:tcPr>
            <w:tcW w:w="2970" w:type="dxa"/>
          </w:tcPr>
          <w:p w14:paraId="4386248D" w14:textId="74CB4BAA" w:rsidR="00263449" w:rsidDel="00D37715" w:rsidRDefault="00263449" w:rsidP="00A72A60">
            <w:pPr>
              <w:spacing w:line="360" w:lineRule="auto"/>
              <w:rPr>
                <w:del w:id="4386" w:author="phuong vu" w:date="2018-11-22T19:34:00Z"/>
                <w:lang w:val="en-US"/>
              </w:rPr>
            </w:pPr>
            <w:bookmarkStart w:id="4387" w:name="_Toc530679616"/>
            <w:bookmarkEnd w:id="4387"/>
          </w:p>
        </w:tc>
        <w:tc>
          <w:tcPr>
            <w:tcW w:w="1266" w:type="dxa"/>
          </w:tcPr>
          <w:p w14:paraId="0C350A32" w14:textId="3622BEA8" w:rsidR="00263449" w:rsidDel="00D37715" w:rsidRDefault="00263449" w:rsidP="00A72A60">
            <w:pPr>
              <w:spacing w:line="360" w:lineRule="auto"/>
              <w:jc w:val="center"/>
              <w:rPr>
                <w:del w:id="4388" w:author="phuong vu" w:date="2018-11-22T19:34:00Z"/>
                <w:lang w:val="en-US"/>
              </w:rPr>
            </w:pPr>
            <w:bookmarkStart w:id="4389" w:name="_Toc530679617"/>
            <w:bookmarkEnd w:id="4389"/>
          </w:p>
        </w:tc>
        <w:tc>
          <w:tcPr>
            <w:tcW w:w="1756" w:type="dxa"/>
          </w:tcPr>
          <w:p w14:paraId="69D4D2E3" w14:textId="6DF8FD48" w:rsidR="00263449" w:rsidDel="00D37715" w:rsidRDefault="00263449" w:rsidP="00A72A60">
            <w:pPr>
              <w:spacing w:line="360" w:lineRule="auto"/>
              <w:rPr>
                <w:del w:id="4390" w:author="phuong vu" w:date="2018-11-22T19:34:00Z"/>
                <w:lang w:val="en-US"/>
              </w:rPr>
            </w:pPr>
            <w:bookmarkStart w:id="4391" w:name="_Toc530679618"/>
            <w:bookmarkEnd w:id="4391"/>
          </w:p>
        </w:tc>
        <w:bookmarkStart w:id="4392" w:name="_Toc530679619"/>
        <w:bookmarkEnd w:id="4392"/>
      </w:tr>
      <w:tr w:rsidR="00263449" w:rsidDel="00D37715" w14:paraId="290F7445" w14:textId="528237FD" w:rsidTr="00A72A60">
        <w:trPr>
          <w:del w:id="4393" w:author="phuong vu" w:date="2018-11-22T19:34:00Z"/>
        </w:trPr>
        <w:tc>
          <w:tcPr>
            <w:tcW w:w="805" w:type="dxa"/>
          </w:tcPr>
          <w:p w14:paraId="3642CCA4" w14:textId="6FEA4985" w:rsidR="00263449" w:rsidDel="00D37715" w:rsidRDefault="00263449" w:rsidP="00A72A60">
            <w:pPr>
              <w:spacing w:line="360" w:lineRule="auto"/>
              <w:jc w:val="center"/>
              <w:rPr>
                <w:del w:id="4394" w:author="phuong vu" w:date="2018-11-22T19:34:00Z"/>
                <w:lang w:val="en-US"/>
              </w:rPr>
            </w:pPr>
            <w:del w:id="4395" w:author="phuong vu" w:date="2018-11-22T19:34:00Z">
              <w:r w:rsidDel="00D37715">
                <w:rPr>
                  <w:lang w:val="en-US"/>
                </w:rPr>
                <w:delText>10</w:delText>
              </w:r>
              <w:bookmarkStart w:id="4396" w:name="_Toc530679620"/>
              <w:bookmarkEnd w:id="4396"/>
            </w:del>
          </w:p>
        </w:tc>
        <w:tc>
          <w:tcPr>
            <w:tcW w:w="1980" w:type="dxa"/>
          </w:tcPr>
          <w:p w14:paraId="3BB191F6" w14:textId="2474E766" w:rsidR="00263449" w:rsidDel="00D37715" w:rsidRDefault="00980771" w:rsidP="00A72A60">
            <w:pPr>
              <w:spacing w:line="360" w:lineRule="auto"/>
              <w:rPr>
                <w:del w:id="4397" w:author="phuong vu" w:date="2018-11-22T19:34:00Z"/>
                <w:lang w:val="en-US"/>
              </w:rPr>
            </w:pPr>
            <w:del w:id="4398" w:author="phuong vu" w:date="2018-11-15T18:02:00Z">
              <w:r w:rsidDel="006D04E7">
                <w:rPr>
                  <w:lang w:val="en-US"/>
                </w:rPr>
                <w:delText>inputText</w:delText>
              </w:r>
            </w:del>
            <w:bookmarkStart w:id="4399" w:name="_Toc530679621"/>
            <w:bookmarkEnd w:id="4399"/>
          </w:p>
        </w:tc>
        <w:tc>
          <w:tcPr>
            <w:tcW w:w="2970" w:type="dxa"/>
          </w:tcPr>
          <w:p w14:paraId="263950CD" w14:textId="7252E688" w:rsidR="00263449" w:rsidDel="00D37715" w:rsidRDefault="00263449" w:rsidP="00A72A60">
            <w:pPr>
              <w:spacing w:line="360" w:lineRule="auto"/>
              <w:rPr>
                <w:del w:id="4400" w:author="phuong vu" w:date="2018-11-22T19:34:00Z"/>
                <w:lang w:val="en-US"/>
              </w:rPr>
            </w:pPr>
            <w:bookmarkStart w:id="4401" w:name="_Toc530679622"/>
            <w:bookmarkEnd w:id="4401"/>
          </w:p>
        </w:tc>
        <w:tc>
          <w:tcPr>
            <w:tcW w:w="1266" w:type="dxa"/>
          </w:tcPr>
          <w:p w14:paraId="7FDD986B" w14:textId="7162EBB6" w:rsidR="00263449" w:rsidDel="00D37715" w:rsidRDefault="00263449" w:rsidP="00A72A60">
            <w:pPr>
              <w:spacing w:line="360" w:lineRule="auto"/>
              <w:jc w:val="center"/>
              <w:rPr>
                <w:del w:id="4402" w:author="phuong vu" w:date="2018-11-22T19:34:00Z"/>
                <w:lang w:val="en-US"/>
              </w:rPr>
            </w:pPr>
            <w:bookmarkStart w:id="4403" w:name="_Toc530679623"/>
            <w:bookmarkEnd w:id="4403"/>
          </w:p>
        </w:tc>
        <w:tc>
          <w:tcPr>
            <w:tcW w:w="1756" w:type="dxa"/>
          </w:tcPr>
          <w:p w14:paraId="732D39CD" w14:textId="7AF98C24" w:rsidR="00263449" w:rsidDel="00D37715" w:rsidRDefault="00263449" w:rsidP="00A72A60">
            <w:pPr>
              <w:spacing w:line="360" w:lineRule="auto"/>
              <w:rPr>
                <w:del w:id="4404" w:author="phuong vu" w:date="2018-11-22T19:34:00Z"/>
                <w:lang w:val="en-US"/>
              </w:rPr>
            </w:pPr>
            <w:bookmarkStart w:id="4405" w:name="_Toc530679624"/>
            <w:bookmarkEnd w:id="4405"/>
          </w:p>
        </w:tc>
        <w:bookmarkStart w:id="4406" w:name="_Toc530679625"/>
        <w:bookmarkEnd w:id="4406"/>
      </w:tr>
      <w:tr w:rsidR="00263449" w:rsidDel="00D37715" w14:paraId="59A9A622" w14:textId="3D386CC9" w:rsidTr="00A72A60">
        <w:trPr>
          <w:del w:id="4407" w:author="phuong vu" w:date="2018-11-22T19:34:00Z"/>
        </w:trPr>
        <w:tc>
          <w:tcPr>
            <w:tcW w:w="805" w:type="dxa"/>
          </w:tcPr>
          <w:p w14:paraId="2D64BBA6" w14:textId="7AEB8BD5" w:rsidR="00263449" w:rsidDel="00D37715" w:rsidRDefault="00263449" w:rsidP="00A72A60">
            <w:pPr>
              <w:spacing w:line="360" w:lineRule="auto"/>
              <w:jc w:val="center"/>
              <w:rPr>
                <w:del w:id="4408" w:author="phuong vu" w:date="2018-11-22T19:34:00Z"/>
                <w:lang w:val="en-US"/>
              </w:rPr>
            </w:pPr>
            <w:del w:id="4409" w:author="phuong vu" w:date="2018-11-22T19:34:00Z">
              <w:r w:rsidDel="00D37715">
                <w:rPr>
                  <w:lang w:val="en-US"/>
                </w:rPr>
                <w:delText>11</w:delText>
              </w:r>
              <w:bookmarkStart w:id="4410" w:name="_Toc530679626"/>
              <w:bookmarkEnd w:id="4410"/>
            </w:del>
          </w:p>
        </w:tc>
        <w:tc>
          <w:tcPr>
            <w:tcW w:w="1980" w:type="dxa"/>
          </w:tcPr>
          <w:p w14:paraId="0C7FA4BA" w14:textId="3F539100" w:rsidR="00263449" w:rsidDel="00D37715" w:rsidRDefault="00980771" w:rsidP="00A72A60">
            <w:pPr>
              <w:spacing w:line="360" w:lineRule="auto"/>
              <w:rPr>
                <w:del w:id="4411" w:author="phuong vu" w:date="2018-11-22T19:34:00Z"/>
                <w:lang w:val="en-US"/>
              </w:rPr>
            </w:pPr>
            <w:del w:id="4412" w:author="phuong vu" w:date="2018-11-22T19:34:00Z">
              <w:r w:rsidDel="00D37715">
                <w:rPr>
                  <w:lang w:val="en-US"/>
                </w:rPr>
                <w:delText>inputText</w:delText>
              </w:r>
              <w:bookmarkStart w:id="4413" w:name="_Toc530679627"/>
              <w:bookmarkEnd w:id="4413"/>
            </w:del>
          </w:p>
        </w:tc>
        <w:tc>
          <w:tcPr>
            <w:tcW w:w="2970" w:type="dxa"/>
          </w:tcPr>
          <w:p w14:paraId="17DF29BF" w14:textId="1CE4D254" w:rsidR="00263449" w:rsidDel="00D37715" w:rsidRDefault="00263449" w:rsidP="00A72A60">
            <w:pPr>
              <w:spacing w:line="360" w:lineRule="auto"/>
              <w:rPr>
                <w:del w:id="4414" w:author="phuong vu" w:date="2018-11-22T19:34:00Z"/>
                <w:lang w:val="en-US"/>
              </w:rPr>
            </w:pPr>
            <w:bookmarkStart w:id="4415" w:name="_Toc530679628"/>
            <w:bookmarkEnd w:id="4415"/>
          </w:p>
        </w:tc>
        <w:tc>
          <w:tcPr>
            <w:tcW w:w="1266" w:type="dxa"/>
          </w:tcPr>
          <w:p w14:paraId="67514460" w14:textId="1165AD05" w:rsidR="00263449" w:rsidDel="00D37715" w:rsidRDefault="00263449" w:rsidP="00A72A60">
            <w:pPr>
              <w:spacing w:line="360" w:lineRule="auto"/>
              <w:jc w:val="center"/>
              <w:rPr>
                <w:del w:id="4416" w:author="phuong vu" w:date="2018-11-22T19:34:00Z"/>
                <w:lang w:val="en-US"/>
              </w:rPr>
            </w:pPr>
            <w:bookmarkStart w:id="4417" w:name="_Toc530679629"/>
            <w:bookmarkEnd w:id="4417"/>
          </w:p>
        </w:tc>
        <w:tc>
          <w:tcPr>
            <w:tcW w:w="1756" w:type="dxa"/>
          </w:tcPr>
          <w:p w14:paraId="33B8F55C" w14:textId="04AB5DC1" w:rsidR="00263449" w:rsidDel="00D37715" w:rsidRDefault="00263449" w:rsidP="00A72A60">
            <w:pPr>
              <w:spacing w:line="360" w:lineRule="auto"/>
              <w:rPr>
                <w:del w:id="4418" w:author="phuong vu" w:date="2018-11-22T19:34:00Z"/>
                <w:lang w:val="en-US"/>
              </w:rPr>
            </w:pPr>
            <w:bookmarkStart w:id="4419" w:name="_Toc530679630"/>
            <w:bookmarkEnd w:id="4419"/>
          </w:p>
        </w:tc>
        <w:bookmarkStart w:id="4420" w:name="_Toc530679631"/>
        <w:bookmarkEnd w:id="4420"/>
      </w:tr>
      <w:tr w:rsidR="00263449" w:rsidDel="00D37715" w14:paraId="12EA6AC9" w14:textId="1463AB71" w:rsidTr="00A72A60">
        <w:trPr>
          <w:del w:id="4421" w:author="phuong vu" w:date="2018-11-22T19:34:00Z"/>
        </w:trPr>
        <w:tc>
          <w:tcPr>
            <w:tcW w:w="805" w:type="dxa"/>
          </w:tcPr>
          <w:p w14:paraId="2F27551F" w14:textId="27665050" w:rsidR="00263449" w:rsidDel="00D37715" w:rsidRDefault="00263449" w:rsidP="00A72A60">
            <w:pPr>
              <w:spacing w:line="360" w:lineRule="auto"/>
              <w:jc w:val="center"/>
              <w:rPr>
                <w:del w:id="4422" w:author="phuong vu" w:date="2018-11-22T19:34:00Z"/>
                <w:lang w:val="en-US"/>
              </w:rPr>
            </w:pPr>
            <w:del w:id="4423" w:author="phuong vu" w:date="2018-11-22T19:34:00Z">
              <w:r w:rsidDel="00D37715">
                <w:rPr>
                  <w:lang w:val="en-US"/>
                </w:rPr>
                <w:delText>12</w:delText>
              </w:r>
              <w:bookmarkStart w:id="4424" w:name="_Toc530679632"/>
              <w:bookmarkEnd w:id="4424"/>
            </w:del>
          </w:p>
        </w:tc>
        <w:tc>
          <w:tcPr>
            <w:tcW w:w="1980" w:type="dxa"/>
          </w:tcPr>
          <w:p w14:paraId="12F961E7" w14:textId="47058FA4" w:rsidR="00263449" w:rsidDel="00D37715" w:rsidRDefault="00980771" w:rsidP="00A72A60">
            <w:pPr>
              <w:spacing w:line="360" w:lineRule="auto"/>
              <w:rPr>
                <w:del w:id="4425" w:author="phuong vu" w:date="2018-11-22T19:34:00Z"/>
                <w:lang w:val="en-US"/>
              </w:rPr>
            </w:pPr>
            <w:del w:id="4426" w:author="phuong vu" w:date="2018-11-22T19:34:00Z">
              <w:r w:rsidDel="00D37715">
                <w:rPr>
                  <w:lang w:val="en-US"/>
                </w:rPr>
                <w:delText>inputText</w:delText>
              </w:r>
              <w:bookmarkStart w:id="4427" w:name="_Toc530679633"/>
              <w:bookmarkEnd w:id="4427"/>
            </w:del>
          </w:p>
        </w:tc>
        <w:tc>
          <w:tcPr>
            <w:tcW w:w="2970" w:type="dxa"/>
          </w:tcPr>
          <w:p w14:paraId="042D9404" w14:textId="7794C907" w:rsidR="00263449" w:rsidDel="00D37715" w:rsidRDefault="00263449" w:rsidP="00A72A60">
            <w:pPr>
              <w:spacing w:line="360" w:lineRule="auto"/>
              <w:rPr>
                <w:del w:id="4428" w:author="phuong vu" w:date="2018-11-22T19:34:00Z"/>
                <w:lang w:val="en-US"/>
              </w:rPr>
            </w:pPr>
            <w:bookmarkStart w:id="4429" w:name="_Toc530679634"/>
            <w:bookmarkEnd w:id="4429"/>
          </w:p>
        </w:tc>
        <w:tc>
          <w:tcPr>
            <w:tcW w:w="1266" w:type="dxa"/>
          </w:tcPr>
          <w:p w14:paraId="639420A9" w14:textId="21F0FE1E" w:rsidR="00263449" w:rsidDel="00D37715" w:rsidRDefault="00263449" w:rsidP="00A72A60">
            <w:pPr>
              <w:spacing w:line="360" w:lineRule="auto"/>
              <w:jc w:val="center"/>
              <w:rPr>
                <w:del w:id="4430" w:author="phuong vu" w:date="2018-11-22T19:34:00Z"/>
                <w:lang w:val="en-US"/>
              </w:rPr>
            </w:pPr>
            <w:bookmarkStart w:id="4431" w:name="_Toc530679635"/>
            <w:bookmarkEnd w:id="4431"/>
          </w:p>
        </w:tc>
        <w:tc>
          <w:tcPr>
            <w:tcW w:w="1756" w:type="dxa"/>
          </w:tcPr>
          <w:p w14:paraId="44B5F0F9" w14:textId="35518B8F" w:rsidR="00263449" w:rsidDel="00D37715" w:rsidRDefault="00263449" w:rsidP="00A72A60">
            <w:pPr>
              <w:spacing w:line="360" w:lineRule="auto"/>
              <w:rPr>
                <w:del w:id="4432" w:author="phuong vu" w:date="2018-11-22T19:34:00Z"/>
                <w:lang w:val="en-US"/>
              </w:rPr>
            </w:pPr>
            <w:bookmarkStart w:id="4433" w:name="_Toc530679636"/>
            <w:bookmarkEnd w:id="4433"/>
          </w:p>
        </w:tc>
        <w:bookmarkStart w:id="4434" w:name="_Toc530679637"/>
        <w:bookmarkEnd w:id="4434"/>
      </w:tr>
      <w:tr w:rsidR="00263449" w:rsidDel="00D37715" w14:paraId="4136DCF5" w14:textId="4CD9E110" w:rsidTr="00A72A60">
        <w:trPr>
          <w:del w:id="4435" w:author="phuong vu" w:date="2018-11-22T19:34:00Z"/>
        </w:trPr>
        <w:tc>
          <w:tcPr>
            <w:tcW w:w="805" w:type="dxa"/>
          </w:tcPr>
          <w:p w14:paraId="6B594D18" w14:textId="0A3FC963" w:rsidR="00263449" w:rsidDel="00D37715" w:rsidRDefault="00263449" w:rsidP="00A72A60">
            <w:pPr>
              <w:spacing w:line="360" w:lineRule="auto"/>
              <w:jc w:val="center"/>
              <w:rPr>
                <w:del w:id="4436" w:author="phuong vu" w:date="2018-11-22T19:34:00Z"/>
                <w:lang w:val="en-US"/>
              </w:rPr>
            </w:pPr>
            <w:del w:id="4437" w:author="phuong vu" w:date="2018-11-22T19:34:00Z">
              <w:r w:rsidDel="00D37715">
                <w:rPr>
                  <w:lang w:val="en-US"/>
                </w:rPr>
                <w:delText>13</w:delText>
              </w:r>
              <w:bookmarkStart w:id="4438" w:name="_Toc530679638"/>
              <w:bookmarkEnd w:id="4438"/>
            </w:del>
          </w:p>
        </w:tc>
        <w:tc>
          <w:tcPr>
            <w:tcW w:w="1980" w:type="dxa"/>
          </w:tcPr>
          <w:p w14:paraId="5BEF8D20" w14:textId="25B1CDEE" w:rsidR="00263449" w:rsidDel="00D37715" w:rsidRDefault="00980771" w:rsidP="00A72A60">
            <w:pPr>
              <w:spacing w:line="360" w:lineRule="auto"/>
              <w:rPr>
                <w:del w:id="4439" w:author="phuong vu" w:date="2018-11-22T19:34:00Z"/>
                <w:lang w:val="en-US"/>
              </w:rPr>
            </w:pPr>
            <w:del w:id="4440" w:author="phuong vu" w:date="2018-11-15T18:03:00Z">
              <w:r w:rsidDel="006D04E7">
                <w:rPr>
                  <w:lang w:val="en-US"/>
                </w:rPr>
                <w:delText>inputText</w:delText>
              </w:r>
            </w:del>
            <w:bookmarkStart w:id="4441" w:name="_Toc530679639"/>
            <w:bookmarkEnd w:id="4441"/>
          </w:p>
        </w:tc>
        <w:tc>
          <w:tcPr>
            <w:tcW w:w="2970" w:type="dxa"/>
          </w:tcPr>
          <w:p w14:paraId="1005E4C3" w14:textId="0EEFF649" w:rsidR="00263449" w:rsidDel="00D37715" w:rsidRDefault="00263449" w:rsidP="00A72A60">
            <w:pPr>
              <w:spacing w:line="360" w:lineRule="auto"/>
              <w:rPr>
                <w:del w:id="4442" w:author="phuong vu" w:date="2018-11-22T19:34:00Z"/>
                <w:lang w:val="en-US"/>
              </w:rPr>
            </w:pPr>
            <w:bookmarkStart w:id="4443" w:name="_Toc530679640"/>
            <w:bookmarkEnd w:id="4443"/>
          </w:p>
        </w:tc>
        <w:tc>
          <w:tcPr>
            <w:tcW w:w="1266" w:type="dxa"/>
          </w:tcPr>
          <w:p w14:paraId="4D25C20A" w14:textId="26C80A3D" w:rsidR="00263449" w:rsidDel="00D37715" w:rsidRDefault="00263449" w:rsidP="00A72A60">
            <w:pPr>
              <w:spacing w:line="360" w:lineRule="auto"/>
              <w:jc w:val="center"/>
              <w:rPr>
                <w:del w:id="4444" w:author="phuong vu" w:date="2018-11-22T19:34:00Z"/>
                <w:lang w:val="en-US"/>
              </w:rPr>
            </w:pPr>
            <w:bookmarkStart w:id="4445" w:name="_Toc530679641"/>
            <w:bookmarkEnd w:id="4445"/>
          </w:p>
        </w:tc>
        <w:tc>
          <w:tcPr>
            <w:tcW w:w="1756" w:type="dxa"/>
          </w:tcPr>
          <w:p w14:paraId="3C91D220" w14:textId="633D9715" w:rsidR="00263449" w:rsidDel="00D37715" w:rsidRDefault="00263449" w:rsidP="00A72A60">
            <w:pPr>
              <w:spacing w:line="360" w:lineRule="auto"/>
              <w:rPr>
                <w:del w:id="4446" w:author="phuong vu" w:date="2018-11-22T19:34:00Z"/>
                <w:lang w:val="en-US"/>
              </w:rPr>
            </w:pPr>
            <w:bookmarkStart w:id="4447" w:name="_Toc530679642"/>
            <w:bookmarkEnd w:id="4447"/>
          </w:p>
        </w:tc>
        <w:bookmarkStart w:id="4448" w:name="_Toc530679643"/>
        <w:bookmarkEnd w:id="4448"/>
      </w:tr>
      <w:tr w:rsidR="00263449" w:rsidDel="00D37715" w14:paraId="3EFEBA48" w14:textId="4300D28E" w:rsidTr="00A72A60">
        <w:trPr>
          <w:del w:id="4449" w:author="phuong vu" w:date="2018-11-22T19:34:00Z"/>
        </w:trPr>
        <w:tc>
          <w:tcPr>
            <w:tcW w:w="805" w:type="dxa"/>
          </w:tcPr>
          <w:p w14:paraId="675136BD" w14:textId="42E81379" w:rsidR="00263449" w:rsidDel="00D37715" w:rsidRDefault="00263449" w:rsidP="00A72A60">
            <w:pPr>
              <w:spacing w:line="360" w:lineRule="auto"/>
              <w:jc w:val="center"/>
              <w:rPr>
                <w:del w:id="4450" w:author="phuong vu" w:date="2018-11-22T19:34:00Z"/>
                <w:lang w:val="en-US"/>
              </w:rPr>
            </w:pPr>
            <w:del w:id="4451" w:author="phuong vu" w:date="2018-11-22T19:34:00Z">
              <w:r w:rsidDel="00D37715">
                <w:rPr>
                  <w:lang w:val="en-US"/>
                </w:rPr>
                <w:delText>14</w:delText>
              </w:r>
              <w:bookmarkStart w:id="4452" w:name="_Toc530679644"/>
              <w:bookmarkEnd w:id="4452"/>
            </w:del>
          </w:p>
        </w:tc>
        <w:tc>
          <w:tcPr>
            <w:tcW w:w="1980" w:type="dxa"/>
          </w:tcPr>
          <w:p w14:paraId="31ADF057" w14:textId="175FFB24" w:rsidR="00263449" w:rsidDel="00D37715" w:rsidRDefault="00980771" w:rsidP="00A72A60">
            <w:pPr>
              <w:spacing w:line="360" w:lineRule="auto"/>
              <w:rPr>
                <w:del w:id="4453" w:author="phuong vu" w:date="2018-11-22T19:34:00Z"/>
                <w:lang w:val="en-US"/>
              </w:rPr>
            </w:pPr>
            <w:del w:id="4454" w:author="phuong vu" w:date="2018-11-15T18:03:00Z">
              <w:r w:rsidDel="006D04E7">
                <w:rPr>
                  <w:lang w:val="en-US"/>
                </w:rPr>
                <w:delText>inputText</w:delText>
              </w:r>
            </w:del>
            <w:bookmarkStart w:id="4455" w:name="_Toc530679645"/>
            <w:bookmarkEnd w:id="4455"/>
          </w:p>
        </w:tc>
        <w:tc>
          <w:tcPr>
            <w:tcW w:w="2970" w:type="dxa"/>
          </w:tcPr>
          <w:p w14:paraId="78EA00DC" w14:textId="4C26825B" w:rsidR="00263449" w:rsidDel="00D37715" w:rsidRDefault="00263449" w:rsidP="00A72A60">
            <w:pPr>
              <w:spacing w:line="360" w:lineRule="auto"/>
              <w:rPr>
                <w:del w:id="4456" w:author="phuong vu" w:date="2018-11-22T19:34:00Z"/>
                <w:lang w:val="en-US"/>
              </w:rPr>
            </w:pPr>
            <w:bookmarkStart w:id="4457" w:name="_Toc530679646"/>
            <w:bookmarkEnd w:id="4457"/>
          </w:p>
        </w:tc>
        <w:tc>
          <w:tcPr>
            <w:tcW w:w="1266" w:type="dxa"/>
          </w:tcPr>
          <w:p w14:paraId="442FEE29" w14:textId="7C63B625" w:rsidR="00263449" w:rsidDel="00D37715" w:rsidRDefault="00263449" w:rsidP="00A72A60">
            <w:pPr>
              <w:spacing w:line="360" w:lineRule="auto"/>
              <w:jc w:val="center"/>
              <w:rPr>
                <w:del w:id="4458" w:author="phuong vu" w:date="2018-11-22T19:34:00Z"/>
                <w:lang w:val="en-US"/>
              </w:rPr>
            </w:pPr>
            <w:bookmarkStart w:id="4459" w:name="_Toc530679647"/>
            <w:bookmarkEnd w:id="4459"/>
          </w:p>
        </w:tc>
        <w:tc>
          <w:tcPr>
            <w:tcW w:w="1756" w:type="dxa"/>
          </w:tcPr>
          <w:p w14:paraId="7DD066A5" w14:textId="184FA886" w:rsidR="00263449" w:rsidDel="00D37715" w:rsidRDefault="00263449" w:rsidP="00A72A60">
            <w:pPr>
              <w:spacing w:line="360" w:lineRule="auto"/>
              <w:rPr>
                <w:del w:id="4460" w:author="phuong vu" w:date="2018-11-22T19:34:00Z"/>
                <w:lang w:val="en-US"/>
              </w:rPr>
            </w:pPr>
            <w:bookmarkStart w:id="4461" w:name="_Toc530679648"/>
            <w:bookmarkEnd w:id="4461"/>
          </w:p>
        </w:tc>
        <w:bookmarkStart w:id="4462" w:name="_Toc530679649"/>
        <w:bookmarkEnd w:id="4462"/>
      </w:tr>
      <w:tr w:rsidR="00263449" w:rsidDel="00D37715" w14:paraId="4F2B77DC" w14:textId="66D20C2D" w:rsidTr="00A72A60">
        <w:trPr>
          <w:del w:id="4463" w:author="phuong vu" w:date="2018-11-22T19:34:00Z"/>
        </w:trPr>
        <w:tc>
          <w:tcPr>
            <w:tcW w:w="805" w:type="dxa"/>
          </w:tcPr>
          <w:p w14:paraId="0A51FA2A" w14:textId="69CAC0C7" w:rsidR="00263449" w:rsidDel="00D37715" w:rsidRDefault="00263449" w:rsidP="00A72A60">
            <w:pPr>
              <w:spacing w:line="360" w:lineRule="auto"/>
              <w:jc w:val="center"/>
              <w:rPr>
                <w:del w:id="4464" w:author="phuong vu" w:date="2018-11-22T19:34:00Z"/>
                <w:lang w:val="en-US"/>
              </w:rPr>
            </w:pPr>
            <w:del w:id="4465" w:author="phuong vu" w:date="2018-11-22T19:34:00Z">
              <w:r w:rsidDel="00D37715">
                <w:rPr>
                  <w:lang w:val="en-US"/>
                </w:rPr>
                <w:delText>15</w:delText>
              </w:r>
              <w:bookmarkStart w:id="4466" w:name="_Toc530679650"/>
              <w:bookmarkEnd w:id="4466"/>
            </w:del>
          </w:p>
        </w:tc>
        <w:tc>
          <w:tcPr>
            <w:tcW w:w="1980" w:type="dxa"/>
          </w:tcPr>
          <w:p w14:paraId="05F6C20D" w14:textId="54D94329" w:rsidR="00263449" w:rsidDel="00D37715" w:rsidRDefault="00980771" w:rsidP="00A72A60">
            <w:pPr>
              <w:spacing w:line="360" w:lineRule="auto"/>
              <w:rPr>
                <w:del w:id="4467" w:author="phuong vu" w:date="2018-11-22T19:34:00Z"/>
                <w:lang w:val="en-US"/>
              </w:rPr>
            </w:pPr>
            <w:del w:id="4468" w:author="phuong vu" w:date="2018-11-15T18:03:00Z">
              <w:r w:rsidDel="006D04E7">
                <w:rPr>
                  <w:lang w:val="en-US"/>
                </w:rPr>
                <w:delText>inputText</w:delText>
              </w:r>
            </w:del>
            <w:bookmarkStart w:id="4469" w:name="_Toc530679651"/>
            <w:bookmarkEnd w:id="4469"/>
          </w:p>
        </w:tc>
        <w:tc>
          <w:tcPr>
            <w:tcW w:w="2970" w:type="dxa"/>
          </w:tcPr>
          <w:p w14:paraId="667F2751" w14:textId="02B4271D" w:rsidR="00263449" w:rsidDel="00D37715" w:rsidRDefault="00263449" w:rsidP="00A72A60">
            <w:pPr>
              <w:spacing w:line="360" w:lineRule="auto"/>
              <w:rPr>
                <w:del w:id="4470" w:author="phuong vu" w:date="2018-11-22T19:34:00Z"/>
                <w:lang w:val="en-US"/>
              </w:rPr>
            </w:pPr>
            <w:bookmarkStart w:id="4471" w:name="_Toc530679652"/>
            <w:bookmarkEnd w:id="4471"/>
          </w:p>
        </w:tc>
        <w:tc>
          <w:tcPr>
            <w:tcW w:w="1266" w:type="dxa"/>
          </w:tcPr>
          <w:p w14:paraId="371429EA" w14:textId="544D477F" w:rsidR="00263449" w:rsidDel="00D37715" w:rsidRDefault="00263449" w:rsidP="00A72A60">
            <w:pPr>
              <w:spacing w:line="360" w:lineRule="auto"/>
              <w:jc w:val="center"/>
              <w:rPr>
                <w:del w:id="4472" w:author="phuong vu" w:date="2018-11-22T19:34:00Z"/>
                <w:lang w:val="en-US"/>
              </w:rPr>
            </w:pPr>
            <w:bookmarkStart w:id="4473" w:name="_Toc530679653"/>
            <w:bookmarkEnd w:id="4473"/>
          </w:p>
        </w:tc>
        <w:tc>
          <w:tcPr>
            <w:tcW w:w="1756" w:type="dxa"/>
          </w:tcPr>
          <w:p w14:paraId="1B98C788" w14:textId="33BCA350" w:rsidR="00263449" w:rsidDel="00D37715" w:rsidRDefault="00263449" w:rsidP="00A72A60">
            <w:pPr>
              <w:spacing w:line="360" w:lineRule="auto"/>
              <w:rPr>
                <w:del w:id="4474" w:author="phuong vu" w:date="2018-11-22T19:34:00Z"/>
                <w:lang w:val="en-US"/>
              </w:rPr>
            </w:pPr>
            <w:bookmarkStart w:id="4475" w:name="_Toc530679654"/>
            <w:bookmarkEnd w:id="4475"/>
          </w:p>
        </w:tc>
        <w:bookmarkStart w:id="4476" w:name="_Toc530679655"/>
        <w:bookmarkEnd w:id="4476"/>
      </w:tr>
      <w:tr w:rsidR="00263449" w:rsidDel="00D37715" w14:paraId="61CC9B15" w14:textId="2EB95C50" w:rsidTr="00A72A60">
        <w:trPr>
          <w:del w:id="4477" w:author="phuong vu" w:date="2018-11-22T19:34:00Z"/>
        </w:trPr>
        <w:tc>
          <w:tcPr>
            <w:tcW w:w="805" w:type="dxa"/>
          </w:tcPr>
          <w:p w14:paraId="508D1160" w14:textId="1F0A7EC3" w:rsidR="00263449" w:rsidDel="00D37715" w:rsidRDefault="00263449" w:rsidP="00A72A60">
            <w:pPr>
              <w:spacing w:line="360" w:lineRule="auto"/>
              <w:jc w:val="center"/>
              <w:rPr>
                <w:del w:id="4478" w:author="phuong vu" w:date="2018-11-22T19:34:00Z"/>
                <w:lang w:val="en-US"/>
              </w:rPr>
            </w:pPr>
            <w:del w:id="4479" w:author="phuong vu" w:date="2018-11-22T19:34:00Z">
              <w:r w:rsidDel="00D37715">
                <w:rPr>
                  <w:lang w:val="en-US"/>
                </w:rPr>
                <w:delText>16</w:delText>
              </w:r>
              <w:bookmarkStart w:id="4480" w:name="_Toc530679656"/>
              <w:bookmarkEnd w:id="4480"/>
            </w:del>
          </w:p>
        </w:tc>
        <w:tc>
          <w:tcPr>
            <w:tcW w:w="1980" w:type="dxa"/>
          </w:tcPr>
          <w:p w14:paraId="4EE06092" w14:textId="55563FCD" w:rsidR="00263449" w:rsidDel="00D37715" w:rsidRDefault="00980771" w:rsidP="00A72A60">
            <w:pPr>
              <w:spacing w:line="360" w:lineRule="auto"/>
              <w:rPr>
                <w:del w:id="4481" w:author="phuong vu" w:date="2018-11-22T19:34:00Z"/>
                <w:lang w:val="en-US"/>
              </w:rPr>
            </w:pPr>
            <w:del w:id="4482" w:author="phuong vu" w:date="2018-11-15T18:03:00Z">
              <w:r w:rsidDel="006D04E7">
                <w:rPr>
                  <w:lang w:val="en-US"/>
                </w:rPr>
                <w:delText>inputText</w:delText>
              </w:r>
            </w:del>
            <w:bookmarkStart w:id="4483" w:name="_Toc530679657"/>
            <w:bookmarkEnd w:id="4483"/>
          </w:p>
        </w:tc>
        <w:tc>
          <w:tcPr>
            <w:tcW w:w="2970" w:type="dxa"/>
          </w:tcPr>
          <w:p w14:paraId="10E5B2EF" w14:textId="71D6C559" w:rsidR="00263449" w:rsidDel="00D37715" w:rsidRDefault="00263449" w:rsidP="00A72A60">
            <w:pPr>
              <w:spacing w:line="360" w:lineRule="auto"/>
              <w:rPr>
                <w:del w:id="4484" w:author="phuong vu" w:date="2018-11-22T19:34:00Z"/>
                <w:lang w:val="en-US"/>
              </w:rPr>
            </w:pPr>
            <w:bookmarkStart w:id="4485" w:name="_Toc530679658"/>
            <w:bookmarkEnd w:id="4485"/>
          </w:p>
        </w:tc>
        <w:tc>
          <w:tcPr>
            <w:tcW w:w="1266" w:type="dxa"/>
          </w:tcPr>
          <w:p w14:paraId="570E31E5" w14:textId="575DE789" w:rsidR="00263449" w:rsidDel="00D37715" w:rsidRDefault="00263449" w:rsidP="00A72A60">
            <w:pPr>
              <w:spacing w:line="360" w:lineRule="auto"/>
              <w:jc w:val="center"/>
              <w:rPr>
                <w:del w:id="4486" w:author="phuong vu" w:date="2018-11-22T19:34:00Z"/>
                <w:lang w:val="en-US"/>
              </w:rPr>
            </w:pPr>
            <w:bookmarkStart w:id="4487" w:name="_Toc530679659"/>
            <w:bookmarkEnd w:id="4487"/>
          </w:p>
        </w:tc>
        <w:tc>
          <w:tcPr>
            <w:tcW w:w="1756" w:type="dxa"/>
          </w:tcPr>
          <w:p w14:paraId="569D0B70" w14:textId="48884484" w:rsidR="00263449" w:rsidDel="00D37715" w:rsidRDefault="00263449" w:rsidP="00A72A60">
            <w:pPr>
              <w:spacing w:line="360" w:lineRule="auto"/>
              <w:rPr>
                <w:del w:id="4488" w:author="phuong vu" w:date="2018-11-22T19:34:00Z"/>
                <w:lang w:val="en-US"/>
              </w:rPr>
            </w:pPr>
            <w:bookmarkStart w:id="4489" w:name="_Toc530679660"/>
            <w:bookmarkEnd w:id="4489"/>
          </w:p>
        </w:tc>
        <w:bookmarkStart w:id="4490" w:name="_Toc530679661"/>
        <w:bookmarkEnd w:id="4490"/>
      </w:tr>
      <w:tr w:rsidR="00263449" w:rsidDel="00D37715" w14:paraId="57A00C6B" w14:textId="46BD2E51" w:rsidTr="00A72A60">
        <w:trPr>
          <w:del w:id="4491" w:author="phuong vu" w:date="2018-11-22T19:34:00Z"/>
        </w:trPr>
        <w:tc>
          <w:tcPr>
            <w:tcW w:w="805" w:type="dxa"/>
          </w:tcPr>
          <w:p w14:paraId="02F1917B" w14:textId="4D12C4BF" w:rsidR="00263449" w:rsidDel="00D37715" w:rsidRDefault="00263449" w:rsidP="00A72A60">
            <w:pPr>
              <w:spacing w:line="360" w:lineRule="auto"/>
              <w:jc w:val="center"/>
              <w:rPr>
                <w:del w:id="4492" w:author="phuong vu" w:date="2018-11-22T19:34:00Z"/>
                <w:lang w:val="en-US"/>
              </w:rPr>
            </w:pPr>
            <w:del w:id="4493" w:author="phuong vu" w:date="2018-11-22T19:34:00Z">
              <w:r w:rsidDel="00D37715">
                <w:rPr>
                  <w:lang w:val="en-US"/>
                </w:rPr>
                <w:delText>17</w:delText>
              </w:r>
              <w:bookmarkStart w:id="4494" w:name="_Toc530679662"/>
              <w:bookmarkEnd w:id="4494"/>
            </w:del>
          </w:p>
        </w:tc>
        <w:tc>
          <w:tcPr>
            <w:tcW w:w="1980" w:type="dxa"/>
          </w:tcPr>
          <w:p w14:paraId="0866BADC" w14:textId="3EB13788" w:rsidR="00263449" w:rsidDel="00D37715" w:rsidRDefault="00980771" w:rsidP="00A72A60">
            <w:pPr>
              <w:spacing w:line="360" w:lineRule="auto"/>
              <w:rPr>
                <w:del w:id="4495" w:author="phuong vu" w:date="2018-11-22T19:34:00Z"/>
                <w:lang w:val="en-US"/>
              </w:rPr>
            </w:pPr>
            <w:del w:id="4496" w:author="phuong vu" w:date="2018-11-22T19:34:00Z">
              <w:r w:rsidDel="00D37715">
                <w:rPr>
                  <w:lang w:val="en-US"/>
                </w:rPr>
                <w:delText>inputText</w:delText>
              </w:r>
              <w:bookmarkStart w:id="4497" w:name="_Toc530679663"/>
              <w:bookmarkEnd w:id="4497"/>
            </w:del>
          </w:p>
        </w:tc>
        <w:tc>
          <w:tcPr>
            <w:tcW w:w="2970" w:type="dxa"/>
          </w:tcPr>
          <w:p w14:paraId="681B2C9D" w14:textId="66A1DDAF" w:rsidR="00263449" w:rsidDel="00D37715" w:rsidRDefault="00263449" w:rsidP="00A72A60">
            <w:pPr>
              <w:spacing w:line="360" w:lineRule="auto"/>
              <w:rPr>
                <w:del w:id="4498" w:author="phuong vu" w:date="2018-11-22T19:34:00Z"/>
                <w:lang w:val="en-US"/>
              </w:rPr>
            </w:pPr>
            <w:bookmarkStart w:id="4499" w:name="_Toc530679664"/>
            <w:bookmarkEnd w:id="4499"/>
          </w:p>
        </w:tc>
        <w:tc>
          <w:tcPr>
            <w:tcW w:w="1266" w:type="dxa"/>
          </w:tcPr>
          <w:p w14:paraId="758B77B0" w14:textId="6AC27390" w:rsidR="00263449" w:rsidDel="00D37715" w:rsidRDefault="00263449" w:rsidP="00A72A60">
            <w:pPr>
              <w:spacing w:line="360" w:lineRule="auto"/>
              <w:jc w:val="center"/>
              <w:rPr>
                <w:del w:id="4500" w:author="phuong vu" w:date="2018-11-22T19:34:00Z"/>
                <w:lang w:val="en-US"/>
              </w:rPr>
            </w:pPr>
            <w:bookmarkStart w:id="4501" w:name="_Toc530679665"/>
            <w:bookmarkEnd w:id="4501"/>
          </w:p>
        </w:tc>
        <w:tc>
          <w:tcPr>
            <w:tcW w:w="1756" w:type="dxa"/>
          </w:tcPr>
          <w:p w14:paraId="027B84BE" w14:textId="40D85838" w:rsidR="00263449" w:rsidDel="00D37715" w:rsidRDefault="00263449" w:rsidP="00A72A60">
            <w:pPr>
              <w:spacing w:line="360" w:lineRule="auto"/>
              <w:rPr>
                <w:del w:id="4502" w:author="phuong vu" w:date="2018-11-22T19:34:00Z"/>
                <w:lang w:val="en-US"/>
              </w:rPr>
            </w:pPr>
            <w:bookmarkStart w:id="4503" w:name="_Toc530679666"/>
            <w:bookmarkEnd w:id="4503"/>
          </w:p>
        </w:tc>
        <w:bookmarkStart w:id="4504" w:name="_Toc530679667"/>
        <w:bookmarkEnd w:id="4504"/>
      </w:tr>
      <w:tr w:rsidR="00263449" w:rsidDel="00D37715" w14:paraId="23B8F7B3" w14:textId="438FEB09" w:rsidTr="00A72A60">
        <w:trPr>
          <w:del w:id="4505" w:author="phuong vu" w:date="2018-11-22T19:34:00Z"/>
        </w:trPr>
        <w:tc>
          <w:tcPr>
            <w:tcW w:w="805" w:type="dxa"/>
          </w:tcPr>
          <w:p w14:paraId="046C615C" w14:textId="2E945C42" w:rsidR="00263449" w:rsidDel="00D37715" w:rsidRDefault="00263449" w:rsidP="00A72A60">
            <w:pPr>
              <w:spacing w:line="360" w:lineRule="auto"/>
              <w:jc w:val="center"/>
              <w:rPr>
                <w:del w:id="4506" w:author="phuong vu" w:date="2018-11-22T19:34:00Z"/>
                <w:lang w:val="en-US"/>
              </w:rPr>
            </w:pPr>
            <w:del w:id="4507" w:author="phuong vu" w:date="2018-11-22T19:34:00Z">
              <w:r w:rsidDel="00D37715">
                <w:rPr>
                  <w:lang w:val="en-US"/>
                </w:rPr>
                <w:delText>18</w:delText>
              </w:r>
              <w:bookmarkStart w:id="4508" w:name="_Toc530679668"/>
              <w:bookmarkEnd w:id="4508"/>
            </w:del>
          </w:p>
        </w:tc>
        <w:tc>
          <w:tcPr>
            <w:tcW w:w="1980" w:type="dxa"/>
          </w:tcPr>
          <w:p w14:paraId="4CDFC9C8" w14:textId="0F021E54" w:rsidR="00263449" w:rsidDel="00D37715" w:rsidRDefault="00980771" w:rsidP="00A72A60">
            <w:pPr>
              <w:spacing w:line="360" w:lineRule="auto"/>
              <w:rPr>
                <w:del w:id="4509" w:author="phuong vu" w:date="2018-11-22T19:34:00Z"/>
                <w:lang w:val="en-US"/>
              </w:rPr>
            </w:pPr>
            <w:del w:id="4510" w:author="phuong vu" w:date="2018-11-15T18:04:00Z">
              <w:r w:rsidDel="006D04E7">
                <w:rPr>
                  <w:lang w:val="en-US"/>
                </w:rPr>
                <w:delText>inputText</w:delText>
              </w:r>
            </w:del>
            <w:bookmarkStart w:id="4511" w:name="_Toc530679669"/>
            <w:bookmarkEnd w:id="4511"/>
          </w:p>
        </w:tc>
        <w:tc>
          <w:tcPr>
            <w:tcW w:w="2970" w:type="dxa"/>
          </w:tcPr>
          <w:p w14:paraId="404CE2CF" w14:textId="19FE3F4A" w:rsidR="00263449" w:rsidDel="00D37715" w:rsidRDefault="00263449" w:rsidP="00A72A60">
            <w:pPr>
              <w:spacing w:line="360" w:lineRule="auto"/>
              <w:rPr>
                <w:del w:id="4512" w:author="phuong vu" w:date="2018-11-22T19:34:00Z"/>
                <w:lang w:val="en-US"/>
              </w:rPr>
            </w:pPr>
            <w:bookmarkStart w:id="4513" w:name="_Toc530679670"/>
            <w:bookmarkEnd w:id="4513"/>
          </w:p>
        </w:tc>
        <w:tc>
          <w:tcPr>
            <w:tcW w:w="1266" w:type="dxa"/>
          </w:tcPr>
          <w:p w14:paraId="60A60147" w14:textId="49CEB394" w:rsidR="00263449" w:rsidDel="00D37715" w:rsidRDefault="00263449" w:rsidP="00A72A60">
            <w:pPr>
              <w:spacing w:line="360" w:lineRule="auto"/>
              <w:jc w:val="center"/>
              <w:rPr>
                <w:del w:id="4514" w:author="phuong vu" w:date="2018-11-22T19:34:00Z"/>
                <w:lang w:val="en-US"/>
              </w:rPr>
            </w:pPr>
            <w:bookmarkStart w:id="4515" w:name="_Toc530679671"/>
            <w:bookmarkEnd w:id="4515"/>
          </w:p>
        </w:tc>
        <w:tc>
          <w:tcPr>
            <w:tcW w:w="1756" w:type="dxa"/>
          </w:tcPr>
          <w:p w14:paraId="5B8BF814" w14:textId="19CC095D" w:rsidR="00263449" w:rsidDel="00D37715" w:rsidRDefault="00263449" w:rsidP="00A72A60">
            <w:pPr>
              <w:spacing w:line="360" w:lineRule="auto"/>
              <w:rPr>
                <w:del w:id="4516" w:author="phuong vu" w:date="2018-11-22T19:34:00Z"/>
                <w:lang w:val="en-US"/>
              </w:rPr>
            </w:pPr>
            <w:bookmarkStart w:id="4517" w:name="_Toc530679672"/>
            <w:bookmarkEnd w:id="4517"/>
          </w:p>
        </w:tc>
        <w:bookmarkStart w:id="4518" w:name="_Toc530679673"/>
        <w:bookmarkEnd w:id="4518"/>
      </w:tr>
      <w:tr w:rsidR="00980771" w:rsidDel="00D37715" w14:paraId="61C0F526" w14:textId="2642A05B" w:rsidTr="00A72A60">
        <w:trPr>
          <w:del w:id="4519" w:author="phuong vu" w:date="2018-11-22T19:34:00Z"/>
        </w:trPr>
        <w:tc>
          <w:tcPr>
            <w:tcW w:w="805" w:type="dxa"/>
          </w:tcPr>
          <w:p w14:paraId="0D758DA7" w14:textId="2975AE6F" w:rsidR="00980771" w:rsidDel="00D37715" w:rsidRDefault="00980771" w:rsidP="00A72A60">
            <w:pPr>
              <w:spacing w:line="360" w:lineRule="auto"/>
              <w:jc w:val="center"/>
              <w:rPr>
                <w:del w:id="4520" w:author="phuong vu" w:date="2018-11-22T19:34:00Z"/>
                <w:lang w:val="en-US"/>
              </w:rPr>
            </w:pPr>
            <w:del w:id="4521" w:author="phuong vu" w:date="2018-11-22T19:34:00Z">
              <w:r w:rsidDel="00D37715">
                <w:rPr>
                  <w:lang w:val="en-US"/>
                </w:rPr>
                <w:delText>19</w:delText>
              </w:r>
              <w:bookmarkStart w:id="4522" w:name="_Toc530679674"/>
              <w:bookmarkEnd w:id="4522"/>
            </w:del>
          </w:p>
        </w:tc>
        <w:tc>
          <w:tcPr>
            <w:tcW w:w="1980" w:type="dxa"/>
          </w:tcPr>
          <w:p w14:paraId="71C80619" w14:textId="16631A0E" w:rsidR="00980771" w:rsidDel="00D37715" w:rsidRDefault="00980771" w:rsidP="00A72A60">
            <w:pPr>
              <w:spacing w:line="360" w:lineRule="auto"/>
              <w:rPr>
                <w:del w:id="4523" w:author="phuong vu" w:date="2018-11-22T19:34:00Z"/>
                <w:lang w:val="en-US"/>
              </w:rPr>
            </w:pPr>
            <w:del w:id="4524" w:author="phuong vu" w:date="2018-11-15T18:04:00Z">
              <w:r w:rsidDel="006D04E7">
                <w:rPr>
                  <w:lang w:val="en-US"/>
                </w:rPr>
                <w:delText>inputText</w:delText>
              </w:r>
            </w:del>
            <w:bookmarkStart w:id="4525" w:name="_Toc530679675"/>
            <w:bookmarkEnd w:id="4525"/>
          </w:p>
        </w:tc>
        <w:tc>
          <w:tcPr>
            <w:tcW w:w="2970" w:type="dxa"/>
          </w:tcPr>
          <w:p w14:paraId="219EE365" w14:textId="4083C42A" w:rsidR="00980771" w:rsidDel="00D37715" w:rsidRDefault="00980771" w:rsidP="00A72A60">
            <w:pPr>
              <w:spacing w:line="360" w:lineRule="auto"/>
              <w:rPr>
                <w:del w:id="4526" w:author="phuong vu" w:date="2018-11-22T19:34:00Z"/>
                <w:lang w:val="en-US"/>
              </w:rPr>
            </w:pPr>
            <w:bookmarkStart w:id="4527" w:name="_Toc530679676"/>
            <w:bookmarkEnd w:id="4527"/>
          </w:p>
        </w:tc>
        <w:tc>
          <w:tcPr>
            <w:tcW w:w="1266" w:type="dxa"/>
          </w:tcPr>
          <w:p w14:paraId="67866C56" w14:textId="1A09658A" w:rsidR="00980771" w:rsidDel="00D37715" w:rsidRDefault="00980771" w:rsidP="00A72A60">
            <w:pPr>
              <w:spacing w:line="360" w:lineRule="auto"/>
              <w:jc w:val="center"/>
              <w:rPr>
                <w:del w:id="4528" w:author="phuong vu" w:date="2018-11-22T19:34:00Z"/>
                <w:lang w:val="en-US"/>
              </w:rPr>
            </w:pPr>
            <w:bookmarkStart w:id="4529" w:name="_Toc530679677"/>
            <w:bookmarkEnd w:id="4529"/>
          </w:p>
        </w:tc>
        <w:tc>
          <w:tcPr>
            <w:tcW w:w="1756" w:type="dxa"/>
          </w:tcPr>
          <w:p w14:paraId="2AF7067F" w14:textId="75891048" w:rsidR="00980771" w:rsidDel="00D37715" w:rsidRDefault="00980771" w:rsidP="00C95C85">
            <w:pPr>
              <w:keepNext/>
              <w:spacing w:line="360" w:lineRule="auto"/>
              <w:rPr>
                <w:del w:id="4530" w:author="phuong vu" w:date="2018-11-22T19:34:00Z"/>
                <w:lang w:val="en-US"/>
              </w:rPr>
            </w:pPr>
            <w:bookmarkStart w:id="4531" w:name="_Toc530679678"/>
            <w:bookmarkEnd w:id="4531"/>
          </w:p>
        </w:tc>
        <w:bookmarkStart w:id="4532" w:name="_Toc530679679"/>
        <w:bookmarkEnd w:id="4532"/>
      </w:tr>
    </w:tbl>
    <w:p w14:paraId="7B008798" w14:textId="28B2E57F" w:rsidR="008833F0" w:rsidDel="00D37715" w:rsidRDefault="008833F0" w:rsidP="008833F0">
      <w:pPr>
        <w:pStyle w:val="Caption"/>
        <w:rPr>
          <w:del w:id="4533" w:author="phuong vu" w:date="2018-11-22T19:34:00Z"/>
          <w:szCs w:val="26"/>
          <w:lang w:val="en-US"/>
        </w:rPr>
      </w:pPr>
      <w:del w:id="4534" w:author="phuong vu" w:date="2018-11-22T19:34:00Z">
        <w:r w:rsidRPr="00C95C85" w:rsidDel="00D37715">
          <w:rPr>
            <w:szCs w:val="26"/>
          </w:rPr>
          <w:delText xml:space="preserve">Bảng </w:delText>
        </w:r>
      </w:del>
      <w:del w:id="4535" w:author="phuong vu" w:date="2018-11-15T18:11:00Z">
        <w:r w:rsidR="002A641F" w:rsidDel="00575627">
          <w:rPr>
            <w:szCs w:val="26"/>
          </w:rPr>
          <w:fldChar w:fldCharType="begin"/>
        </w:r>
        <w:r w:rsidR="002A641F" w:rsidDel="00575627">
          <w:rPr>
            <w:szCs w:val="26"/>
          </w:rPr>
          <w:delInstrText xml:space="preserve"> STYLEREF 1 \s </w:delInstrText>
        </w:r>
        <w:r w:rsidR="002A641F" w:rsidDel="00575627">
          <w:rPr>
            <w:szCs w:val="26"/>
          </w:rPr>
          <w:fldChar w:fldCharType="separate"/>
        </w:r>
        <w:r w:rsidR="002A641F" w:rsidDel="00575627">
          <w:rPr>
            <w:noProof/>
            <w:szCs w:val="26"/>
          </w:rPr>
          <w:delText>3</w:delText>
        </w:r>
        <w:r w:rsidR="002A641F" w:rsidDel="00575627">
          <w:rPr>
            <w:szCs w:val="26"/>
          </w:rPr>
          <w:fldChar w:fldCharType="end"/>
        </w:r>
        <w:r w:rsidR="002A641F" w:rsidDel="00575627">
          <w:rPr>
            <w:szCs w:val="26"/>
          </w:rPr>
          <w:delText>.</w:delText>
        </w:r>
        <w:r w:rsidR="002A641F" w:rsidDel="00575627">
          <w:rPr>
            <w:szCs w:val="26"/>
          </w:rPr>
          <w:fldChar w:fldCharType="begin"/>
        </w:r>
        <w:r w:rsidR="002A641F" w:rsidDel="00575627">
          <w:rPr>
            <w:szCs w:val="26"/>
          </w:rPr>
          <w:delInstrText xml:space="preserve"> SEQ Bảng \* ARABIC \s 1 </w:delInstrText>
        </w:r>
        <w:r w:rsidR="002A641F" w:rsidDel="00575627">
          <w:rPr>
            <w:szCs w:val="26"/>
          </w:rPr>
          <w:fldChar w:fldCharType="separate"/>
        </w:r>
        <w:r w:rsidR="002A641F" w:rsidDel="00575627">
          <w:rPr>
            <w:noProof/>
            <w:szCs w:val="26"/>
          </w:rPr>
          <w:delText>3</w:delText>
        </w:r>
        <w:r w:rsidR="002A641F" w:rsidDel="00575627">
          <w:rPr>
            <w:szCs w:val="26"/>
          </w:rPr>
          <w:fldChar w:fldCharType="end"/>
        </w:r>
      </w:del>
      <w:del w:id="4536" w:author="phuong vu" w:date="2018-11-22T19:34:00Z">
        <w:r w:rsidRPr="00C95C85" w:rsidDel="00D37715">
          <w:rPr>
            <w:szCs w:val="26"/>
            <w:lang w:val="en-US"/>
          </w:rPr>
          <w:delText xml:space="preserve"> Bảng các thành phần giao diện tạo đơn hàng trên web</w:delText>
        </w:r>
        <w:bookmarkStart w:id="4537" w:name="_Toc530679680"/>
        <w:bookmarkEnd w:id="4537"/>
      </w:del>
    </w:p>
    <w:tbl>
      <w:tblPr>
        <w:tblStyle w:val="TableGrid"/>
        <w:tblW w:w="0" w:type="auto"/>
        <w:tblLook w:val="04A0" w:firstRow="1" w:lastRow="0" w:firstColumn="1" w:lastColumn="0" w:noHBand="0" w:noVBand="1"/>
      </w:tblPr>
      <w:tblGrid>
        <w:gridCol w:w="805"/>
        <w:gridCol w:w="1980"/>
        <w:gridCol w:w="2970"/>
        <w:gridCol w:w="1266"/>
        <w:gridCol w:w="1756"/>
      </w:tblGrid>
      <w:tr w:rsidR="008833F0" w:rsidDel="00D37715" w14:paraId="48FCB774" w14:textId="512B7143" w:rsidTr="00A72A60">
        <w:trPr>
          <w:del w:id="4538" w:author="phuong vu" w:date="2018-11-22T19:34:00Z"/>
        </w:trPr>
        <w:tc>
          <w:tcPr>
            <w:tcW w:w="805" w:type="dxa"/>
            <w:vAlign w:val="center"/>
          </w:tcPr>
          <w:p w14:paraId="6CBBDD95" w14:textId="0F4185B5" w:rsidR="008833F0" w:rsidRPr="007F1EF1" w:rsidDel="00D37715" w:rsidRDefault="008833F0" w:rsidP="00A72A60">
            <w:pPr>
              <w:spacing w:line="360" w:lineRule="auto"/>
              <w:jc w:val="center"/>
              <w:rPr>
                <w:del w:id="4539" w:author="phuong vu" w:date="2018-11-22T19:34:00Z"/>
                <w:b/>
                <w:lang w:val="en-US"/>
              </w:rPr>
            </w:pPr>
            <w:del w:id="4540" w:author="phuong vu" w:date="2018-11-22T19:34:00Z">
              <w:r w:rsidRPr="007F1EF1" w:rsidDel="00D37715">
                <w:rPr>
                  <w:b/>
                  <w:lang w:val="en-US"/>
                </w:rPr>
                <w:delText>STT</w:delText>
              </w:r>
              <w:bookmarkStart w:id="4541" w:name="_Toc530679681"/>
              <w:bookmarkEnd w:id="4541"/>
            </w:del>
          </w:p>
        </w:tc>
        <w:tc>
          <w:tcPr>
            <w:tcW w:w="1980" w:type="dxa"/>
            <w:vAlign w:val="center"/>
          </w:tcPr>
          <w:p w14:paraId="7E308217" w14:textId="5398EDD9" w:rsidR="008833F0" w:rsidRPr="007F1EF1" w:rsidDel="00D37715" w:rsidRDefault="008833F0" w:rsidP="00A72A60">
            <w:pPr>
              <w:spacing w:line="360" w:lineRule="auto"/>
              <w:jc w:val="center"/>
              <w:rPr>
                <w:del w:id="4542" w:author="phuong vu" w:date="2018-11-22T19:34:00Z"/>
                <w:b/>
                <w:lang w:val="en-US"/>
              </w:rPr>
            </w:pPr>
            <w:del w:id="4543" w:author="phuong vu" w:date="2018-11-22T19:34:00Z">
              <w:r w:rsidRPr="007F1EF1" w:rsidDel="00D37715">
                <w:rPr>
                  <w:b/>
                  <w:lang w:val="en-US"/>
                </w:rPr>
                <w:delText>Loại điều khiển</w:delText>
              </w:r>
              <w:bookmarkStart w:id="4544" w:name="_Toc530679682"/>
              <w:bookmarkEnd w:id="4544"/>
            </w:del>
          </w:p>
        </w:tc>
        <w:tc>
          <w:tcPr>
            <w:tcW w:w="2970" w:type="dxa"/>
            <w:vAlign w:val="center"/>
          </w:tcPr>
          <w:p w14:paraId="25FBB69A" w14:textId="105B8F68" w:rsidR="008833F0" w:rsidRPr="007F1EF1" w:rsidDel="00D37715" w:rsidRDefault="008833F0" w:rsidP="00A72A60">
            <w:pPr>
              <w:spacing w:line="360" w:lineRule="auto"/>
              <w:jc w:val="center"/>
              <w:rPr>
                <w:del w:id="4545" w:author="phuong vu" w:date="2018-11-22T19:34:00Z"/>
                <w:b/>
                <w:lang w:val="en-US"/>
              </w:rPr>
            </w:pPr>
            <w:del w:id="4546" w:author="phuong vu" w:date="2018-11-22T19:34:00Z">
              <w:r w:rsidRPr="007F1EF1" w:rsidDel="00D37715">
                <w:rPr>
                  <w:b/>
                  <w:lang w:val="en-US"/>
                </w:rPr>
                <w:delText>Nội dung thực hiện</w:delText>
              </w:r>
              <w:bookmarkStart w:id="4547" w:name="_Toc530679683"/>
              <w:bookmarkEnd w:id="4547"/>
            </w:del>
          </w:p>
        </w:tc>
        <w:tc>
          <w:tcPr>
            <w:tcW w:w="1266" w:type="dxa"/>
            <w:vAlign w:val="center"/>
          </w:tcPr>
          <w:p w14:paraId="4498EA5E" w14:textId="7E7E9987" w:rsidR="008833F0" w:rsidRPr="007F1EF1" w:rsidDel="00D37715" w:rsidRDefault="008833F0" w:rsidP="00A72A60">
            <w:pPr>
              <w:spacing w:line="360" w:lineRule="auto"/>
              <w:jc w:val="center"/>
              <w:rPr>
                <w:del w:id="4548" w:author="phuong vu" w:date="2018-11-22T19:34:00Z"/>
                <w:b/>
                <w:lang w:val="en-US"/>
              </w:rPr>
            </w:pPr>
            <w:del w:id="4549" w:author="phuong vu" w:date="2018-11-22T19:34:00Z">
              <w:r w:rsidRPr="007F1EF1" w:rsidDel="00D37715">
                <w:rPr>
                  <w:b/>
                  <w:lang w:val="en-US"/>
                </w:rPr>
                <w:delText>Giá trị mặc định</w:delText>
              </w:r>
              <w:bookmarkStart w:id="4550" w:name="_Toc530679684"/>
              <w:bookmarkEnd w:id="4550"/>
            </w:del>
          </w:p>
        </w:tc>
        <w:tc>
          <w:tcPr>
            <w:tcW w:w="1756" w:type="dxa"/>
            <w:vAlign w:val="center"/>
          </w:tcPr>
          <w:p w14:paraId="3963E95F" w14:textId="51CD6F16" w:rsidR="008833F0" w:rsidRPr="007F1EF1" w:rsidDel="00D37715" w:rsidRDefault="008833F0" w:rsidP="00A72A60">
            <w:pPr>
              <w:spacing w:line="360" w:lineRule="auto"/>
              <w:jc w:val="center"/>
              <w:rPr>
                <w:del w:id="4551" w:author="phuong vu" w:date="2018-11-22T19:34:00Z"/>
                <w:b/>
                <w:lang w:val="en-US"/>
              </w:rPr>
            </w:pPr>
            <w:del w:id="4552" w:author="phuong vu" w:date="2018-11-22T19:34:00Z">
              <w:r w:rsidRPr="007F1EF1" w:rsidDel="00D37715">
                <w:rPr>
                  <w:b/>
                  <w:lang w:val="en-US"/>
                </w:rPr>
                <w:delText>Lưu ý</w:delText>
              </w:r>
              <w:bookmarkStart w:id="4553" w:name="_Toc530679685"/>
              <w:bookmarkEnd w:id="4553"/>
            </w:del>
          </w:p>
        </w:tc>
        <w:bookmarkStart w:id="4554" w:name="_Toc530679686"/>
        <w:bookmarkEnd w:id="4554"/>
      </w:tr>
      <w:tr w:rsidR="008833F0" w:rsidDel="00D37715" w14:paraId="32456C01" w14:textId="5A67E8D9" w:rsidTr="00A72A60">
        <w:trPr>
          <w:del w:id="4555" w:author="phuong vu" w:date="2018-11-22T19:34:00Z"/>
        </w:trPr>
        <w:tc>
          <w:tcPr>
            <w:tcW w:w="805" w:type="dxa"/>
          </w:tcPr>
          <w:p w14:paraId="2216C418" w14:textId="774EE627" w:rsidR="008833F0" w:rsidDel="00D37715" w:rsidRDefault="008833F0" w:rsidP="00A72A60">
            <w:pPr>
              <w:spacing w:line="360" w:lineRule="auto"/>
              <w:jc w:val="center"/>
              <w:rPr>
                <w:del w:id="4556" w:author="phuong vu" w:date="2018-11-22T19:34:00Z"/>
                <w:lang w:val="en-US"/>
              </w:rPr>
            </w:pPr>
            <w:del w:id="4557" w:author="phuong vu" w:date="2018-11-22T19:34:00Z">
              <w:r w:rsidDel="00D37715">
                <w:rPr>
                  <w:lang w:val="en-US"/>
                </w:rPr>
                <w:delText>1</w:delText>
              </w:r>
              <w:bookmarkStart w:id="4558" w:name="_Toc530679687"/>
              <w:bookmarkEnd w:id="4558"/>
            </w:del>
          </w:p>
        </w:tc>
        <w:tc>
          <w:tcPr>
            <w:tcW w:w="1980" w:type="dxa"/>
          </w:tcPr>
          <w:p w14:paraId="5E6D9639" w14:textId="28E05B48" w:rsidR="008833F0" w:rsidDel="00D37715" w:rsidRDefault="008833F0" w:rsidP="00A72A60">
            <w:pPr>
              <w:spacing w:line="360" w:lineRule="auto"/>
              <w:rPr>
                <w:del w:id="4559" w:author="phuong vu" w:date="2018-11-22T19:34:00Z"/>
                <w:lang w:val="en-US"/>
              </w:rPr>
            </w:pPr>
            <w:bookmarkStart w:id="4560" w:name="_Toc530679688"/>
            <w:bookmarkEnd w:id="4560"/>
          </w:p>
        </w:tc>
        <w:tc>
          <w:tcPr>
            <w:tcW w:w="2970" w:type="dxa"/>
          </w:tcPr>
          <w:p w14:paraId="2D28E9D1" w14:textId="421AAF66" w:rsidR="008833F0" w:rsidDel="00D37715" w:rsidRDefault="008833F0" w:rsidP="00A72A60">
            <w:pPr>
              <w:spacing w:line="360" w:lineRule="auto"/>
              <w:rPr>
                <w:del w:id="4561" w:author="phuong vu" w:date="2018-11-22T19:34:00Z"/>
                <w:lang w:val="en-US"/>
              </w:rPr>
            </w:pPr>
            <w:bookmarkStart w:id="4562" w:name="_Toc530679689"/>
            <w:bookmarkEnd w:id="4562"/>
          </w:p>
        </w:tc>
        <w:tc>
          <w:tcPr>
            <w:tcW w:w="1266" w:type="dxa"/>
          </w:tcPr>
          <w:p w14:paraId="159EB9FD" w14:textId="14C7B885" w:rsidR="008833F0" w:rsidDel="00D37715" w:rsidRDefault="008833F0" w:rsidP="00A72A60">
            <w:pPr>
              <w:spacing w:line="360" w:lineRule="auto"/>
              <w:rPr>
                <w:del w:id="4563" w:author="phuong vu" w:date="2018-11-22T19:34:00Z"/>
                <w:lang w:val="en-US"/>
              </w:rPr>
            </w:pPr>
            <w:bookmarkStart w:id="4564" w:name="_Toc530679690"/>
            <w:bookmarkEnd w:id="4564"/>
          </w:p>
        </w:tc>
        <w:tc>
          <w:tcPr>
            <w:tcW w:w="1756" w:type="dxa"/>
          </w:tcPr>
          <w:p w14:paraId="0551E832" w14:textId="4CFE7F56" w:rsidR="008833F0" w:rsidDel="00D37715" w:rsidRDefault="008833F0" w:rsidP="00A72A60">
            <w:pPr>
              <w:spacing w:line="360" w:lineRule="auto"/>
              <w:rPr>
                <w:del w:id="4565" w:author="phuong vu" w:date="2018-11-22T19:34:00Z"/>
                <w:lang w:val="en-US"/>
              </w:rPr>
            </w:pPr>
            <w:bookmarkStart w:id="4566" w:name="_Toc530679691"/>
            <w:bookmarkEnd w:id="4566"/>
          </w:p>
        </w:tc>
        <w:bookmarkStart w:id="4567" w:name="_Toc530679692"/>
        <w:bookmarkEnd w:id="4567"/>
      </w:tr>
      <w:tr w:rsidR="008833F0" w:rsidDel="00D37715" w14:paraId="68E48D26" w14:textId="5EA1C54B" w:rsidTr="00A72A60">
        <w:trPr>
          <w:del w:id="4568" w:author="phuong vu" w:date="2018-11-22T19:34:00Z"/>
        </w:trPr>
        <w:tc>
          <w:tcPr>
            <w:tcW w:w="805" w:type="dxa"/>
          </w:tcPr>
          <w:p w14:paraId="2C4D31CA" w14:textId="00AC6393" w:rsidR="008833F0" w:rsidDel="00D37715" w:rsidRDefault="008833F0" w:rsidP="00A72A60">
            <w:pPr>
              <w:spacing w:line="360" w:lineRule="auto"/>
              <w:jc w:val="center"/>
              <w:rPr>
                <w:del w:id="4569" w:author="phuong vu" w:date="2018-11-22T19:34:00Z"/>
                <w:lang w:val="en-US"/>
              </w:rPr>
            </w:pPr>
            <w:del w:id="4570" w:author="phuong vu" w:date="2018-11-22T19:34:00Z">
              <w:r w:rsidDel="00D37715">
                <w:rPr>
                  <w:lang w:val="en-US"/>
                </w:rPr>
                <w:delText>2</w:delText>
              </w:r>
              <w:bookmarkStart w:id="4571" w:name="_Toc530679693"/>
              <w:bookmarkEnd w:id="4571"/>
            </w:del>
          </w:p>
        </w:tc>
        <w:tc>
          <w:tcPr>
            <w:tcW w:w="1980" w:type="dxa"/>
          </w:tcPr>
          <w:p w14:paraId="287BDA8A" w14:textId="7074ABBB" w:rsidR="008833F0" w:rsidDel="00D37715" w:rsidRDefault="008833F0" w:rsidP="00A72A60">
            <w:pPr>
              <w:spacing w:line="360" w:lineRule="auto"/>
              <w:rPr>
                <w:del w:id="4572" w:author="phuong vu" w:date="2018-11-22T19:34:00Z"/>
                <w:lang w:val="en-US"/>
              </w:rPr>
            </w:pPr>
            <w:bookmarkStart w:id="4573" w:name="_Toc530679694"/>
            <w:bookmarkEnd w:id="4573"/>
          </w:p>
        </w:tc>
        <w:tc>
          <w:tcPr>
            <w:tcW w:w="2970" w:type="dxa"/>
          </w:tcPr>
          <w:p w14:paraId="327BB6E7" w14:textId="46ED2104" w:rsidR="008833F0" w:rsidDel="00D37715" w:rsidRDefault="008833F0" w:rsidP="00A72A60">
            <w:pPr>
              <w:spacing w:line="360" w:lineRule="auto"/>
              <w:rPr>
                <w:del w:id="4574" w:author="phuong vu" w:date="2018-11-22T19:34:00Z"/>
                <w:lang w:val="en-US"/>
              </w:rPr>
            </w:pPr>
            <w:bookmarkStart w:id="4575" w:name="_Toc530679695"/>
            <w:bookmarkEnd w:id="4575"/>
          </w:p>
        </w:tc>
        <w:tc>
          <w:tcPr>
            <w:tcW w:w="1266" w:type="dxa"/>
          </w:tcPr>
          <w:p w14:paraId="4F247C6E" w14:textId="1218740B" w:rsidR="008833F0" w:rsidDel="00D37715" w:rsidRDefault="008833F0" w:rsidP="00A72A60">
            <w:pPr>
              <w:spacing w:line="360" w:lineRule="auto"/>
              <w:rPr>
                <w:del w:id="4576" w:author="phuong vu" w:date="2018-11-22T19:34:00Z"/>
                <w:lang w:val="en-US"/>
              </w:rPr>
            </w:pPr>
            <w:bookmarkStart w:id="4577" w:name="_Toc530679696"/>
            <w:bookmarkEnd w:id="4577"/>
          </w:p>
        </w:tc>
        <w:tc>
          <w:tcPr>
            <w:tcW w:w="1756" w:type="dxa"/>
          </w:tcPr>
          <w:p w14:paraId="45C670DC" w14:textId="4F287873" w:rsidR="008833F0" w:rsidDel="00D37715" w:rsidRDefault="008833F0" w:rsidP="00A72A60">
            <w:pPr>
              <w:spacing w:line="360" w:lineRule="auto"/>
              <w:rPr>
                <w:del w:id="4578" w:author="phuong vu" w:date="2018-11-22T19:34:00Z"/>
                <w:lang w:val="en-US"/>
              </w:rPr>
            </w:pPr>
            <w:bookmarkStart w:id="4579" w:name="_Toc530679697"/>
            <w:bookmarkEnd w:id="4579"/>
          </w:p>
        </w:tc>
        <w:bookmarkStart w:id="4580" w:name="_Toc530679698"/>
        <w:bookmarkEnd w:id="4580"/>
      </w:tr>
      <w:tr w:rsidR="008833F0" w:rsidDel="00D37715" w14:paraId="76361BA2" w14:textId="4CC4584E" w:rsidTr="00A72A60">
        <w:trPr>
          <w:del w:id="4581" w:author="phuong vu" w:date="2018-11-22T19:34:00Z"/>
        </w:trPr>
        <w:tc>
          <w:tcPr>
            <w:tcW w:w="805" w:type="dxa"/>
          </w:tcPr>
          <w:p w14:paraId="2307D3DB" w14:textId="3DC03961" w:rsidR="008833F0" w:rsidDel="00D37715" w:rsidRDefault="008833F0" w:rsidP="00A72A60">
            <w:pPr>
              <w:spacing w:line="360" w:lineRule="auto"/>
              <w:jc w:val="center"/>
              <w:rPr>
                <w:del w:id="4582" w:author="phuong vu" w:date="2018-11-22T19:34:00Z"/>
                <w:lang w:val="en-US"/>
              </w:rPr>
            </w:pPr>
            <w:del w:id="4583" w:author="phuong vu" w:date="2018-11-22T19:34:00Z">
              <w:r w:rsidDel="00D37715">
                <w:rPr>
                  <w:lang w:val="en-US"/>
                </w:rPr>
                <w:delText>3</w:delText>
              </w:r>
              <w:bookmarkStart w:id="4584" w:name="_Toc530679699"/>
              <w:bookmarkEnd w:id="4584"/>
            </w:del>
          </w:p>
        </w:tc>
        <w:tc>
          <w:tcPr>
            <w:tcW w:w="1980" w:type="dxa"/>
          </w:tcPr>
          <w:p w14:paraId="7E57455B" w14:textId="12660FD7" w:rsidR="008833F0" w:rsidDel="00D37715" w:rsidRDefault="008833F0" w:rsidP="00A72A60">
            <w:pPr>
              <w:spacing w:line="360" w:lineRule="auto"/>
              <w:rPr>
                <w:del w:id="4585" w:author="phuong vu" w:date="2018-11-22T19:34:00Z"/>
                <w:lang w:val="en-US"/>
              </w:rPr>
            </w:pPr>
            <w:bookmarkStart w:id="4586" w:name="_Toc530679700"/>
            <w:bookmarkEnd w:id="4586"/>
          </w:p>
        </w:tc>
        <w:tc>
          <w:tcPr>
            <w:tcW w:w="2970" w:type="dxa"/>
          </w:tcPr>
          <w:p w14:paraId="750CBB3A" w14:textId="707A5729" w:rsidR="008833F0" w:rsidDel="00D37715" w:rsidRDefault="008833F0" w:rsidP="00A72A60">
            <w:pPr>
              <w:spacing w:line="360" w:lineRule="auto"/>
              <w:rPr>
                <w:del w:id="4587" w:author="phuong vu" w:date="2018-11-22T19:34:00Z"/>
                <w:lang w:val="en-US"/>
              </w:rPr>
            </w:pPr>
            <w:bookmarkStart w:id="4588" w:name="_Toc530679701"/>
            <w:bookmarkEnd w:id="4588"/>
          </w:p>
        </w:tc>
        <w:tc>
          <w:tcPr>
            <w:tcW w:w="1266" w:type="dxa"/>
          </w:tcPr>
          <w:p w14:paraId="047793FD" w14:textId="206EB89B" w:rsidR="008833F0" w:rsidDel="00D37715" w:rsidRDefault="008833F0" w:rsidP="00A72A60">
            <w:pPr>
              <w:spacing w:line="360" w:lineRule="auto"/>
              <w:rPr>
                <w:del w:id="4589" w:author="phuong vu" w:date="2018-11-22T19:34:00Z"/>
                <w:lang w:val="en-US"/>
              </w:rPr>
            </w:pPr>
            <w:bookmarkStart w:id="4590" w:name="_Toc530679702"/>
            <w:bookmarkEnd w:id="4590"/>
          </w:p>
        </w:tc>
        <w:tc>
          <w:tcPr>
            <w:tcW w:w="1756" w:type="dxa"/>
          </w:tcPr>
          <w:p w14:paraId="7A750462" w14:textId="52ACDDC3" w:rsidR="008833F0" w:rsidDel="00D37715" w:rsidRDefault="008833F0" w:rsidP="00A72A60">
            <w:pPr>
              <w:spacing w:line="360" w:lineRule="auto"/>
              <w:rPr>
                <w:del w:id="4591" w:author="phuong vu" w:date="2018-11-22T19:34:00Z"/>
                <w:lang w:val="en-US"/>
              </w:rPr>
            </w:pPr>
            <w:bookmarkStart w:id="4592" w:name="_Toc530679703"/>
            <w:bookmarkEnd w:id="4592"/>
          </w:p>
        </w:tc>
        <w:bookmarkStart w:id="4593" w:name="_Toc530679704"/>
        <w:bookmarkEnd w:id="4593"/>
      </w:tr>
      <w:tr w:rsidR="008833F0" w:rsidDel="00D37715" w14:paraId="25D173B6" w14:textId="44E14F58" w:rsidTr="00A72A60">
        <w:trPr>
          <w:del w:id="4594" w:author="phuong vu" w:date="2018-11-22T19:34:00Z"/>
        </w:trPr>
        <w:tc>
          <w:tcPr>
            <w:tcW w:w="805" w:type="dxa"/>
          </w:tcPr>
          <w:p w14:paraId="14CF15C2" w14:textId="7E216168" w:rsidR="008833F0" w:rsidDel="00D37715" w:rsidRDefault="008833F0" w:rsidP="00A72A60">
            <w:pPr>
              <w:spacing w:line="360" w:lineRule="auto"/>
              <w:jc w:val="center"/>
              <w:rPr>
                <w:del w:id="4595" w:author="phuong vu" w:date="2018-11-22T19:34:00Z"/>
                <w:lang w:val="en-US"/>
              </w:rPr>
            </w:pPr>
            <w:del w:id="4596" w:author="phuong vu" w:date="2018-11-22T19:34:00Z">
              <w:r w:rsidDel="00D37715">
                <w:rPr>
                  <w:lang w:val="en-US"/>
                </w:rPr>
                <w:delText>4</w:delText>
              </w:r>
              <w:bookmarkStart w:id="4597" w:name="_Toc530679705"/>
              <w:bookmarkEnd w:id="4597"/>
            </w:del>
          </w:p>
        </w:tc>
        <w:tc>
          <w:tcPr>
            <w:tcW w:w="1980" w:type="dxa"/>
          </w:tcPr>
          <w:p w14:paraId="67826959" w14:textId="61A2DCDF" w:rsidR="008833F0" w:rsidDel="00D37715" w:rsidRDefault="008833F0" w:rsidP="00A72A60">
            <w:pPr>
              <w:spacing w:line="360" w:lineRule="auto"/>
              <w:rPr>
                <w:del w:id="4598" w:author="phuong vu" w:date="2018-11-22T19:34:00Z"/>
                <w:lang w:val="en-US"/>
              </w:rPr>
            </w:pPr>
            <w:bookmarkStart w:id="4599" w:name="_Toc530679706"/>
            <w:bookmarkEnd w:id="4599"/>
          </w:p>
        </w:tc>
        <w:tc>
          <w:tcPr>
            <w:tcW w:w="2970" w:type="dxa"/>
          </w:tcPr>
          <w:p w14:paraId="11106C2D" w14:textId="40004E39" w:rsidR="008833F0" w:rsidDel="00D37715" w:rsidRDefault="008833F0" w:rsidP="00A72A60">
            <w:pPr>
              <w:spacing w:line="360" w:lineRule="auto"/>
              <w:rPr>
                <w:del w:id="4600" w:author="phuong vu" w:date="2018-11-22T19:34:00Z"/>
                <w:lang w:val="en-US"/>
              </w:rPr>
            </w:pPr>
            <w:bookmarkStart w:id="4601" w:name="_Toc530679707"/>
            <w:bookmarkEnd w:id="4601"/>
          </w:p>
        </w:tc>
        <w:tc>
          <w:tcPr>
            <w:tcW w:w="1266" w:type="dxa"/>
          </w:tcPr>
          <w:p w14:paraId="3E12C2F4" w14:textId="66C5BA2B" w:rsidR="008833F0" w:rsidDel="00D37715" w:rsidRDefault="008833F0" w:rsidP="00A72A60">
            <w:pPr>
              <w:spacing w:line="360" w:lineRule="auto"/>
              <w:rPr>
                <w:del w:id="4602" w:author="phuong vu" w:date="2018-11-22T19:34:00Z"/>
                <w:lang w:val="en-US"/>
              </w:rPr>
            </w:pPr>
            <w:bookmarkStart w:id="4603" w:name="_Toc530679708"/>
            <w:bookmarkEnd w:id="4603"/>
          </w:p>
        </w:tc>
        <w:tc>
          <w:tcPr>
            <w:tcW w:w="1756" w:type="dxa"/>
          </w:tcPr>
          <w:p w14:paraId="70CDE4DA" w14:textId="4A83FF2D" w:rsidR="008833F0" w:rsidDel="00D37715" w:rsidRDefault="008833F0" w:rsidP="00A72A60">
            <w:pPr>
              <w:spacing w:line="360" w:lineRule="auto"/>
              <w:rPr>
                <w:del w:id="4604" w:author="phuong vu" w:date="2018-11-22T19:34:00Z"/>
                <w:lang w:val="en-US"/>
              </w:rPr>
            </w:pPr>
            <w:bookmarkStart w:id="4605" w:name="_Toc530679709"/>
            <w:bookmarkEnd w:id="4605"/>
          </w:p>
        </w:tc>
        <w:bookmarkStart w:id="4606" w:name="_Toc530679710"/>
        <w:bookmarkEnd w:id="4606"/>
      </w:tr>
      <w:tr w:rsidR="008833F0" w:rsidDel="00D37715" w14:paraId="5B28E43D" w14:textId="29296C88" w:rsidTr="00A72A60">
        <w:trPr>
          <w:del w:id="4607" w:author="phuong vu" w:date="2018-11-22T19:34:00Z"/>
        </w:trPr>
        <w:tc>
          <w:tcPr>
            <w:tcW w:w="805" w:type="dxa"/>
          </w:tcPr>
          <w:p w14:paraId="6F50D1F9" w14:textId="2C2BBA27" w:rsidR="008833F0" w:rsidDel="00D37715" w:rsidRDefault="008833F0" w:rsidP="00A72A60">
            <w:pPr>
              <w:spacing w:line="360" w:lineRule="auto"/>
              <w:jc w:val="center"/>
              <w:rPr>
                <w:del w:id="4608" w:author="phuong vu" w:date="2018-11-22T19:34:00Z"/>
                <w:lang w:val="en-US"/>
              </w:rPr>
            </w:pPr>
            <w:del w:id="4609" w:author="phuong vu" w:date="2018-11-22T19:34:00Z">
              <w:r w:rsidDel="00D37715">
                <w:rPr>
                  <w:lang w:val="en-US"/>
                </w:rPr>
                <w:delText>5</w:delText>
              </w:r>
              <w:bookmarkStart w:id="4610" w:name="_Toc530679711"/>
              <w:bookmarkEnd w:id="4610"/>
            </w:del>
          </w:p>
        </w:tc>
        <w:tc>
          <w:tcPr>
            <w:tcW w:w="1980" w:type="dxa"/>
          </w:tcPr>
          <w:p w14:paraId="0A943AE4" w14:textId="24912A15" w:rsidR="008833F0" w:rsidDel="00D37715" w:rsidRDefault="008833F0" w:rsidP="00A72A60">
            <w:pPr>
              <w:spacing w:line="360" w:lineRule="auto"/>
              <w:rPr>
                <w:del w:id="4611" w:author="phuong vu" w:date="2018-11-22T19:34:00Z"/>
                <w:lang w:val="en-US"/>
              </w:rPr>
            </w:pPr>
            <w:bookmarkStart w:id="4612" w:name="_Toc530679712"/>
            <w:bookmarkEnd w:id="4612"/>
          </w:p>
        </w:tc>
        <w:tc>
          <w:tcPr>
            <w:tcW w:w="2970" w:type="dxa"/>
          </w:tcPr>
          <w:p w14:paraId="73A3F300" w14:textId="70083F24" w:rsidR="008833F0" w:rsidDel="00D37715" w:rsidRDefault="008833F0" w:rsidP="00A72A60">
            <w:pPr>
              <w:spacing w:line="360" w:lineRule="auto"/>
              <w:rPr>
                <w:del w:id="4613" w:author="phuong vu" w:date="2018-11-22T19:34:00Z"/>
                <w:lang w:val="en-US"/>
              </w:rPr>
            </w:pPr>
            <w:bookmarkStart w:id="4614" w:name="_Toc530679713"/>
            <w:bookmarkEnd w:id="4614"/>
          </w:p>
        </w:tc>
        <w:tc>
          <w:tcPr>
            <w:tcW w:w="1266" w:type="dxa"/>
          </w:tcPr>
          <w:p w14:paraId="73AE2D59" w14:textId="076B4E47" w:rsidR="008833F0" w:rsidDel="00D37715" w:rsidRDefault="008833F0" w:rsidP="00A72A60">
            <w:pPr>
              <w:spacing w:line="360" w:lineRule="auto"/>
              <w:rPr>
                <w:del w:id="4615" w:author="phuong vu" w:date="2018-11-22T19:34:00Z"/>
                <w:lang w:val="en-US"/>
              </w:rPr>
            </w:pPr>
            <w:bookmarkStart w:id="4616" w:name="_Toc530679714"/>
            <w:bookmarkEnd w:id="4616"/>
          </w:p>
        </w:tc>
        <w:tc>
          <w:tcPr>
            <w:tcW w:w="1756" w:type="dxa"/>
          </w:tcPr>
          <w:p w14:paraId="7C0EB454" w14:textId="3AA6B98F" w:rsidR="008833F0" w:rsidDel="00D37715" w:rsidRDefault="008833F0" w:rsidP="00A72A60">
            <w:pPr>
              <w:spacing w:line="360" w:lineRule="auto"/>
              <w:rPr>
                <w:del w:id="4617" w:author="phuong vu" w:date="2018-11-22T19:34:00Z"/>
                <w:lang w:val="en-US"/>
              </w:rPr>
            </w:pPr>
            <w:bookmarkStart w:id="4618" w:name="_Toc530679715"/>
            <w:bookmarkEnd w:id="4618"/>
          </w:p>
        </w:tc>
        <w:bookmarkStart w:id="4619" w:name="_Toc530679716"/>
        <w:bookmarkEnd w:id="4619"/>
      </w:tr>
      <w:tr w:rsidR="008833F0" w:rsidDel="00D37715" w14:paraId="4C3618C9" w14:textId="26902BAA" w:rsidTr="00A72A60">
        <w:trPr>
          <w:del w:id="4620" w:author="phuong vu" w:date="2018-11-22T19:34:00Z"/>
        </w:trPr>
        <w:tc>
          <w:tcPr>
            <w:tcW w:w="805" w:type="dxa"/>
          </w:tcPr>
          <w:p w14:paraId="4AC8DD63" w14:textId="5B8EE733" w:rsidR="008833F0" w:rsidDel="00D37715" w:rsidRDefault="008833F0" w:rsidP="00A72A60">
            <w:pPr>
              <w:spacing w:line="360" w:lineRule="auto"/>
              <w:jc w:val="center"/>
              <w:rPr>
                <w:del w:id="4621" w:author="phuong vu" w:date="2018-11-22T19:34:00Z"/>
                <w:lang w:val="en-US"/>
              </w:rPr>
            </w:pPr>
            <w:del w:id="4622" w:author="phuong vu" w:date="2018-11-22T19:34:00Z">
              <w:r w:rsidDel="00D37715">
                <w:rPr>
                  <w:lang w:val="en-US"/>
                </w:rPr>
                <w:delText>6</w:delText>
              </w:r>
              <w:bookmarkStart w:id="4623" w:name="_Toc530679717"/>
              <w:bookmarkEnd w:id="4623"/>
            </w:del>
          </w:p>
        </w:tc>
        <w:tc>
          <w:tcPr>
            <w:tcW w:w="1980" w:type="dxa"/>
          </w:tcPr>
          <w:p w14:paraId="16E20804" w14:textId="14487F8C" w:rsidR="008833F0" w:rsidDel="00D37715" w:rsidRDefault="008833F0" w:rsidP="00A72A60">
            <w:pPr>
              <w:spacing w:line="360" w:lineRule="auto"/>
              <w:rPr>
                <w:del w:id="4624" w:author="phuong vu" w:date="2018-11-22T19:34:00Z"/>
                <w:lang w:val="en-US"/>
              </w:rPr>
            </w:pPr>
            <w:bookmarkStart w:id="4625" w:name="_Toc530679718"/>
            <w:bookmarkEnd w:id="4625"/>
          </w:p>
        </w:tc>
        <w:tc>
          <w:tcPr>
            <w:tcW w:w="2970" w:type="dxa"/>
          </w:tcPr>
          <w:p w14:paraId="785A4E40" w14:textId="3C51E68A" w:rsidR="008833F0" w:rsidDel="00D37715" w:rsidRDefault="008833F0" w:rsidP="00A72A60">
            <w:pPr>
              <w:spacing w:line="360" w:lineRule="auto"/>
              <w:rPr>
                <w:del w:id="4626" w:author="phuong vu" w:date="2018-11-22T19:34:00Z"/>
                <w:lang w:val="en-US"/>
              </w:rPr>
            </w:pPr>
            <w:bookmarkStart w:id="4627" w:name="_Toc530679719"/>
            <w:bookmarkEnd w:id="4627"/>
          </w:p>
        </w:tc>
        <w:tc>
          <w:tcPr>
            <w:tcW w:w="1266" w:type="dxa"/>
          </w:tcPr>
          <w:p w14:paraId="3B78F46C" w14:textId="2D061D51" w:rsidR="008833F0" w:rsidDel="00D37715" w:rsidRDefault="008833F0" w:rsidP="00A72A60">
            <w:pPr>
              <w:spacing w:line="360" w:lineRule="auto"/>
              <w:rPr>
                <w:del w:id="4628" w:author="phuong vu" w:date="2018-11-22T19:34:00Z"/>
                <w:lang w:val="en-US"/>
              </w:rPr>
            </w:pPr>
            <w:bookmarkStart w:id="4629" w:name="_Toc530679720"/>
            <w:bookmarkEnd w:id="4629"/>
          </w:p>
        </w:tc>
        <w:tc>
          <w:tcPr>
            <w:tcW w:w="1756" w:type="dxa"/>
          </w:tcPr>
          <w:p w14:paraId="2A45A0C9" w14:textId="5E9F7674" w:rsidR="008833F0" w:rsidDel="00D37715" w:rsidRDefault="008833F0" w:rsidP="00A72A60">
            <w:pPr>
              <w:spacing w:line="360" w:lineRule="auto"/>
              <w:rPr>
                <w:del w:id="4630" w:author="phuong vu" w:date="2018-11-22T19:34:00Z"/>
                <w:lang w:val="en-US"/>
              </w:rPr>
            </w:pPr>
            <w:bookmarkStart w:id="4631" w:name="_Toc530679721"/>
            <w:bookmarkEnd w:id="4631"/>
          </w:p>
        </w:tc>
        <w:bookmarkStart w:id="4632" w:name="_Toc530679722"/>
        <w:bookmarkEnd w:id="4632"/>
      </w:tr>
      <w:tr w:rsidR="008833F0" w:rsidDel="00D37715" w14:paraId="50857593" w14:textId="5EBFED96" w:rsidTr="00A72A60">
        <w:trPr>
          <w:del w:id="4633" w:author="phuong vu" w:date="2018-11-22T19:34:00Z"/>
        </w:trPr>
        <w:tc>
          <w:tcPr>
            <w:tcW w:w="805" w:type="dxa"/>
          </w:tcPr>
          <w:p w14:paraId="5261A1B9" w14:textId="7255E024" w:rsidR="008833F0" w:rsidDel="00D37715" w:rsidRDefault="008833F0" w:rsidP="00A72A60">
            <w:pPr>
              <w:spacing w:line="360" w:lineRule="auto"/>
              <w:jc w:val="center"/>
              <w:rPr>
                <w:del w:id="4634" w:author="phuong vu" w:date="2018-11-22T19:34:00Z"/>
                <w:lang w:val="en-US"/>
              </w:rPr>
            </w:pPr>
            <w:del w:id="4635" w:author="phuong vu" w:date="2018-11-22T19:34:00Z">
              <w:r w:rsidDel="00D37715">
                <w:rPr>
                  <w:lang w:val="en-US"/>
                </w:rPr>
                <w:delText>7</w:delText>
              </w:r>
              <w:bookmarkStart w:id="4636" w:name="_Toc530679723"/>
              <w:bookmarkEnd w:id="4636"/>
            </w:del>
          </w:p>
        </w:tc>
        <w:tc>
          <w:tcPr>
            <w:tcW w:w="1980" w:type="dxa"/>
          </w:tcPr>
          <w:p w14:paraId="068613B9" w14:textId="6384C55A" w:rsidR="008833F0" w:rsidDel="00D37715" w:rsidRDefault="008833F0" w:rsidP="00A72A60">
            <w:pPr>
              <w:spacing w:line="360" w:lineRule="auto"/>
              <w:rPr>
                <w:del w:id="4637" w:author="phuong vu" w:date="2018-11-22T19:34:00Z"/>
                <w:lang w:val="en-US"/>
              </w:rPr>
            </w:pPr>
            <w:bookmarkStart w:id="4638" w:name="_Toc530679724"/>
            <w:bookmarkEnd w:id="4638"/>
          </w:p>
        </w:tc>
        <w:tc>
          <w:tcPr>
            <w:tcW w:w="2970" w:type="dxa"/>
          </w:tcPr>
          <w:p w14:paraId="60AF47B1" w14:textId="77940CB2" w:rsidR="008833F0" w:rsidDel="00D37715" w:rsidRDefault="008833F0" w:rsidP="00A72A60">
            <w:pPr>
              <w:spacing w:line="360" w:lineRule="auto"/>
              <w:rPr>
                <w:del w:id="4639" w:author="phuong vu" w:date="2018-11-22T19:34:00Z"/>
                <w:lang w:val="en-US"/>
              </w:rPr>
            </w:pPr>
            <w:bookmarkStart w:id="4640" w:name="_Toc530679725"/>
            <w:bookmarkEnd w:id="4640"/>
          </w:p>
        </w:tc>
        <w:tc>
          <w:tcPr>
            <w:tcW w:w="1266" w:type="dxa"/>
          </w:tcPr>
          <w:p w14:paraId="3F5E46F0" w14:textId="05B8044D" w:rsidR="008833F0" w:rsidDel="00D37715" w:rsidRDefault="008833F0" w:rsidP="00A72A60">
            <w:pPr>
              <w:spacing w:line="360" w:lineRule="auto"/>
              <w:rPr>
                <w:del w:id="4641" w:author="phuong vu" w:date="2018-11-22T19:34:00Z"/>
                <w:lang w:val="en-US"/>
              </w:rPr>
            </w:pPr>
            <w:bookmarkStart w:id="4642" w:name="_Toc530679726"/>
            <w:bookmarkEnd w:id="4642"/>
          </w:p>
        </w:tc>
        <w:tc>
          <w:tcPr>
            <w:tcW w:w="1756" w:type="dxa"/>
          </w:tcPr>
          <w:p w14:paraId="1ED445C6" w14:textId="7F89A65B" w:rsidR="008833F0" w:rsidDel="00D37715" w:rsidRDefault="008833F0" w:rsidP="00A72A60">
            <w:pPr>
              <w:spacing w:line="360" w:lineRule="auto"/>
              <w:rPr>
                <w:del w:id="4643" w:author="phuong vu" w:date="2018-11-22T19:34:00Z"/>
                <w:lang w:val="en-US"/>
              </w:rPr>
            </w:pPr>
            <w:bookmarkStart w:id="4644" w:name="_Toc530679727"/>
            <w:bookmarkEnd w:id="4644"/>
          </w:p>
        </w:tc>
        <w:bookmarkStart w:id="4645" w:name="_Toc530679728"/>
        <w:bookmarkEnd w:id="4645"/>
      </w:tr>
      <w:tr w:rsidR="008833F0" w:rsidDel="00D37715" w14:paraId="66CF4D0F" w14:textId="4FCC0BFA" w:rsidTr="00A72A60">
        <w:trPr>
          <w:del w:id="4646" w:author="phuong vu" w:date="2018-11-22T19:34:00Z"/>
        </w:trPr>
        <w:tc>
          <w:tcPr>
            <w:tcW w:w="805" w:type="dxa"/>
          </w:tcPr>
          <w:p w14:paraId="2AFC6E88" w14:textId="242FEC95" w:rsidR="008833F0" w:rsidDel="00D37715" w:rsidRDefault="008833F0" w:rsidP="00A72A60">
            <w:pPr>
              <w:spacing w:line="360" w:lineRule="auto"/>
              <w:jc w:val="center"/>
              <w:rPr>
                <w:del w:id="4647" w:author="phuong vu" w:date="2018-11-22T19:34:00Z"/>
                <w:lang w:val="en-US"/>
              </w:rPr>
            </w:pPr>
            <w:del w:id="4648" w:author="phuong vu" w:date="2018-11-22T19:34:00Z">
              <w:r w:rsidDel="00D37715">
                <w:rPr>
                  <w:lang w:val="en-US"/>
                </w:rPr>
                <w:delText>8</w:delText>
              </w:r>
              <w:bookmarkStart w:id="4649" w:name="_Toc530679729"/>
              <w:bookmarkEnd w:id="4649"/>
            </w:del>
          </w:p>
        </w:tc>
        <w:tc>
          <w:tcPr>
            <w:tcW w:w="1980" w:type="dxa"/>
          </w:tcPr>
          <w:p w14:paraId="312920FD" w14:textId="5D93C3C1" w:rsidR="008833F0" w:rsidDel="00D37715" w:rsidRDefault="008833F0" w:rsidP="00A72A60">
            <w:pPr>
              <w:spacing w:line="360" w:lineRule="auto"/>
              <w:rPr>
                <w:del w:id="4650" w:author="phuong vu" w:date="2018-11-22T19:34:00Z"/>
                <w:lang w:val="en-US"/>
              </w:rPr>
            </w:pPr>
            <w:bookmarkStart w:id="4651" w:name="_Toc530679730"/>
            <w:bookmarkEnd w:id="4651"/>
          </w:p>
        </w:tc>
        <w:tc>
          <w:tcPr>
            <w:tcW w:w="2970" w:type="dxa"/>
          </w:tcPr>
          <w:p w14:paraId="11E34BA0" w14:textId="08C9A2BA" w:rsidR="008833F0" w:rsidDel="00D37715" w:rsidRDefault="008833F0" w:rsidP="00A72A60">
            <w:pPr>
              <w:spacing w:line="360" w:lineRule="auto"/>
              <w:rPr>
                <w:del w:id="4652" w:author="phuong vu" w:date="2018-11-22T19:34:00Z"/>
                <w:lang w:val="en-US"/>
              </w:rPr>
            </w:pPr>
            <w:bookmarkStart w:id="4653" w:name="_Toc530679731"/>
            <w:bookmarkEnd w:id="4653"/>
          </w:p>
        </w:tc>
        <w:tc>
          <w:tcPr>
            <w:tcW w:w="1266" w:type="dxa"/>
          </w:tcPr>
          <w:p w14:paraId="57D8F810" w14:textId="3A74645B" w:rsidR="008833F0" w:rsidDel="00D37715" w:rsidRDefault="008833F0" w:rsidP="00A72A60">
            <w:pPr>
              <w:spacing w:line="360" w:lineRule="auto"/>
              <w:rPr>
                <w:del w:id="4654" w:author="phuong vu" w:date="2018-11-22T19:34:00Z"/>
                <w:lang w:val="en-US"/>
              </w:rPr>
            </w:pPr>
            <w:bookmarkStart w:id="4655" w:name="_Toc530679732"/>
            <w:bookmarkEnd w:id="4655"/>
          </w:p>
        </w:tc>
        <w:tc>
          <w:tcPr>
            <w:tcW w:w="1756" w:type="dxa"/>
          </w:tcPr>
          <w:p w14:paraId="39B16DD5" w14:textId="1E3AC609" w:rsidR="008833F0" w:rsidDel="00D37715" w:rsidRDefault="008833F0" w:rsidP="00A72A60">
            <w:pPr>
              <w:spacing w:line="360" w:lineRule="auto"/>
              <w:rPr>
                <w:del w:id="4656" w:author="phuong vu" w:date="2018-11-22T19:34:00Z"/>
                <w:lang w:val="en-US"/>
              </w:rPr>
            </w:pPr>
            <w:bookmarkStart w:id="4657" w:name="_Toc530679733"/>
            <w:bookmarkEnd w:id="4657"/>
          </w:p>
        </w:tc>
        <w:bookmarkStart w:id="4658" w:name="_Toc530679734"/>
        <w:bookmarkEnd w:id="4658"/>
      </w:tr>
      <w:tr w:rsidR="008833F0" w:rsidDel="00D37715" w14:paraId="2C28D858" w14:textId="45406C89" w:rsidTr="00A72A60">
        <w:trPr>
          <w:del w:id="4659" w:author="phuong vu" w:date="2018-11-22T19:34:00Z"/>
        </w:trPr>
        <w:tc>
          <w:tcPr>
            <w:tcW w:w="805" w:type="dxa"/>
          </w:tcPr>
          <w:p w14:paraId="39CC19A2" w14:textId="77DF92B0" w:rsidR="008833F0" w:rsidDel="00D37715" w:rsidRDefault="008833F0" w:rsidP="00A72A60">
            <w:pPr>
              <w:spacing w:line="360" w:lineRule="auto"/>
              <w:jc w:val="center"/>
              <w:rPr>
                <w:del w:id="4660" w:author="phuong vu" w:date="2018-11-22T19:34:00Z"/>
                <w:lang w:val="en-US"/>
              </w:rPr>
            </w:pPr>
            <w:del w:id="4661" w:author="phuong vu" w:date="2018-11-22T19:34:00Z">
              <w:r w:rsidDel="00D37715">
                <w:rPr>
                  <w:lang w:val="en-US"/>
                </w:rPr>
                <w:delText>9</w:delText>
              </w:r>
              <w:bookmarkStart w:id="4662" w:name="_Toc530679735"/>
              <w:bookmarkEnd w:id="4662"/>
            </w:del>
          </w:p>
        </w:tc>
        <w:tc>
          <w:tcPr>
            <w:tcW w:w="1980" w:type="dxa"/>
          </w:tcPr>
          <w:p w14:paraId="660025E1" w14:textId="570B67F7" w:rsidR="008833F0" w:rsidDel="00D37715" w:rsidRDefault="008833F0" w:rsidP="00A72A60">
            <w:pPr>
              <w:spacing w:line="360" w:lineRule="auto"/>
              <w:rPr>
                <w:del w:id="4663" w:author="phuong vu" w:date="2018-11-22T19:34:00Z"/>
                <w:lang w:val="en-US"/>
              </w:rPr>
            </w:pPr>
            <w:bookmarkStart w:id="4664" w:name="_Toc530679736"/>
            <w:bookmarkEnd w:id="4664"/>
          </w:p>
        </w:tc>
        <w:tc>
          <w:tcPr>
            <w:tcW w:w="2970" w:type="dxa"/>
          </w:tcPr>
          <w:p w14:paraId="2EBA1443" w14:textId="6BA05CA6" w:rsidR="008833F0" w:rsidDel="00D37715" w:rsidRDefault="008833F0" w:rsidP="00A72A60">
            <w:pPr>
              <w:spacing w:line="360" w:lineRule="auto"/>
              <w:rPr>
                <w:del w:id="4665" w:author="phuong vu" w:date="2018-11-22T19:34:00Z"/>
                <w:lang w:val="en-US"/>
              </w:rPr>
            </w:pPr>
            <w:bookmarkStart w:id="4666" w:name="_Toc530679737"/>
            <w:bookmarkEnd w:id="4666"/>
          </w:p>
        </w:tc>
        <w:tc>
          <w:tcPr>
            <w:tcW w:w="1266" w:type="dxa"/>
          </w:tcPr>
          <w:p w14:paraId="33A81AEB" w14:textId="020F380E" w:rsidR="008833F0" w:rsidDel="00D37715" w:rsidRDefault="008833F0" w:rsidP="00A72A60">
            <w:pPr>
              <w:spacing w:line="360" w:lineRule="auto"/>
              <w:jc w:val="center"/>
              <w:rPr>
                <w:del w:id="4667" w:author="phuong vu" w:date="2018-11-22T19:34:00Z"/>
                <w:lang w:val="en-US"/>
              </w:rPr>
            </w:pPr>
            <w:bookmarkStart w:id="4668" w:name="_Toc530679738"/>
            <w:bookmarkEnd w:id="4668"/>
          </w:p>
        </w:tc>
        <w:tc>
          <w:tcPr>
            <w:tcW w:w="1756" w:type="dxa"/>
          </w:tcPr>
          <w:p w14:paraId="531D7546" w14:textId="1CE62C5B" w:rsidR="008833F0" w:rsidDel="00D37715" w:rsidRDefault="008833F0" w:rsidP="00A72A60">
            <w:pPr>
              <w:spacing w:line="360" w:lineRule="auto"/>
              <w:rPr>
                <w:del w:id="4669" w:author="phuong vu" w:date="2018-11-22T19:34:00Z"/>
                <w:lang w:val="en-US"/>
              </w:rPr>
            </w:pPr>
            <w:bookmarkStart w:id="4670" w:name="_Toc530679739"/>
            <w:bookmarkEnd w:id="4670"/>
          </w:p>
        </w:tc>
        <w:bookmarkStart w:id="4671" w:name="_Toc530679740"/>
        <w:bookmarkEnd w:id="4671"/>
      </w:tr>
      <w:tr w:rsidR="008833F0" w:rsidDel="00D37715" w14:paraId="7E75F723" w14:textId="75E9ADC8" w:rsidTr="00A72A60">
        <w:trPr>
          <w:del w:id="4672" w:author="phuong vu" w:date="2018-11-22T19:34:00Z"/>
        </w:trPr>
        <w:tc>
          <w:tcPr>
            <w:tcW w:w="805" w:type="dxa"/>
          </w:tcPr>
          <w:p w14:paraId="3600809C" w14:textId="705F7FCB" w:rsidR="008833F0" w:rsidDel="00D37715" w:rsidRDefault="008833F0" w:rsidP="00A72A60">
            <w:pPr>
              <w:spacing w:line="360" w:lineRule="auto"/>
              <w:jc w:val="center"/>
              <w:rPr>
                <w:del w:id="4673" w:author="phuong vu" w:date="2018-11-22T19:34:00Z"/>
                <w:lang w:val="en-US"/>
              </w:rPr>
            </w:pPr>
            <w:del w:id="4674" w:author="phuong vu" w:date="2018-11-22T19:34:00Z">
              <w:r w:rsidDel="00D37715">
                <w:rPr>
                  <w:lang w:val="en-US"/>
                </w:rPr>
                <w:delText>10</w:delText>
              </w:r>
              <w:bookmarkStart w:id="4675" w:name="_Toc530679741"/>
              <w:bookmarkEnd w:id="4675"/>
            </w:del>
          </w:p>
        </w:tc>
        <w:tc>
          <w:tcPr>
            <w:tcW w:w="1980" w:type="dxa"/>
          </w:tcPr>
          <w:p w14:paraId="4C52B5F1" w14:textId="1AB69312" w:rsidR="008833F0" w:rsidDel="00D37715" w:rsidRDefault="008833F0" w:rsidP="00A72A60">
            <w:pPr>
              <w:spacing w:line="360" w:lineRule="auto"/>
              <w:rPr>
                <w:del w:id="4676" w:author="phuong vu" w:date="2018-11-22T19:34:00Z"/>
                <w:lang w:val="en-US"/>
              </w:rPr>
            </w:pPr>
            <w:bookmarkStart w:id="4677" w:name="_Toc530679742"/>
            <w:bookmarkEnd w:id="4677"/>
          </w:p>
        </w:tc>
        <w:tc>
          <w:tcPr>
            <w:tcW w:w="2970" w:type="dxa"/>
          </w:tcPr>
          <w:p w14:paraId="1C1AAD27" w14:textId="6934EAFC" w:rsidR="008833F0" w:rsidDel="00D37715" w:rsidRDefault="008833F0" w:rsidP="00A72A60">
            <w:pPr>
              <w:spacing w:line="360" w:lineRule="auto"/>
              <w:rPr>
                <w:del w:id="4678" w:author="phuong vu" w:date="2018-11-22T19:34:00Z"/>
                <w:lang w:val="en-US"/>
              </w:rPr>
            </w:pPr>
            <w:bookmarkStart w:id="4679" w:name="_Toc530679743"/>
            <w:bookmarkEnd w:id="4679"/>
          </w:p>
        </w:tc>
        <w:tc>
          <w:tcPr>
            <w:tcW w:w="1266" w:type="dxa"/>
          </w:tcPr>
          <w:p w14:paraId="46717966" w14:textId="2E27B065" w:rsidR="008833F0" w:rsidDel="00D37715" w:rsidRDefault="008833F0" w:rsidP="00A72A60">
            <w:pPr>
              <w:spacing w:line="360" w:lineRule="auto"/>
              <w:jc w:val="center"/>
              <w:rPr>
                <w:del w:id="4680" w:author="phuong vu" w:date="2018-11-22T19:34:00Z"/>
                <w:lang w:val="en-US"/>
              </w:rPr>
            </w:pPr>
            <w:bookmarkStart w:id="4681" w:name="_Toc530679744"/>
            <w:bookmarkEnd w:id="4681"/>
          </w:p>
        </w:tc>
        <w:tc>
          <w:tcPr>
            <w:tcW w:w="1756" w:type="dxa"/>
          </w:tcPr>
          <w:p w14:paraId="0A4B1BCB" w14:textId="43A6ED48" w:rsidR="008833F0" w:rsidDel="00D37715" w:rsidRDefault="008833F0" w:rsidP="00A72A60">
            <w:pPr>
              <w:spacing w:line="360" w:lineRule="auto"/>
              <w:rPr>
                <w:del w:id="4682" w:author="phuong vu" w:date="2018-11-22T19:34:00Z"/>
                <w:lang w:val="en-US"/>
              </w:rPr>
            </w:pPr>
            <w:bookmarkStart w:id="4683" w:name="_Toc530679745"/>
            <w:bookmarkEnd w:id="4683"/>
          </w:p>
        </w:tc>
        <w:bookmarkStart w:id="4684" w:name="_Toc530679746"/>
        <w:bookmarkEnd w:id="4684"/>
      </w:tr>
      <w:tr w:rsidR="008833F0" w:rsidDel="00D37715" w14:paraId="43CBA56F" w14:textId="40E782EA" w:rsidTr="00A72A60">
        <w:trPr>
          <w:del w:id="4685" w:author="phuong vu" w:date="2018-11-22T19:34:00Z"/>
        </w:trPr>
        <w:tc>
          <w:tcPr>
            <w:tcW w:w="805" w:type="dxa"/>
          </w:tcPr>
          <w:p w14:paraId="0E96E2FE" w14:textId="064D3C5D" w:rsidR="008833F0" w:rsidDel="00D37715" w:rsidRDefault="008833F0" w:rsidP="00A72A60">
            <w:pPr>
              <w:spacing w:line="360" w:lineRule="auto"/>
              <w:jc w:val="center"/>
              <w:rPr>
                <w:del w:id="4686" w:author="phuong vu" w:date="2018-11-22T19:34:00Z"/>
                <w:lang w:val="en-US"/>
              </w:rPr>
            </w:pPr>
            <w:del w:id="4687" w:author="phuong vu" w:date="2018-11-22T19:34:00Z">
              <w:r w:rsidDel="00D37715">
                <w:rPr>
                  <w:lang w:val="en-US"/>
                </w:rPr>
                <w:delText>11</w:delText>
              </w:r>
              <w:bookmarkStart w:id="4688" w:name="_Toc530679747"/>
              <w:bookmarkEnd w:id="4688"/>
            </w:del>
          </w:p>
        </w:tc>
        <w:tc>
          <w:tcPr>
            <w:tcW w:w="1980" w:type="dxa"/>
          </w:tcPr>
          <w:p w14:paraId="4D8EE5B1" w14:textId="5C116B4A" w:rsidR="008833F0" w:rsidDel="00D37715" w:rsidRDefault="008833F0" w:rsidP="00A72A60">
            <w:pPr>
              <w:spacing w:line="360" w:lineRule="auto"/>
              <w:rPr>
                <w:del w:id="4689" w:author="phuong vu" w:date="2018-11-22T19:34:00Z"/>
                <w:lang w:val="en-US"/>
              </w:rPr>
            </w:pPr>
            <w:bookmarkStart w:id="4690" w:name="_Toc530679748"/>
            <w:bookmarkEnd w:id="4690"/>
          </w:p>
        </w:tc>
        <w:tc>
          <w:tcPr>
            <w:tcW w:w="2970" w:type="dxa"/>
          </w:tcPr>
          <w:p w14:paraId="7E0E92B6" w14:textId="234DD5DE" w:rsidR="008833F0" w:rsidDel="00D37715" w:rsidRDefault="008833F0" w:rsidP="00A72A60">
            <w:pPr>
              <w:spacing w:line="360" w:lineRule="auto"/>
              <w:rPr>
                <w:del w:id="4691" w:author="phuong vu" w:date="2018-11-22T19:34:00Z"/>
                <w:lang w:val="en-US"/>
              </w:rPr>
            </w:pPr>
            <w:bookmarkStart w:id="4692" w:name="_Toc530679749"/>
            <w:bookmarkEnd w:id="4692"/>
          </w:p>
        </w:tc>
        <w:tc>
          <w:tcPr>
            <w:tcW w:w="1266" w:type="dxa"/>
          </w:tcPr>
          <w:p w14:paraId="101F410A" w14:textId="7C127345" w:rsidR="008833F0" w:rsidDel="00D37715" w:rsidRDefault="008833F0" w:rsidP="00A72A60">
            <w:pPr>
              <w:spacing w:line="360" w:lineRule="auto"/>
              <w:jc w:val="center"/>
              <w:rPr>
                <w:del w:id="4693" w:author="phuong vu" w:date="2018-11-22T19:34:00Z"/>
                <w:lang w:val="en-US"/>
              </w:rPr>
            </w:pPr>
            <w:bookmarkStart w:id="4694" w:name="_Toc530679750"/>
            <w:bookmarkEnd w:id="4694"/>
          </w:p>
        </w:tc>
        <w:tc>
          <w:tcPr>
            <w:tcW w:w="1756" w:type="dxa"/>
          </w:tcPr>
          <w:p w14:paraId="1A0EC5EC" w14:textId="6ADD2529" w:rsidR="008833F0" w:rsidDel="00D37715" w:rsidRDefault="008833F0" w:rsidP="00A72A60">
            <w:pPr>
              <w:spacing w:line="360" w:lineRule="auto"/>
              <w:rPr>
                <w:del w:id="4695" w:author="phuong vu" w:date="2018-11-22T19:34:00Z"/>
                <w:lang w:val="en-US"/>
              </w:rPr>
            </w:pPr>
            <w:bookmarkStart w:id="4696" w:name="_Toc530679751"/>
            <w:bookmarkEnd w:id="4696"/>
          </w:p>
        </w:tc>
        <w:bookmarkStart w:id="4697" w:name="_Toc530679752"/>
        <w:bookmarkEnd w:id="4697"/>
      </w:tr>
      <w:tr w:rsidR="008833F0" w:rsidDel="00D37715" w14:paraId="3AC5426C" w14:textId="20755880" w:rsidTr="00A72A60">
        <w:trPr>
          <w:del w:id="4698" w:author="phuong vu" w:date="2018-11-22T19:34:00Z"/>
        </w:trPr>
        <w:tc>
          <w:tcPr>
            <w:tcW w:w="805" w:type="dxa"/>
          </w:tcPr>
          <w:p w14:paraId="76965DBA" w14:textId="78B9D75C" w:rsidR="008833F0" w:rsidDel="00D37715" w:rsidRDefault="008833F0" w:rsidP="00A72A60">
            <w:pPr>
              <w:spacing w:line="360" w:lineRule="auto"/>
              <w:jc w:val="center"/>
              <w:rPr>
                <w:del w:id="4699" w:author="phuong vu" w:date="2018-11-22T19:34:00Z"/>
                <w:lang w:val="en-US"/>
              </w:rPr>
            </w:pPr>
            <w:del w:id="4700" w:author="phuong vu" w:date="2018-11-22T19:34:00Z">
              <w:r w:rsidDel="00D37715">
                <w:rPr>
                  <w:lang w:val="en-US"/>
                </w:rPr>
                <w:delText>12</w:delText>
              </w:r>
              <w:bookmarkStart w:id="4701" w:name="_Toc530679753"/>
              <w:bookmarkEnd w:id="4701"/>
            </w:del>
          </w:p>
        </w:tc>
        <w:tc>
          <w:tcPr>
            <w:tcW w:w="1980" w:type="dxa"/>
          </w:tcPr>
          <w:p w14:paraId="01969093" w14:textId="0C87E813" w:rsidR="008833F0" w:rsidDel="00D37715" w:rsidRDefault="008833F0" w:rsidP="00A72A60">
            <w:pPr>
              <w:spacing w:line="360" w:lineRule="auto"/>
              <w:rPr>
                <w:del w:id="4702" w:author="phuong vu" w:date="2018-11-22T19:34:00Z"/>
                <w:lang w:val="en-US"/>
              </w:rPr>
            </w:pPr>
            <w:bookmarkStart w:id="4703" w:name="_Toc530679754"/>
            <w:bookmarkEnd w:id="4703"/>
          </w:p>
        </w:tc>
        <w:tc>
          <w:tcPr>
            <w:tcW w:w="2970" w:type="dxa"/>
          </w:tcPr>
          <w:p w14:paraId="08350F61" w14:textId="54DED9EC" w:rsidR="008833F0" w:rsidDel="00D37715" w:rsidRDefault="008833F0" w:rsidP="00A72A60">
            <w:pPr>
              <w:spacing w:line="360" w:lineRule="auto"/>
              <w:rPr>
                <w:del w:id="4704" w:author="phuong vu" w:date="2018-11-22T19:34:00Z"/>
                <w:lang w:val="en-US"/>
              </w:rPr>
            </w:pPr>
            <w:bookmarkStart w:id="4705" w:name="_Toc530679755"/>
            <w:bookmarkEnd w:id="4705"/>
          </w:p>
        </w:tc>
        <w:tc>
          <w:tcPr>
            <w:tcW w:w="1266" w:type="dxa"/>
          </w:tcPr>
          <w:p w14:paraId="769BA3A6" w14:textId="045B1558" w:rsidR="008833F0" w:rsidDel="00D37715" w:rsidRDefault="008833F0" w:rsidP="00A72A60">
            <w:pPr>
              <w:spacing w:line="360" w:lineRule="auto"/>
              <w:jc w:val="center"/>
              <w:rPr>
                <w:del w:id="4706" w:author="phuong vu" w:date="2018-11-22T19:34:00Z"/>
                <w:lang w:val="en-US"/>
              </w:rPr>
            </w:pPr>
            <w:bookmarkStart w:id="4707" w:name="_Toc530679756"/>
            <w:bookmarkEnd w:id="4707"/>
          </w:p>
        </w:tc>
        <w:tc>
          <w:tcPr>
            <w:tcW w:w="1756" w:type="dxa"/>
          </w:tcPr>
          <w:p w14:paraId="4BE2117A" w14:textId="354E85F2" w:rsidR="008833F0" w:rsidDel="00D37715" w:rsidRDefault="008833F0" w:rsidP="00A72A60">
            <w:pPr>
              <w:spacing w:line="360" w:lineRule="auto"/>
              <w:rPr>
                <w:del w:id="4708" w:author="phuong vu" w:date="2018-11-22T19:34:00Z"/>
                <w:lang w:val="en-US"/>
              </w:rPr>
            </w:pPr>
            <w:bookmarkStart w:id="4709" w:name="_Toc530679757"/>
            <w:bookmarkEnd w:id="4709"/>
          </w:p>
        </w:tc>
        <w:bookmarkStart w:id="4710" w:name="_Toc530679758"/>
        <w:bookmarkEnd w:id="4710"/>
      </w:tr>
      <w:tr w:rsidR="008833F0" w:rsidDel="00D37715" w14:paraId="49EE78FE" w14:textId="78624418" w:rsidTr="00A72A60">
        <w:trPr>
          <w:del w:id="4711" w:author="phuong vu" w:date="2018-11-22T19:34:00Z"/>
        </w:trPr>
        <w:tc>
          <w:tcPr>
            <w:tcW w:w="805" w:type="dxa"/>
          </w:tcPr>
          <w:p w14:paraId="3C91FF8D" w14:textId="7C1B25E1" w:rsidR="008833F0" w:rsidDel="00D37715" w:rsidRDefault="008833F0" w:rsidP="00A72A60">
            <w:pPr>
              <w:spacing w:line="360" w:lineRule="auto"/>
              <w:jc w:val="center"/>
              <w:rPr>
                <w:del w:id="4712" w:author="phuong vu" w:date="2018-11-22T19:34:00Z"/>
                <w:lang w:val="en-US"/>
              </w:rPr>
            </w:pPr>
            <w:del w:id="4713" w:author="phuong vu" w:date="2018-11-22T19:34:00Z">
              <w:r w:rsidDel="00D37715">
                <w:rPr>
                  <w:lang w:val="en-US"/>
                </w:rPr>
                <w:delText>13</w:delText>
              </w:r>
              <w:bookmarkStart w:id="4714" w:name="_Toc530679759"/>
              <w:bookmarkEnd w:id="4714"/>
            </w:del>
          </w:p>
        </w:tc>
        <w:tc>
          <w:tcPr>
            <w:tcW w:w="1980" w:type="dxa"/>
          </w:tcPr>
          <w:p w14:paraId="4805A7A7" w14:textId="38892126" w:rsidR="008833F0" w:rsidDel="00D37715" w:rsidRDefault="008833F0" w:rsidP="00A72A60">
            <w:pPr>
              <w:spacing w:line="360" w:lineRule="auto"/>
              <w:rPr>
                <w:del w:id="4715" w:author="phuong vu" w:date="2018-11-22T19:34:00Z"/>
                <w:lang w:val="en-US"/>
              </w:rPr>
            </w:pPr>
            <w:bookmarkStart w:id="4716" w:name="_Toc530679760"/>
            <w:bookmarkEnd w:id="4716"/>
          </w:p>
        </w:tc>
        <w:tc>
          <w:tcPr>
            <w:tcW w:w="2970" w:type="dxa"/>
          </w:tcPr>
          <w:p w14:paraId="1BFD8CEF" w14:textId="7FC984BE" w:rsidR="008833F0" w:rsidDel="00D37715" w:rsidRDefault="008833F0" w:rsidP="00A72A60">
            <w:pPr>
              <w:spacing w:line="360" w:lineRule="auto"/>
              <w:rPr>
                <w:del w:id="4717" w:author="phuong vu" w:date="2018-11-22T19:34:00Z"/>
                <w:lang w:val="en-US"/>
              </w:rPr>
            </w:pPr>
            <w:bookmarkStart w:id="4718" w:name="_Toc530679761"/>
            <w:bookmarkEnd w:id="4718"/>
          </w:p>
        </w:tc>
        <w:tc>
          <w:tcPr>
            <w:tcW w:w="1266" w:type="dxa"/>
          </w:tcPr>
          <w:p w14:paraId="69146970" w14:textId="70F67A56" w:rsidR="008833F0" w:rsidDel="00D37715" w:rsidRDefault="008833F0" w:rsidP="00A72A60">
            <w:pPr>
              <w:spacing w:line="360" w:lineRule="auto"/>
              <w:jc w:val="center"/>
              <w:rPr>
                <w:del w:id="4719" w:author="phuong vu" w:date="2018-11-22T19:34:00Z"/>
                <w:lang w:val="en-US"/>
              </w:rPr>
            </w:pPr>
            <w:bookmarkStart w:id="4720" w:name="_Toc530679762"/>
            <w:bookmarkEnd w:id="4720"/>
          </w:p>
        </w:tc>
        <w:tc>
          <w:tcPr>
            <w:tcW w:w="1756" w:type="dxa"/>
          </w:tcPr>
          <w:p w14:paraId="4F1DEBDE" w14:textId="3AC02543" w:rsidR="008833F0" w:rsidDel="00D37715" w:rsidRDefault="008833F0" w:rsidP="00A72A60">
            <w:pPr>
              <w:spacing w:line="360" w:lineRule="auto"/>
              <w:rPr>
                <w:del w:id="4721" w:author="phuong vu" w:date="2018-11-22T19:34:00Z"/>
                <w:lang w:val="en-US"/>
              </w:rPr>
            </w:pPr>
            <w:bookmarkStart w:id="4722" w:name="_Toc530679763"/>
            <w:bookmarkEnd w:id="4722"/>
          </w:p>
        </w:tc>
        <w:bookmarkStart w:id="4723" w:name="_Toc530679764"/>
        <w:bookmarkEnd w:id="4723"/>
      </w:tr>
      <w:tr w:rsidR="008833F0" w:rsidDel="00D37715" w14:paraId="1F26D030" w14:textId="21516A8C" w:rsidTr="00A72A60">
        <w:trPr>
          <w:del w:id="4724" w:author="phuong vu" w:date="2018-11-22T19:34:00Z"/>
        </w:trPr>
        <w:tc>
          <w:tcPr>
            <w:tcW w:w="805" w:type="dxa"/>
          </w:tcPr>
          <w:p w14:paraId="5CA47DD7" w14:textId="30881512" w:rsidR="008833F0" w:rsidDel="00D37715" w:rsidRDefault="008833F0" w:rsidP="00A72A60">
            <w:pPr>
              <w:spacing w:line="360" w:lineRule="auto"/>
              <w:jc w:val="center"/>
              <w:rPr>
                <w:del w:id="4725" w:author="phuong vu" w:date="2018-11-22T19:34:00Z"/>
                <w:lang w:val="en-US"/>
              </w:rPr>
            </w:pPr>
            <w:del w:id="4726" w:author="phuong vu" w:date="2018-11-22T19:34:00Z">
              <w:r w:rsidDel="00D37715">
                <w:rPr>
                  <w:lang w:val="en-US"/>
                </w:rPr>
                <w:delText>14</w:delText>
              </w:r>
              <w:bookmarkStart w:id="4727" w:name="_Toc530679765"/>
              <w:bookmarkEnd w:id="4727"/>
            </w:del>
          </w:p>
        </w:tc>
        <w:tc>
          <w:tcPr>
            <w:tcW w:w="1980" w:type="dxa"/>
          </w:tcPr>
          <w:p w14:paraId="2D7C8B94" w14:textId="6F9D2715" w:rsidR="008833F0" w:rsidDel="00D37715" w:rsidRDefault="008833F0" w:rsidP="00A72A60">
            <w:pPr>
              <w:spacing w:line="360" w:lineRule="auto"/>
              <w:rPr>
                <w:del w:id="4728" w:author="phuong vu" w:date="2018-11-22T19:34:00Z"/>
                <w:lang w:val="en-US"/>
              </w:rPr>
            </w:pPr>
            <w:bookmarkStart w:id="4729" w:name="_Toc530679766"/>
            <w:bookmarkEnd w:id="4729"/>
          </w:p>
        </w:tc>
        <w:tc>
          <w:tcPr>
            <w:tcW w:w="2970" w:type="dxa"/>
          </w:tcPr>
          <w:p w14:paraId="1E038AE1" w14:textId="7AF13EC5" w:rsidR="008833F0" w:rsidDel="00D37715" w:rsidRDefault="008833F0" w:rsidP="00A72A60">
            <w:pPr>
              <w:spacing w:line="360" w:lineRule="auto"/>
              <w:rPr>
                <w:del w:id="4730" w:author="phuong vu" w:date="2018-11-22T19:34:00Z"/>
                <w:lang w:val="en-US"/>
              </w:rPr>
            </w:pPr>
            <w:bookmarkStart w:id="4731" w:name="_Toc530679767"/>
            <w:bookmarkEnd w:id="4731"/>
          </w:p>
        </w:tc>
        <w:tc>
          <w:tcPr>
            <w:tcW w:w="1266" w:type="dxa"/>
          </w:tcPr>
          <w:p w14:paraId="08F3929D" w14:textId="14020C5F" w:rsidR="008833F0" w:rsidDel="00D37715" w:rsidRDefault="008833F0" w:rsidP="00A72A60">
            <w:pPr>
              <w:spacing w:line="360" w:lineRule="auto"/>
              <w:jc w:val="center"/>
              <w:rPr>
                <w:del w:id="4732" w:author="phuong vu" w:date="2018-11-22T19:34:00Z"/>
                <w:lang w:val="en-US"/>
              </w:rPr>
            </w:pPr>
            <w:bookmarkStart w:id="4733" w:name="_Toc530679768"/>
            <w:bookmarkEnd w:id="4733"/>
          </w:p>
        </w:tc>
        <w:tc>
          <w:tcPr>
            <w:tcW w:w="1756" w:type="dxa"/>
          </w:tcPr>
          <w:p w14:paraId="034C3F58" w14:textId="2DA15548" w:rsidR="008833F0" w:rsidDel="00D37715" w:rsidRDefault="008833F0" w:rsidP="00A72A60">
            <w:pPr>
              <w:spacing w:line="360" w:lineRule="auto"/>
              <w:rPr>
                <w:del w:id="4734" w:author="phuong vu" w:date="2018-11-22T19:34:00Z"/>
                <w:lang w:val="en-US"/>
              </w:rPr>
            </w:pPr>
            <w:bookmarkStart w:id="4735" w:name="_Toc530679769"/>
            <w:bookmarkEnd w:id="4735"/>
          </w:p>
        </w:tc>
        <w:bookmarkStart w:id="4736" w:name="_Toc530679770"/>
        <w:bookmarkEnd w:id="4736"/>
      </w:tr>
      <w:tr w:rsidR="008833F0" w:rsidDel="00D37715" w14:paraId="1C7EE3D1" w14:textId="138D5579" w:rsidTr="00A72A60">
        <w:trPr>
          <w:del w:id="4737" w:author="phuong vu" w:date="2018-11-22T19:34:00Z"/>
        </w:trPr>
        <w:tc>
          <w:tcPr>
            <w:tcW w:w="805" w:type="dxa"/>
          </w:tcPr>
          <w:p w14:paraId="2F0D8447" w14:textId="542F38AF" w:rsidR="008833F0" w:rsidDel="00D37715" w:rsidRDefault="008833F0" w:rsidP="00A72A60">
            <w:pPr>
              <w:spacing w:line="360" w:lineRule="auto"/>
              <w:jc w:val="center"/>
              <w:rPr>
                <w:del w:id="4738" w:author="phuong vu" w:date="2018-11-22T19:34:00Z"/>
                <w:lang w:val="en-US"/>
              </w:rPr>
            </w:pPr>
            <w:del w:id="4739" w:author="phuong vu" w:date="2018-11-22T19:34:00Z">
              <w:r w:rsidDel="00D37715">
                <w:rPr>
                  <w:lang w:val="en-US"/>
                </w:rPr>
                <w:delText>15</w:delText>
              </w:r>
              <w:bookmarkStart w:id="4740" w:name="_Toc530679771"/>
              <w:bookmarkEnd w:id="4740"/>
            </w:del>
          </w:p>
        </w:tc>
        <w:tc>
          <w:tcPr>
            <w:tcW w:w="1980" w:type="dxa"/>
          </w:tcPr>
          <w:p w14:paraId="3498632C" w14:textId="329E7501" w:rsidR="008833F0" w:rsidDel="00D37715" w:rsidRDefault="008833F0" w:rsidP="00A72A60">
            <w:pPr>
              <w:spacing w:line="360" w:lineRule="auto"/>
              <w:rPr>
                <w:del w:id="4741" w:author="phuong vu" w:date="2018-11-22T19:34:00Z"/>
                <w:lang w:val="en-US"/>
              </w:rPr>
            </w:pPr>
            <w:bookmarkStart w:id="4742" w:name="_Toc530679772"/>
            <w:bookmarkEnd w:id="4742"/>
          </w:p>
        </w:tc>
        <w:tc>
          <w:tcPr>
            <w:tcW w:w="2970" w:type="dxa"/>
          </w:tcPr>
          <w:p w14:paraId="55215E7B" w14:textId="03FB82A1" w:rsidR="008833F0" w:rsidDel="00D37715" w:rsidRDefault="008833F0" w:rsidP="00A72A60">
            <w:pPr>
              <w:spacing w:line="360" w:lineRule="auto"/>
              <w:rPr>
                <w:del w:id="4743" w:author="phuong vu" w:date="2018-11-22T19:34:00Z"/>
                <w:lang w:val="en-US"/>
              </w:rPr>
            </w:pPr>
            <w:bookmarkStart w:id="4744" w:name="_Toc530679773"/>
            <w:bookmarkEnd w:id="4744"/>
          </w:p>
        </w:tc>
        <w:tc>
          <w:tcPr>
            <w:tcW w:w="1266" w:type="dxa"/>
          </w:tcPr>
          <w:p w14:paraId="7C328A2B" w14:textId="62CF171A" w:rsidR="008833F0" w:rsidDel="00D37715" w:rsidRDefault="008833F0" w:rsidP="00A72A60">
            <w:pPr>
              <w:spacing w:line="360" w:lineRule="auto"/>
              <w:jc w:val="center"/>
              <w:rPr>
                <w:del w:id="4745" w:author="phuong vu" w:date="2018-11-22T19:34:00Z"/>
                <w:lang w:val="en-US"/>
              </w:rPr>
            </w:pPr>
            <w:bookmarkStart w:id="4746" w:name="_Toc530679774"/>
            <w:bookmarkEnd w:id="4746"/>
          </w:p>
        </w:tc>
        <w:tc>
          <w:tcPr>
            <w:tcW w:w="1756" w:type="dxa"/>
          </w:tcPr>
          <w:p w14:paraId="39EB8CA2" w14:textId="3DB63EA0" w:rsidR="008833F0" w:rsidDel="00D37715" w:rsidRDefault="008833F0" w:rsidP="00A72A60">
            <w:pPr>
              <w:spacing w:line="360" w:lineRule="auto"/>
              <w:rPr>
                <w:del w:id="4747" w:author="phuong vu" w:date="2018-11-22T19:34:00Z"/>
                <w:lang w:val="en-US"/>
              </w:rPr>
            </w:pPr>
            <w:bookmarkStart w:id="4748" w:name="_Toc530679775"/>
            <w:bookmarkEnd w:id="4748"/>
          </w:p>
        </w:tc>
        <w:bookmarkStart w:id="4749" w:name="_Toc530679776"/>
        <w:bookmarkEnd w:id="4749"/>
      </w:tr>
      <w:tr w:rsidR="008833F0" w:rsidDel="00D37715" w14:paraId="56955240" w14:textId="061F4049" w:rsidTr="00A72A60">
        <w:trPr>
          <w:del w:id="4750" w:author="phuong vu" w:date="2018-11-22T19:34:00Z"/>
        </w:trPr>
        <w:tc>
          <w:tcPr>
            <w:tcW w:w="805" w:type="dxa"/>
          </w:tcPr>
          <w:p w14:paraId="4AF68EE9" w14:textId="2503B95F" w:rsidR="008833F0" w:rsidDel="00D37715" w:rsidRDefault="008833F0" w:rsidP="00A72A60">
            <w:pPr>
              <w:spacing w:line="360" w:lineRule="auto"/>
              <w:jc w:val="center"/>
              <w:rPr>
                <w:del w:id="4751" w:author="phuong vu" w:date="2018-11-22T19:34:00Z"/>
                <w:lang w:val="en-US"/>
              </w:rPr>
            </w:pPr>
            <w:del w:id="4752" w:author="phuong vu" w:date="2018-11-22T19:34:00Z">
              <w:r w:rsidDel="00D37715">
                <w:rPr>
                  <w:lang w:val="en-US"/>
                </w:rPr>
                <w:delText>16</w:delText>
              </w:r>
              <w:bookmarkStart w:id="4753" w:name="_Toc530679777"/>
              <w:bookmarkEnd w:id="4753"/>
            </w:del>
          </w:p>
        </w:tc>
        <w:tc>
          <w:tcPr>
            <w:tcW w:w="1980" w:type="dxa"/>
          </w:tcPr>
          <w:p w14:paraId="6FD54D25" w14:textId="1AEB2943" w:rsidR="008833F0" w:rsidDel="00D37715" w:rsidRDefault="008833F0" w:rsidP="00A72A60">
            <w:pPr>
              <w:spacing w:line="360" w:lineRule="auto"/>
              <w:rPr>
                <w:del w:id="4754" w:author="phuong vu" w:date="2018-11-22T19:34:00Z"/>
                <w:lang w:val="en-US"/>
              </w:rPr>
            </w:pPr>
            <w:bookmarkStart w:id="4755" w:name="_Toc530679778"/>
            <w:bookmarkEnd w:id="4755"/>
          </w:p>
        </w:tc>
        <w:tc>
          <w:tcPr>
            <w:tcW w:w="2970" w:type="dxa"/>
          </w:tcPr>
          <w:p w14:paraId="64FD6FBD" w14:textId="4A9AA836" w:rsidR="008833F0" w:rsidDel="00D37715" w:rsidRDefault="008833F0" w:rsidP="00A72A60">
            <w:pPr>
              <w:spacing w:line="360" w:lineRule="auto"/>
              <w:rPr>
                <w:del w:id="4756" w:author="phuong vu" w:date="2018-11-22T19:34:00Z"/>
                <w:lang w:val="en-US"/>
              </w:rPr>
            </w:pPr>
            <w:bookmarkStart w:id="4757" w:name="_Toc530679779"/>
            <w:bookmarkEnd w:id="4757"/>
          </w:p>
        </w:tc>
        <w:tc>
          <w:tcPr>
            <w:tcW w:w="1266" w:type="dxa"/>
          </w:tcPr>
          <w:p w14:paraId="69B483B1" w14:textId="2A33F44A" w:rsidR="008833F0" w:rsidDel="00D37715" w:rsidRDefault="008833F0" w:rsidP="00A72A60">
            <w:pPr>
              <w:spacing w:line="360" w:lineRule="auto"/>
              <w:jc w:val="center"/>
              <w:rPr>
                <w:del w:id="4758" w:author="phuong vu" w:date="2018-11-22T19:34:00Z"/>
                <w:lang w:val="en-US"/>
              </w:rPr>
            </w:pPr>
            <w:bookmarkStart w:id="4759" w:name="_Toc530679780"/>
            <w:bookmarkEnd w:id="4759"/>
          </w:p>
        </w:tc>
        <w:tc>
          <w:tcPr>
            <w:tcW w:w="1756" w:type="dxa"/>
          </w:tcPr>
          <w:p w14:paraId="4D2D1BEE" w14:textId="262F781A" w:rsidR="008833F0" w:rsidDel="00D37715" w:rsidRDefault="008833F0" w:rsidP="00A72A60">
            <w:pPr>
              <w:spacing w:line="360" w:lineRule="auto"/>
              <w:rPr>
                <w:del w:id="4760" w:author="phuong vu" w:date="2018-11-22T19:34:00Z"/>
                <w:lang w:val="en-US"/>
              </w:rPr>
            </w:pPr>
            <w:bookmarkStart w:id="4761" w:name="_Toc530679781"/>
            <w:bookmarkEnd w:id="4761"/>
          </w:p>
        </w:tc>
        <w:bookmarkStart w:id="4762" w:name="_Toc530679782"/>
        <w:bookmarkEnd w:id="4762"/>
      </w:tr>
      <w:tr w:rsidR="008833F0" w:rsidDel="00D37715" w14:paraId="5BF5389A" w14:textId="65672CBD" w:rsidTr="00A72A60">
        <w:trPr>
          <w:del w:id="4763" w:author="phuong vu" w:date="2018-11-22T19:34:00Z"/>
        </w:trPr>
        <w:tc>
          <w:tcPr>
            <w:tcW w:w="805" w:type="dxa"/>
          </w:tcPr>
          <w:p w14:paraId="39814475" w14:textId="15E6FDC2" w:rsidR="008833F0" w:rsidDel="00D37715" w:rsidRDefault="008833F0" w:rsidP="00A72A60">
            <w:pPr>
              <w:spacing w:line="360" w:lineRule="auto"/>
              <w:jc w:val="center"/>
              <w:rPr>
                <w:del w:id="4764" w:author="phuong vu" w:date="2018-11-22T19:34:00Z"/>
                <w:lang w:val="en-US"/>
              </w:rPr>
            </w:pPr>
            <w:del w:id="4765" w:author="phuong vu" w:date="2018-11-22T19:34:00Z">
              <w:r w:rsidDel="00D37715">
                <w:rPr>
                  <w:lang w:val="en-US"/>
                </w:rPr>
                <w:delText>17</w:delText>
              </w:r>
              <w:bookmarkStart w:id="4766" w:name="_Toc530679783"/>
              <w:bookmarkEnd w:id="4766"/>
            </w:del>
          </w:p>
        </w:tc>
        <w:tc>
          <w:tcPr>
            <w:tcW w:w="1980" w:type="dxa"/>
          </w:tcPr>
          <w:p w14:paraId="2F2C02DD" w14:textId="59A1C9ED" w:rsidR="008833F0" w:rsidDel="00D37715" w:rsidRDefault="008833F0" w:rsidP="00A72A60">
            <w:pPr>
              <w:spacing w:line="360" w:lineRule="auto"/>
              <w:rPr>
                <w:del w:id="4767" w:author="phuong vu" w:date="2018-11-22T19:34:00Z"/>
                <w:lang w:val="en-US"/>
              </w:rPr>
            </w:pPr>
            <w:bookmarkStart w:id="4768" w:name="_Toc530679784"/>
            <w:bookmarkEnd w:id="4768"/>
          </w:p>
        </w:tc>
        <w:tc>
          <w:tcPr>
            <w:tcW w:w="2970" w:type="dxa"/>
          </w:tcPr>
          <w:p w14:paraId="4676A144" w14:textId="2ECC69C2" w:rsidR="008833F0" w:rsidDel="00D37715" w:rsidRDefault="008833F0" w:rsidP="00A72A60">
            <w:pPr>
              <w:spacing w:line="360" w:lineRule="auto"/>
              <w:rPr>
                <w:del w:id="4769" w:author="phuong vu" w:date="2018-11-22T19:34:00Z"/>
                <w:lang w:val="en-US"/>
              </w:rPr>
            </w:pPr>
            <w:bookmarkStart w:id="4770" w:name="_Toc530679785"/>
            <w:bookmarkEnd w:id="4770"/>
          </w:p>
        </w:tc>
        <w:tc>
          <w:tcPr>
            <w:tcW w:w="1266" w:type="dxa"/>
          </w:tcPr>
          <w:p w14:paraId="50158465" w14:textId="7301F717" w:rsidR="008833F0" w:rsidDel="00D37715" w:rsidRDefault="008833F0" w:rsidP="00A72A60">
            <w:pPr>
              <w:spacing w:line="360" w:lineRule="auto"/>
              <w:jc w:val="center"/>
              <w:rPr>
                <w:del w:id="4771" w:author="phuong vu" w:date="2018-11-22T19:34:00Z"/>
                <w:lang w:val="en-US"/>
              </w:rPr>
            </w:pPr>
            <w:bookmarkStart w:id="4772" w:name="_Toc530679786"/>
            <w:bookmarkEnd w:id="4772"/>
          </w:p>
        </w:tc>
        <w:tc>
          <w:tcPr>
            <w:tcW w:w="1756" w:type="dxa"/>
          </w:tcPr>
          <w:p w14:paraId="6484F699" w14:textId="2D710F5D" w:rsidR="008833F0" w:rsidDel="00D37715" w:rsidRDefault="008833F0" w:rsidP="00A72A60">
            <w:pPr>
              <w:spacing w:line="360" w:lineRule="auto"/>
              <w:rPr>
                <w:del w:id="4773" w:author="phuong vu" w:date="2018-11-22T19:34:00Z"/>
                <w:lang w:val="en-US"/>
              </w:rPr>
            </w:pPr>
            <w:bookmarkStart w:id="4774" w:name="_Toc530679787"/>
            <w:bookmarkEnd w:id="4774"/>
          </w:p>
        </w:tc>
        <w:bookmarkStart w:id="4775" w:name="_Toc530679788"/>
        <w:bookmarkEnd w:id="4775"/>
      </w:tr>
      <w:tr w:rsidR="008833F0" w:rsidDel="00D37715" w14:paraId="6B07977B" w14:textId="4E2252E8" w:rsidTr="00A72A60">
        <w:trPr>
          <w:del w:id="4776" w:author="phuong vu" w:date="2018-11-22T19:34:00Z"/>
        </w:trPr>
        <w:tc>
          <w:tcPr>
            <w:tcW w:w="805" w:type="dxa"/>
          </w:tcPr>
          <w:p w14:paraId="698950CC" w14:textId="34B595AE" w:rsidR="008833F0" w:rsidDel="00D37715" w:rsidRDefault="008833F0" w:rsidP="00A72A60">
            <w:pPr>
              <w:spacing w:line="360" w:lineRule="auto"/>
              <w:jc w:val="center"/>
              <w:rPr>
                <w:del w:id="4777" w:author="phuong vu" w:date="2018-11-22T19:34:00Z"/>
                <w:lang w:val="en-US"/>
              </w:rPr>
            </w:pPr>
            <w:del w:id="4778" w:author="phuong vu" w:date="2018-11-22T19:34:00Z">
              <w:r w:rsidDel="00D37715">
                <w:rPr>
                  <w:lang w:val="en-US"/>
                </w:rPr>
                <w:delText>18</w:delText>
              </w:r>
              <w:bookmarkStart w:id="4779" w:name="_Toc530679789"/>
              <w:bookmarkEnd w:id="4779"/>
            </w:del>
          </w:p>
        </w:tc>
        <w:tc>
          <w:tcPr>
            <w:tcW w:w="1980" w:type="dxa"/>
          </w:tcPr>
          <w:p w14:paraId="53ED8EAE" w14:textId="353BFFBD" w:rsidR="008833F0" w:rsidDel="00D37715" w:rsidRDefault="008833F0" w:rsidP="00A72A60">
            <w:pPr>
              <w:spacing w:line="360" w:lineRule="auto"/>
              <w:rPr>
                <w:del w:id="4780" w:author="phuong vu" w:date="2018-11-22T19:34:00Z"/>
                <w:lang w:val="en-US"/>
              </w:rPr>
            </w:pPr>
            <w:bookmarkStart w:id="4781" w:name="_Toc530679790"/>
            <w:bookmarkEnd w:id="4781"/>
          </w:p>
        </w:tc>
        <w:tc>
          <w:tcPr>
            <w:tcW w:w="2970" w:type="dxa"/>
          </w:tcPr>
          <w:p w14:paraId="5B878A9E" w14:textId="59CED318" w:rsidR="008833F0" w:rsidDel="00D37715" w:rsidRDefault="008833F0" w:rsidP="00A72A60">
            <w:pPr>
              <w:spacing w:line="360" w:lineRule="auto"/>
              <w:rPr>
                <w:del w:id="4782" w:author="phuong vu" w:date="2018-11-22T19:34:00Z"/>
                <w:lang w:val="en-US"/>
              </w:rPr>
            </w:pPr>
            <w:bookmarkStart w:id="4783" w:name="_Toc530679791"/>
            <w:bookmarkEnd w:id="4783"/>
          </w:p>
        </w:tc>
        <w:tc>
          <w:tcPr>
            <w:tcW w:w="1266" w:type="dxa"/>
          </w:tcPr>
          <w:p w14:paraId="79DDAE54" w14:textId="6E852CF6" w:rsidR="008833F0" w:rsidDel="00D37715" w:rsidRDefault="008833F0" w:rsidP="00A72A60">
            <w:pPr>
              <w:spacing w:line="360" w:lineRule="auto"/>
              <w:jc w:val="center"/>
              <w:rPr>
                <w:del w:id="4784" w:author="phuong vu" w:date="2018-11-22T19:34:00Z"/>
                <w:lang w:val="en-US"/>
              </w:rPr>
            </w:pPr>
            <w:bookmarkStart w:id="4785" w:name="_Toc530679792"/>
            <w:bookmarkEnd w:id="4785"/>
          </w:p>
        </w:tc>
        <w:tc>
          <w:tcPr>
            <w:tcW w:w="1756" w:type="dxa"/>
          </w:tcPr>
          <w:p w14:paraId="4875D20A" w14:textId="061AD321" w:rsidR="008833F0" w:rsidDel="00D37715" w:rsidRDefault="008833F0" w:rsidP="00A72A60">
            <w:pPr>
              <w:spacing w:line="360" w:lineRule="auto"/>
              <w:rPr>
                <w:del w:id="4786" w:author="phuong vu" w:date="2018-11-22T19:34:00Z"/>
                <w:lang w:val="en-US"/>
              </w:rPr>
            </w:pPr>
            <w:bookmarkStart w:id="4787" w:name="_Toc530679793"/>
            <w:bookmarkEnd w:id="4787"/>
          </w:p>
        </w:tc>
        <w:bookmarkStart w:id="4788" w:name="_Toc530679794"/>
        <w:bookmarkEnd w:id="4788"/>
      </w:tr>
      <w:tr w:rsidR="008833F0" w:rsidDel="00D37715" w14:paraId="2B17B8DF" w14:textId="60B5E3F5" w:rsidTr="00A72A60">
        <w:trPr>
          <w:del w:id="4789" w:author="phuong vu" w:date="2018-11-22T19:34:00Z"/>
        </w:trPr>
        <w:tc>
          <w:tcPr>
            <w:tcW w:w="805" w:type="dxa"/>
          </w:tcPr>
          <w:p w14:paraId="1D4B3F53" w14:textId="6CA703E7" w:rsidR="008833F0" w:rsidDel="00D37715" w:rsidRDefault="008833F0" w:rsidP="00A72A60">
            <w:pPr>
              <w:spacing w:line="360" w:lineRule="auto"/>
              <w:jc w:val="center"/>
              <w:rPr>
                <w:del w:id="4790" w:author="phuong vu" w:date="2018-11-22T19:34:00Z"/>
                <w:lang w:val="en-US"/>
              </w:rPr>
            </w:pPr>
            <w:del w:id="4791" w:author="phuong vu" w:date="2018-11-22T19:34:00Z">
              <w:r w:rsidDel="00D37715">
                <w:rPr>
                  <w:lang w:val="en-US"/>
                </w:rPr>
                <w:delText>19</w:delText>
              </w:r>
              <w:bookmarkStart w:id="4792" w:name="_Toc530679795"/>
              <w:bookmarkEnd w:id="4792"/>
            </w:del>
          </w:p>
        </w:tc>
        <w:tc>
          <w:tcPr>
            <w:tcW w:w="1980" w:type="dxa"/>
          </w:tcPr>
          <w:p w14:paraId="6AC90D85" w14:textId="5E4DA35C" w:rsidR="008833F0" w:rsidDel="00D37715" w:rsidRDefault="008833F0" w:rsidP="00A72A60">
            <w:pPr>
              <w:spacing w:line="360" w:lineRule="auto"/>
              <w:rPr>
                <w:del w:id="4793" w:author="phuong vu" w:date="2018-11-22T19:34:00Z"/>
                <w:lang w:val="en-US"/>
              </w:rPr>
            </w:pPr>
            <w:bookmarkStart w:id="4794" w:name="_Toc530679796"/>
            <w:bookmarkEnd w:id="4794"/>
          </w:p>
        </w:tc>
        <w:tc>
          <w:tcPr>
            <w:tcW w:w="2970" w:type="dxa"/>
          </w:tcPr>
          <w:p w14:paraId="3E189443" w14:textId="6380F6BB" w:rsidR="008833F0" w:rsidDel="00D37715" w:rsidRDefault="008833F0" w:rsidP="00A72A60">
            <w:pPr>
              <w:spacing w:line="360" w:lineRule="auto"/>
              <w:rPr>
                <w:del w:id="4795" w:author="phuong vu" w:date="2018-11-22T19:34:00Z"/>
                <w:lang w:val="en-US"/>
              </w:rPr>
            </w:pPr>
            <w:bookmarkStart w:id="4796" w:name="_Toc530679797"/>
            <w:bookmarkEnd w:id="4796"/>
          </w:p>
        </w:tc>
        <w:tc>
          <w:tcPr>
            <w:tcW w:w="1266" w:type="dxa"/>
          </w:tcPr>
          <w:p w14:paraId="4FFCAC60" w14:textId="65865CDE" w:rsidR="008833F0" w:rsidDel="00D37715" w:rsidRDefault="008833F0" w:rsidP="00A72A60">
            <w:pPr>
              <w:spacing w:line="360" w:lineRule="auto"/>
              <w:jc w:val="center"/>
              <w:rPr>
                <w:del w:id="4797" w:author="phuong vu" w:date="2018-11-22T19:34:00Z"/>
                <w:lang w:val="en-US"/>
              </w:rPr>
            </w:pPr>
            <w:bookmarkStart w:id="4798" w:name="_Toc530679798"/>
            <w:bookmarkEnd w:id="4798"/>
          </w:p>
        </w:tc>
        <w:tc>
          <w:tcPr>
            <w:tcW w:w="1756" w:type="dxa"/>
          </w:tcPr>
          <w:p w14:paraId="2B6DB724" w14:textId="6EA590EE" w:rsidR="008833F0" w:rsidDel="00D37715" w:rsidRDefault="008833F0" w:rsidP="00C95C85">
            <w:pPr>
              <w:keepNext/>
              <w:spacing w:line="360" w:lineRule="auto"/>
              <w:rPr>
                <w:del w:id="4799" w:author="phuong vu" w:date="2018-11-22T19:34:00Z"/>
                <w:lang w:val="en-US"/>
              </w:rPr>
            </w:pPr>
            <w:bookmarkStart w:id="4800" w:name="_Toc530679799"/>
            <w:bookmarkEnd w:id="4800"/>
          </w:p>
        </w:tc>
        <w:bookmarkStart w:id="4801" w:name="_Toc530679800"/>
        <w:bookmarkEnd w:id="4801"/>
      </w:tr>
    </w:tbl>
    <w:p w14:paraId="05677338" w14:textId="1A7D7AAF" w:rsidR="008833F0" w:rsidRPr="00C95C85" w:rsidDel="00D37715" w:rsidRDefault="0049151D" w:rsidP="00C95C85">
      <w:pPr>
        <w:pStyle w:val="Caption"/>
        <w:rPr>
          <w:del w:id="4802" w:author="phuong vu" w:date="2018-11-22T19:34:00Z"/>
          <w:szCs w:val="26"/>
          <w:lang w:val="en-US"/>
        </w:rPr>
      </w:pPr>
      <w:del w:id="4803" w:author="phuong vu" w:date="2018-11-22T19:34:00Z">
        <w:r w:rsidRPr="00C95C85" w:rsidDel="00D37715">
          <w:rPr>
            <w:szCs w:val="26"/>
          </w:rPr>
          <w:delText xml:space="preserve">Bảng </w:delText>
        </w:r>
      </w:del>
      <w:del w:id="4804" w:author="phuong vu" w:date="2018-11-15T18:11:00Z">
        <w:r w:rsidR="002A641F" w:rsidDel="00575627">
          <w:rPr>
            <w:szCs w:val="26"/>
          </w:rPr>
          <w:fldChar w:fldCharType="begin"/>
        </w:r>
        <w:r w:rsidR="002A641F" w:rsidDel="00575627">
          <w:rPr>
            <w:szCs w:val="26"/>
          </w:rPr>
          <w:delInstrText xml:space="preserve"> STYLEREF 1 \s </w:delInstrText>
        </w:r>
        <w:r w:rsidR="002A641F" w:rsidDel="00575627">
          <w:rPr>
            <w:szCs w:val="26"/>
          </w:rPr>
          <w:fldChar w:fldCharType="separate"/>
        </w:r>
        <w:r w:rsidR="002A641F" w:rsidDel="00575627">
          <w:rPr>
            <w:noProof/>
            <w:szCs w:val="26"/>
          </w:rPr>
          <w:delText>3</w:delText>
        </w:r>
        <w:r w:rsidR="002A641F" w:rsidDel="00575627">
          <w:rPr>
            <w:szCs w:val="26"/>
          </w:rPr>
          <w:fldChar w:fldCharType="end"/>
        </w:r>
        <w:r w:rsidR="002A641F" w:rsidDel="00575627">
          <w:rPr>
            <w:szCs w:val="26"/>
          </w:rPr>
          <w:delText>.</w:delText>
        </w:r>
        <w:r w:rsidR="002A641F" w:rsidDel="00575627">
          <w:rPr>
            <w:szCs w:val="26"/>
          </w:rPr>
          <w:fldChar w:fldCharType="begin"/>
        </w:r>
        <w:r w:rsidR="002A641F" w:rsidDel="00575627">
          <w:rPr>
            <w:szCs w:val="26"/>
          </w:rPr>
          <w:delInstrText xml:space="preserve"> SEQ Bảng \* ARABIC \s 1 </w:delInstrText>
        </w:r>
        <w:r w:rsidR="002A641F" w:rsidDel="00575627">
          <w:rPr>
            <w:szCs w:val="26"/>
          </w:rPr>
          <w:fldChar w:fldCharType="separate"/>
        </w:r>
        <w:r w:rsidR="002A641F" w:rsidDel="00575627">
          <w:rPr>
            <w:noProof/>
            <w:szCs w:val="26"/>
          </w:rPr>
          <w:delText>4</w:delText>
        </w:r>
        <w:r w:rsidR="002A641F" w:rsidDel="00575627">
          <w:rPr>
            <w:szCs w:val="26"/>
          </w:rPr>
          <w:fldChar w:fldCharType="end"/>
        </w:r>
      </w:del>
      <w:del w:id="4805" w:author="phuong vu" w:date="2018-11-22T19:34:00Z">
        <w:r w:rsidRPr="00C95C85" w:rsidDel="00D37715">
          <w:rPr>
            <w:szCs w:val="26"/>
            <w:lang w:val="en-US"/>
          </w:rPr>
          <w:delText xml:space="preserve"> Bảng các thành phần giao diện tạo đơn hàng trên ứng dụng điện thoại</w:delText>
        </w:r>
        <w:bookmarkStart w:id="4806" w:name="_Toc530679801"/>
        <w:bookmarkEnd w:id="4806"/>
      </w:del>
    </w:p>
    <w:p w14:paraId="2C39332D" w14:textId="6876A68C" w:rsidR="00263449" w:rsidDel="00D37715" w:rsidRDefault="00980771" w:rsidP="00980771">
      <w:pPr>
        <w:pStyle w:val="Heading5"/>
        <w:rPr>
          <w:del w:id="4807" w:author="phuong vu" w:date="2018-11-22T19:34:00Z"/>
          <w:lang w:val="en-US"/>
        </w:rPr>
      </w:pPr>
      <w:del w:id="4808" w:author="phuong vu" w:date="2018-11-22T19:34:00Z">
        <w:r w:rsidDel="00D37715">
          <w:rPr>
            <w:lang w:val="en-US"/>
          </w:rPr>
          <w:delText>Dữ liệu sử dụng</w:delText>
        </w:r>
        <w:bookmarkStart w:id="4809" w:name="_Toc530679802"/>
        <w:bookmarkEnd w:id="4809"/>
      </w:del>
    </w:p>
    <w:tbl>
      <w:tblPr>
        <w:tblStyle w:val="TableGrid"/>
        <w:tblW w:w="0" w:type="auto"/>
        <w:tblLook w:val="04A0" w:firstRow="1" w:lastRow="0" w:firstColumn="1" w:lastColumn="0" w:noHBand="0" w:noVBand="1"/>
      </w:tblPr>
      <w:tblGrid>
        <w:gridCol w:w="797"/>
        <w:gridCol w:w="2368"/>
        <w:gridCol w:w="1414"/>
        <w:gridCol w:w="1395"/>
        <w:gridCol w:w="1397"/>
        <w:gridCol w:w="1406"/>
      </w:tblGrid>
      <w:tr w:rsidR="002175BE" w:rsidDel="00D37715" w14:paraId="2E3501F5" w14:textId="3C65B7A3" w:rsidTr="002175BE">
        <w:trPr>
          <w:del w:id="4810" w:author="phuong vu" w:date="2018-11-22T19:34:00Z"/>
        </w:trPr>
        <w:tc>
          <w:tcPr>
            <w:tcW w:w="797" w:type="dxa"/>
            <w:vMerge w:val="restart"/>
            <w:vAlign w:val="center"/>
          </w:tcPr>
          <w:p w14:paraId="705621E6" w14:textId="75A5676B" w:rsidR="002175BE" w:rsidRPr="007F1EF1" w:rsidDel="00D37715" w:rsidRDefault="002175BE" w:rsidP="00A72A60">
            <w:pPr>
              <w:spacing w:line="360" w:lineRule="auto"/>
              <w:jc w:val="center"/>
              <w:rPr>
                <w:del w:id="4811" w:author="phuong vu" w:date="2018-11-22T19:34:00Z"/>
                <w:b/>
                <w:lang w:val="en-US"/>
              </w:rPr>
            </w:pPr>
            <w:del w:id="4812" w:author="phuong vu" w:date="2018-11-22T19:34:00Z">
              <w:r w:rsidRPr="007F1EF1" w:rsidDel="00D37715">
                <w:rPr>
                  <w:b/>
                  <w:lang w:val="en-US"/>
                </w:rPr>
                <w:delText>STT</w:delText>
              </w:r>
              <w:bookmarkStart w:id="4813" w:name="_Toc530679803"/>
              <w:bookmarkEnd w:id="4813"/>
            </w:del>
          </w:p>
        </w:tc>
        <w:tc>
          <w:tcPr>
            <w:tcW w:w="2368" w:type="dxa"/>
            <w:vMerge w:val="restart"/>
            <w:vAlign w:val="center"/>
          </w:tcPr>
          <w:p w14:paraId="335F5537" w14:textId="072EFDC6" w:rsidR="002175BE" w:rsidRPr="007F1EF1" w:rsidDel="00D37715" w:rsidRDefault="002175BE" w:rsidP="00A72A60">
            <w:pPr>
              <w:spacing w:line="360" w:lineRule="auto"/>
              <w:jc w:val="center"/>
              <w:rPr>
                <w:del w:id="4814" w:author="phuong vu" w:date="2018-11-22T19:34:00Z"/>
                <w:b/>
                <w:lang w:val="en-US"/>
              </w:rPr>
            </w:pPr>
            <w:del w:id="4815" w:author="phuong vu" w:date="2018-11-22T19:34:00Z">
              <w:r w:rsidRPr="007F1EF1" w:rsidDel="00D37715">
                <w:rPr>
                  <w:b/>
                  <w:lang w:val="en-US"/>
                </w:rPr>
                <w:delText>Tên bảng/</w:delText>
              </w:r>
              <w:bookmarkStart w:id="4816" w:name="_Toc530679804"/>
              <w:bookmarkEnd w:id="4816"/>
            </w:del>
          </w:p>
          <w:p w14:paraId="6B54DEBE" w14:textId="7DC45569" w:rsidR="002175BE" w:rsidRPr="007F1EF1" w:rsidDel="00D37715" w:rsidRDefault="002175BE" w:rsidP="00A72A60">
            <w:pPr>
              <w:spacing w:line="360" w:lineRule="auto"/>
              <w:jc w:val="center"/>
              <w:rPr>
                <w:del w:id="4817" w:author="phuong vu" w:date="2018-11-22T19:34:00Z"/>
                <w:b/>
                <w:lang w:val="en-US"/>
              </w:rPr>
            </w:pPr>
            <w:del w:id="4818" w:author="phuong vu" w:date="2018-11-22T19:34:00Z">
              <w:r w:rsidRPr="007F1EF1" w:rsidDel="00D37715">
                <w:rPr>
                  <w:b/>
                  <w:lang w:val="en-US"/>
                </w:rPr>
                <w:delText>Cấu tr</w:delText>
              </w:r>
              <w:r w:rsidDel="00D37715">
                <w:rPr>
                  <w:b/>
                  <w:lang w:val="en-US"/>
                </w:rPr>
                <w:delText>ú</w:delText>
              </w:r>
              <w:r w:rsidRPr="007F1EF1" w:rsidDel="00D37715">
                <w:rPr>
                  <w:b/>
                  <w:lang w:val="en-US"/>
                </w:rPr>
                <w:delText>c dữ liệu</w:delText>
              </w:r>
              <w:bookmarkStart w:id="4819" w:name="_Toc530679805"/>
              <w:bookmarkEnd w:id="4819"/>
            </w:del>
          </w:p>
        </w:tc>
        <w:tc>
          <w:tcPr>
            <w:tcW w:w="5612" w:type="dxa"/>
            <w:gridSpan w:val="4"/>
            <w:vAlign w:val="center"/>
          </w:tcPr>
          <w:p w14:paraId="31F20EF8" w14:textId="348DBBAD" w:rsidR="002175BE" w:rsidRPr="007F1EF1" w:rsidDel="00D37715" w:rsidRDefault="002175BE" w:rsidP="00A72A60">
            <w:pPr>
              <w:spacing w:line="360" w:lineRule="auto"/>
              <w:jc w:val="center"/>
              <w:rPr>
                <w:del w:id="4820" w:author="phuong vu" w:date="2018-11-22T19:34:00Z"/>
                <w:b/>
                <w:lang w:val="en-US"/>
              </w:rPr>
            </w:pPr>
            <w:del w:id="4821" w:author="phuong vu" w:date="2018-11-22T19:34:00Z">
              <w:r w:rsidRPr="007F1EF1" w:rsidDel="00D37715">
                <w:rPr>
                  <w:b/>
                  <w:lang w:val="en-US"/>
                </w:rPr>
                <w:delText>Phương thức</w:delText>
              </w:r>
              <w:bookmarkStart w:id="4822" w:name="_Toc530679806"/>
              <w:bookmarkEnd w:id="4822"/>
            </w:del>
          </w:p>
        </w:tc>
        <w:bookmarkStart w:id="4823" w:name="_Toc530679807"/>
        <w:bookmarkEnd w:id="4823"/>
      </w:tr>
      <w:tr w:rsidR="002175BE" w:rsidDel="00D37715" w14:paraId="7233E7B1" w14:textId="3D62F182" w:rsidTr="002175BE">
        <w:trPr>
          <w:del w:id="4824" w:author="phuong vu" w:date="2018-11-22T19:34:00Z"/>
        </w:trPr>
        <w:tc>
          <w:tcPr>
            <w:tcW w:w="797" w:type="dxa"/>
            <w:vMerge/>
            <w:vAlign w:val="center"/>
          </w:tcPr>
          <w:p w14:paraId="4298E0E1" w14:textId="2542AF40" w:rsidR="002175BE" w:rsidRPr="007F1EF1" w:rsidDel="00D37715" w:rsidRDefault="002175BE" w:rsidP="00A72A60">
            <w:pPr>
              <w:spacing w:line="360" w:lineRule="auto"/>
              <w:jc w:val="center"/>
              <w:rPr>
                <w:del w:id="4825" w:author="phuong vu" w:date="2018-11-22T19:34:00Z"/>
                <w:b/>
                <w:lang w:val="en-US"/>
              </w:rPr>
            </w:pPr>
            <w:bookmarkStart w:id="4826" w:name="_Toc530679808"/>
            <w:bookmarkEnd w:id="4826"/>
          </w:p>
        </w:tc>
        <w:tc>
          <w:tcPr>
            <w:tcW w:w="2368" w:type="dxa"/>
            <w:vMerge/>
            <w:vAlign w:val="center"/>
          </w:tcPr>
          <w:p w14:paraId="7DF7FF83" w14:textId="0A49E539" w:rsidR="002175BE" w:rsidRPr="007F1EF1" w:rsidDel="00D37715" w:rsidRDefault="002175BE" w:rsidP="00A72A60">
            <w:pPr>
              <w:spacing w:line="360" w:lineRule="auto"/>
              <w:jc w:val="center"/>
              <w:rPr>
                <w:del w:id="4827" w:author="phuong vu" w:date="2018-11-22T19:34:00Z"/>
                <w:b/>
                <w:lang w:val="en-US"/>
              </w:rPr>
            </w:pPr>
            <w:bookmarkStart w:id="4828" w:name="_Toc530679809"/>
            <w:bookmarkEnd w:id="4828"/>
          </w:p>
        </w:tc>
        <w:tc>
          <w:tcPr>
            <w:tcW w:w="1414" w:type="dxa"/>
            <w:vAlign w:val="center"/>
          </w:tcPr>
          <w:p w14:paraId="2E123462" w14:textId="15CD52FB" w:rsidR="002175BE" w:rsidRPr="007F1EF1" w:rsidDel="00D37715" w:rsidRDefault="002175BE" w:rsidP="00A72A60">
            <w:pPr>
              <w:spacing w:line="360" w:lineRule="auto"/>
              <w:jc w:val="center"/>
              <w:rPr>
                <w:del w:id="4829" w:author="phuong vu" w:date="2018-11-22T19:34:00Z"/>
                <w:b/>
                <w:lang w:val="en-US"/>
              </w:rPr>
            </w:pPr>
            <w:del w:id="4830" w:author="phuong vu" w:date="2018-11-22T19:34:00Z">
              <w:r w:rsidRPr="007F1EF1" w:rsidDel="00D37715">
                <w:rPr>
                  <w:b/>
                  <w:lang w:val="en-US"/>
                </w:rPr>
                <w:delText>Thêm</w:delText>
              </w:r>
              <w:bookmarkStart w:id="4831" w:name="_Toc530679810"/>
              <w:bookmarkEnd w:id="4831"/>
            </w:del>
          </w:p>
        </w:tc>
        <w:tc>
          <w:tcPr>
            <w:tcW w:w="1395" w:type="dxa"/>
            <w:vAlign w:val="center"/>
          </w:tcPr>
          <w:p w14:paraId="0B706DBE" w14:textId="2EEDEA52" w:rsidR="002175BE" w:rsidRPr="007F1EF1" w:rsidDel="00D37715" w:rsidRDefault="002175BE" w:rsidP="00A72A60">
            <w:pPr>
              <w:spacing w:line="360" w:lineRule="auto"/>
              <w:jc w:val="center"/>
              <w:rPr>
                <w:del w:id="4832" w:author="phuong vu" w:date="2018-11-22T19:34:00Z"/>
                <w:b/>
                <w:lang w:val="en-US"/>
              </w:rPr>
            </w:pPr>
            <w:del w:id="4833" w:author="phuong vu" w:date="2018-11-22T19:34:00Z">
              <w:r w:rsidRPr="007F1EF1" w:rsidDel="00D37715">
                <w:rPr>
                  <w:b/>
                  <w:lang w:val="en-US"/>
                </w:rPr>
                <w:delText>Sửa</w:delText>
              </w:r>
              <w:bookmarkStart w:id="4834" w:name="_Toc530679811"/>
              <w:bookmarkEnd w:id="4834"/>
            </w:del>
          </w:p>
        </w:tc>
        <w:tc>
          <w:tcPr>
            <w:tcW w:w="1397" w:type="dxa"/>
            <w:vAlign w:val="center"/>
          </w:tcPr>
          <w:p w14:paraId="732ED934" w14:textId="419D3375" w:rsidR="002175BE" w:rsidRPr="007F1EF1" w:rsidDel="00D37715" w:rsidRDefault="002175BE" w:rsidP="00A72A60">
            <w:pPr>
              <w:spacing w:line="360" w:lineRule="auto"/>
              <w:jc w:val="center"/>
              <w:rPr>
                <w:del w:id="4835" w:author="phuong vu" w:date="2018-11-22T19:34:00Z"/>
                <w:b/>
                <w:lang w:val="en-US"/>
              </w:rPr>
            </w:pPr>
            <w:del w:id="4836" w:author="phuong vu" w:date="2018-11-22T19:34:00Z">
              <w:r w:rsidRPr="007F1EF1" w:rsidDel="00D37715">
                <w:rPr>
                  <w:b/>
                  <w:lang w:val="en-US"/>
                </w:rPr>
                <w:delText>Xóa</w:delText>
              </w:r>
              <w:bookmarkStart w:id="4837" w:name="_Toc530679812"/>
              <w:bookmarkEnd w:id="4837"/>
            </w:del>
          </w:p>
        </w:tc>
        <w:tc>
          <w:tcPr>
            <w:tcW w:w="1406" w:type="dxa"/>
            <w:vAlign w:val="center"/>
          </w:tcPr>
          <w:p w14:paraId="674F8F28" w14:textId="554118D8" w:rsidR="002175BE" w:rsidRPr="007F1EF1" w:rsidDel="00D37715" w:rsidRDefault="002175BE" w:rsidP="00A72A60">
            <w:pPr>
              <w:spacing w:line="360" w:lineRule="auto"/>
              <w:jc w:val="center"/>
              <w:rPr>
                <w:del w:id="4838" w:author="phuong vu" w:date="2018-11-22T19:34:00Z"/>
                <w:b/>
                <w:lang w:val="en-US"/>
              </w:rPr>
            </w:pPr>
            <w:del w:id="4839" w:author="phuong vu" w:date="2018-11-22T19:34:00Z">
              <w:r w:rsidRPr="007F1EF1" w:rsidDel="00D37715">
                <w:rPr>
                  <w:b/>
                  <w:lang w:val="en-US"/>
                </w:rPr>
                <w:delText>Truy vấn</w:delText>
              </w:r>
              <w:bookmarkStart w:id="4840" w:name="_Toc530679813"/>
              <w:bookmarkEnd w:id="4840"/>
            </w:del>
          </w:p>
        </w:tc>
        <w:bookmarkStart w:id="4841" w:name="_Toc530679814"/>
        <w:bookmarkEnd w:id="4841"/>
      </w:tr>
      <w:tr w:rsidR="002175BE" w:rsidDel="00D37715" w14:paraId="5DDDFA68" w14:textId="0F706857" w:rsidTr="002175BE">
        <w:trPr>
          <w:del w:id="4842" w:author="phuong vu" w:date="2018-11-22T19:34:00Z"/>
        </w:trPr>
        <w:tc>
          <w:tcPr>
            <w:tcW w:w="797" w:type="dxa"/>
          </w:tcPr>
          <w:p w14:paraId="4C4C5C4C" w14:textId="4E452C27" w:rsidR="002175BE" w:rsidDel="00D37715" w:rsidRDefault="002175BE" w:rsidP="00A72A60">
            <w:pPr>
              <w:spacing w:line="360" w:lineRule="auto"/>
              <w:jc w:val="center"/>
              <w:rPr>
                <w:del w:id="4843" w:author="phuong vu" w:date="2018-11-22T19:34:00Z"/>
                <w:lang w:val="en-US"/>
              </w:rPr>
            </w:pPr>
            <w:del w:id="4844" w:author="phuong vu" w:date="2018-11-22T19:34:00Z">
              <w:r w:rsidDel="00D37715">
                <w:rPr>
                  <w:lang w:val="en-US"/>
                </w:rPr>
                <w:delText>1</w:delText>
              </w:r>
              <w:bookmarkStart w:id="4845" w:name="_Toc530679815"/>
              <w:bookmarkEnd w:id="4845"/>
            </w:del>
          </w:p>
        </w:tc>
        <w:tc>
          <w:tcPr>
            <w:tcW w:w="2368" w:type="dxa"/>
          </w:tcPr>
          <w:p w14:paraId="287DB823" w14:textId="1037BE1A" w:rsidR="002175BE" w:rsidDel="00D37715" w:rsidRDefault="002175BE" w:rsidP="00A72A60">
            <w:pPr>
              <w:spacing w:line="360" w:lineRule="auto"/>
              <w:rPr>
                <w:del w:id="4846" w:author="phuong vu" w:date="2018-11-22T19:34:00Z"/>
                <w:lang w:val="en-US"/>
              </w:rPr>
            </w:pPr>
            <w:del w:id="4847" w:author="phuong vu" w:date="2018-11-22T19:34:00Z">
              <w:r w:rsidDel="00D37715">
                <w:rPr>
                  <w:lang w:val="en-US"/>
                </w:rPr>
                <w:delText>service_type</w:delText>
              </w:r>
              <w:bookmarkStart w:id="4848" w:name="_Toc530679816"/>
              <w:bookmarkEnd w:id="4848"/>
            </w:del>
          </w:p>
        </w:tc>
        <w:tc>
          <w:tcPr>
            <w:tcW w:w="1414" w:type="dxa"/>
          </w:tcPr>
          <w:p w14:paraId="7A0DD919" w14:textId="4584A0A5" w:rsidR="002175BE" w:rsidDel="00D37715" w:rsidRDefault="002175BE" w:rsidP="00A72A60">
            <w:pPr>
              <w:spacing w:line="360" w:lineRule="auto"/>
              <w:jc w:val="center"/>
              <w:rPr>
                <w:del w:id="4849" w:author="phuong vu" w:date="2018-11-22T19:34:00Z"/>
                <w:lang w:val="en-US"/>
              </w:rPr>
            </w:pPr>
            <w:bookmarkStart w:id="4850" w:name="_Toc530679817"/>
            <w:bookmarkEnd w:id="4850"/>
          </w:p>
        </w:tc>
        <w:tc>
          <w:tcPr>
            <w:tcW w:w="1395" w:type="dxa"/>
          </w:tcPr>
          <w:p w14:paraId="004E91BE" w14:textId="0C13B26F" w:rsidR="002175BE" w:rsidDel="00D37715" w:rsidRDefault="002175BE" w:rsidP="00A72A60">
            <w:pPr>
              <w:spacing w:line="360" w:lineRule="auto"/>
              <w:jc w:val="center"/>
              <w:rPr>
                <w:del w:id="4851" w:author="phuong vu" w:date="2018-11-22T19:34:00Z"/>
                <w:lang w:val="en-US"/>
              </w:rPr>
            </w:pPr>
            <w:bookmarkStart w:id="4852" w:name="_Toc530679818"/>
            <w:bookmarkEnd w:id="4852"/>
          </w:p>
        </w:tc>
        <w:tc>
          <w:tcPr>
            <w:tcW w:w="1397" w:type="dxa"/>
          </w:tcPr>
          <w:p w14:paraId="6139CAA9" w14:textId="6AB113A7" w:rsidR="002175BE" w:rsidDel="00D37715" w:rsidRDefault="002175BE" w:rsidP="00A72A60">
            <w:pPr>
              <w:spacing w:line="360" w:lineRule="auto"/>
              <w:jc w:val="center"/>
              <w:rPr>
                <w:del w:id="4853" w:author="phuong vu" w:date="2018-11-22T19:34:00Z"/>
                <w:lang w:val="en-US"/>
              </w:rPr>
            </w:pPr>
            <w:bookmarkStart w:id="4854" w:name="_Toc530679819"/>
            <w:bookmarkEnd w:id="4854"/>
          </w:p>
        </w:tc>
        <w:tc>
          <w:tcPr>
            <w:tcW w:w="1406" w:type="dxa"/>
          </w:tcPr>
          <w:p w14:paraId="0120AEC9" w14:textId="497E5ADB" w:rsidR="002175BE" w:rsidDel="00D37715" w:rsidRDefault="002175BE" w:rsidP="00A72A60">
            <w:pPr>
              <w:jc w:val="center"/>
              <w:rPr>
                <w:del w:id="4855" w:author="phuong vu" w:date="2018-11-22T19:34:00Z"/>
                <w:lang w:val="en-US"/>
              </w:rPr>
            </w:pPr>
            <w:del w:id="4856" w:author="phuong vu" w:date="2018-11-22T19:34:00Z">
              <w:r w:rsidDel="00D37715">
                <w:rPr>
                  <w:lang w:val="en-US"/>
                </w:rPr>
                <w:delText>X</w:delText>
              </w:r>
              <w:bookmarkStart w:id="4857" w:name="_Toc530679820"/>
              <w:bookmarkEnd w:id="4857"/>
            </w:del>
          </w:p>
        </w:tc>
        <w:bookmarkStart w:id="4858" w:name="_Toc530679821"/>
        <w:bookmarkEnd w:id="4858"/>
      </w:tr>
      <w:tr w:rsidR="002175BE" w:rsidDel="00D37715" w14:paraId="4DE10FF7" w14:textId="0A63AEE2" w:rsidTr="002175BE">
        <w:trPr>
          <w:del w:id="4859" w:author="phuong vu" w:date="2018-11-22T19:34:00Z"/>
        </w:trPr>
        <w:tc>
          <w:tcPr>
            <w:tcW w:w="797" w:type="dxa"/>
          </w:tcPr>
          <w:p w14:paraId="27DC5A20" w14:textId="7B4493FE" w:rsidR="002175BE" w:rsidDel="00D37715" w:rsidRDefault="002175BE" w:rsidP="00A72A60">
            <w:pPr>
              <w:spacing w:line="360" w:lineRule="auto"/>
              <w:jc w:val="center"/>
              <w:rPr>
                <w:del w:id="4860" w:author="phuong vu" w:date="2018-11-22T19:34:00Z"/>
                <w:lang w:val="en-US"/>
              </w:rPr>
            </w:pPr>
            <w:del w:id="4861" w:author="phuong vu" w:date="2018-11-22T19:34:00Z">
              <w:r w:rsidDel="00D37715">
                <w:rPr>
                  <w:lang w:val="en-US"/>
                </w:rPr>
                <w:delText>2</w:delText>
              </w:r>
              <w:bookmarkStart w:id="4862" w:name="_Toc530679822"/>
              <w:bookmarkEnd w:id="4862"/>
            </w:del>
          </w:p>
        </w:tc>
        <w:tc>
          <w:tcPr>
            <w:tcW w:w="2368" w:type="dxa"/>
          </w:tcPr>
          <w:p w14:paraId="4B7A439C" w14:textId="281F6CFF" w:rsidR="002175BE" w:rsidDel="00D37715" w:rsidRDefault="002175BE" w:rsidP="00A72A60">
            <w:pPr>
              <w:spacing w:line="360" w:lineRule="auto"/>
              <w:rPr>
                <w:del w:id="4863" w:author="phuong vu" w:date="2018-11-22T19:34:00Z"/>
                <w:lang w:val="en-US"/>
              </w:rPr>
            </w:pPr>
            <w:del w:id="4864" w:author="phuong vu" w:date="2018-11-22T19:34:00Z">
              <w:r w:rsidDel="00D37715">
                <w:rPr>
                  <w:lang w:val="en-US"/>
                </w:rPr>
                <w:delText>color</w:delText>
              </w:r>
              <w:bookmarkStart w:id="4865" w:name="_Toc530679823"/>
              <w:bookmarkEnd w:id="4865"/>
            </w:del>
          </w:p>
        </w:tc>
        <w:tc>
          <w:tcPr>
            <w:tcW w:w="1414" w:type="dxa"/>
          </w:tcPr>
          <w:p w14:paraId="2C80842D" w14:textId="58A53C84" w:rsidR="002175BE" w:rsidDel="00D37715" w:rsidRDefault="002175BE" w:rsidP="00A72A60">
            <w:pPr>
              <w:spacing w:line="360" w:lineRule="auto"/>
              <w:jc w:val="center"/>
              <w:rPr>
                <w:del w:id="4866" w:author="phuong vu" w:date="2018-11-22T19:34:00Z"/>
                <w:lang w:val="en-US"/>
              </w:rPr>
            </w:pPr>
            <w:bookmarkStart w:id="4867" w:name="_Toc530679824"/>
            <w:bookmarkEnd w:id="4867"/>
          </w:p>
        </w:tc>
        <w:tc>
          <w:tcPr>
            <w:tcW w:w="1395" w:type="dxa"/>
          </w:tcPr>
          <w:p w14:paraId="595B7748" w14:textId="560F718A" w:rsidR="002175BE" w:rsidDel="00D37715" w:rsidRDefault="002175BE" w:rsidP="00A72A60">
            <w:pPr>
              <w:spacing w:line="360" w:lineRule="auto"/>
              <w:jc w:val="center"/>
              <w:rPr>
                <w:del w:id="4868" w:author="phuong vu" w:date="2018-11-22T19:34:00Z"/>
                <w:lang w:val="en-US"/>
              </w:rPr>
            </w:pPr>
            <w:bookmarkStart w:id="4869" w:name="_Toc530679825"/>
            <w:bookmarkEnd w:id="4869"/>
          </w:p>
        </w:tc>
        <w:tc>
          <w:tcPr>
            <w:tcW w:w="1397" w:type="dxa"/>
          </w:tcPr>
          <w:p w14:paraId="24FBE331" w14:textId="29838FF4" w:rsidR="002175BE" w:rsidDel="00D37715" w:rsidRDefault="002175BE" w:rsidP="00A72A60">
            <w:pPr>
              <w:spacing w:line="360" w:lineRule="auto"/>
              <w:jc w:val="center"/>
              <w:rPr>
                <w:del w:id="4870" w:author="phuong vu" w:date="2018-11-22T19:34:00Z"/>
                <w:lang w:val="en-US"/>
              </w:rPr>
            </w:pPr>
            <w:bookmarkStart w:id="4871" w:name="_Toc530679826"/>
            <w:bookmarkEnd w:id="4871"/>
          </w:p>
        </w:tc>
        <w:tc>
          <w:tcPr>
            <w:tcW w:w="1406" w:type="dxa"/>
          </w:tcPr>
          <w:p w14:paraId="6E47A710" w14:textId="3979A2B4" w:rsidR="002175BE" w:rsidDel="00D37715" w:rsidRDefault="002175BE" w:rsidP="00A72A60">
            <w:pPr>
              <w:jc w:val="center"/>
              <w:rPr>
                <w:del w:id="4872" w:author="phuong vu" w:date="2018-11-22T19:34:00Z"/>
                <w:lang w:val="en-US"/>
              </w:rPr>
            </w:pPr>
            <w:del w:id="4873" w:author="phuong vu" w:date="2018-11-22T19:34:00Z">
              <w:r w:rsidDel="00D37715">
                <w:rPr>
                  <w:lang w:val="en-US"/>
                </w:rPr>
                <w:delText>X</w:delText>
              </w:r>
              <w:bookmarkStart w:id="4874" w:name="_Toc530679827"/>
              <w:bookmarkEnd w:id="4874"/>
            </w:del>
          </w:p>
        </w:tc>
        <w:bookmarkStart w:id="4875" w:name="_Toc530679828"/>
        <w:bookmarkEnd w:id="4875"/>
      </w:tr>
      <w:tr w:rsidR="002175BE" w:rsidDel="00D37715" w14:paraId="37E2F9D6" w14:textId="198F8AFC" w:rsidTr="002175BE">
        <w:trPr>
          <w:del w:id="4876" w:author="phuong vu" w:date="2018-11-22T19:34:00Z"/>
        </w:trPr>
        <w:tc>
          <w:tcPr>
            <w:tcW w:w="797" w:type="dxa"/>
          </w:tcPr>
          <w:p w14:paraId="4E2E5A03" w14:textId="750E38CA" w:rsidR="002175BE" w:rsidDel="00D37715" w:rsidRDefault="002175BE" w:rsidP="00A72A60">
            <w:pPr>
              <w:spacing w:line="360" w:lineRule="auto"/>
              <w:jc w:val="center"/>
              <w:rPr>
                <w:del w:id="4877" w:author="phuong vu" w:date="2018-11-22T19:34:00Z"/>
                <w:lang w:val="en-US"/>
              </w:rPr>
            </w:pPr>
            <w:del w:id="4878" w:author="phuong vu" w:date="2018-11-22T19:34:00Z">
              <w:r w:rsidDel="00D37715">
                <w:rPr>
                  <w:lang w:val="en-US"/>
                </w:rPr>
                <w:delText>3</w:delText>
              </w:r>
              <w:bookmarkStart w:id="4879" w:name="_Toc530679829"/>
              <w:bookmarkEnd w:id="4879"/>
            </w:del>
          </w:p>
        </w:tc>
        <w:tc>
          <w:tcPr>
            <w:tcW w:w="2368" w:type="dxa"/>
          </w:tcPr>
          <w:p w14:paraId="633FF26A" w14:textId="1519FB23" w:rsidR="002175BE" w:rsidDel="00D37715" w:rsidRDefault="002175BE" w:rsidP="00A72A60">
            <w:pPr>
              <w:spacing w:line="360" w:lineRule="auto"/>
              <w:rPr>
                <w:del w:id="4880" w:author="phuong vu" w:date="2018-11-22T19:34:00Z"/>
                <w:lang w:val="en-US"/>
              </w:rPr>
            </w:pPr>
            <w:del w:id="4881" w:author="phuong vu" w:date="2018-11-22T19:34:00Z">
              <w:r w:rsidDel="00D37715">
                <w:rPr>
                  <w:lang w:val="en-US"/>
                </w:rPr>
                <w:delText>material</w:delText>
              </w:r>
              <w:bookmarkStart w:id="4882" w:name="_Toc530679830"/>
              <w:bookmarkEnd w:id="4882"/>
            </w:del>
          </w:p>
        </w:tc>
        <w:tc>
          <w:tcPr>
            <w:tcW w:w="1414" w:type="dxa"/>
          </w:tcPr>
          <w:p w14:paraId="2743B7BB" w14:textId="20C42850" w:rsidR="002175BE" w:rsidDel="00D37715" w:rsidRDefault="002175BE" w:rsidP="00A72A60">
            <w:pPr>
              <w:spacing w:line="360" w:lineRule="auto"/>
              <w:jc w:val="center"/>
              <w:rPr>
                <w:del w:id="4883" w:author="phuong vu" w:date="2018-11-22T19:34:00Z"/>
                <w:lang w:val="en-US"/>
              </w:rPr>
            </w:pPr>
            <w:bookmarkStart w:id="4884" w:name="_Toc530679831"/>
            <w:bookmarkEnd w:id="4884"/>
          </w:p>
        </w:tc>
        <w:tc>
          <w:tcPr>
            <w:tcW w:w="1395" w:type="dxa"/>
          </w:tcPr>
          <w:p w14:paraId="6BEC57FF" w14:textId="204B3A30" w:rsidR="002175BE" w:rsidDel="00D37715" w:rsidRDefault="002175BE" w:rsidP="00A72A60">
            <w:pPr>
              <w:spacing w:line="360" w:lineRule="auto"/>
              <w:jc w:val="center"/>
              <w:rPr>
                <w:del w:id="4885" w:author="phuong vu" w:date="2018-11-22T19:34:00Z"/>
                <w:lang w:val="en-US"/>
              </w:rPr>
            </w:pPr>
            <w:bookmarkStart w:id="4886" w:name="_Toc530679832"/>
            <w:bookmarkEnd w:id="4886"/>
          </w:p>
        </w:tc>
        <w:tc>
          <w:tcPr>
            <w:tcW w:w="1397" w:type="dxa"/>
          </w:tcPr>
          <w:p w14:paraId="64F8D462" w14:textId="010414F7" w:rsidR="002175BE" w:rsidDel="00D37715" w:rsidRDefault="002175BE" w:rsidP="00A72A60">
            <w:pPr>
              <w:spacing w:line="360" w:lineRule="auto"/>
              <w:jc w:val="center"/>
              <w:rPr>
                <w:del w:id="4887" w:author="phuong vu" w:date="2018-11-22T19:34:00Z"/>
                <w:lang w:val="en-US"/>
              </w:rPr>
            </w:pPr>
            <w:bookmarkStart w:id="4888" w:name="_Toc530679833"/>
            <w:bookmarkEnd w:id="4888"/>
          </w:p>
        </w:tc>
        <w:tc>
          <w:tcPr>
            <w:tcW w:w="1406" w:type="dxa"/>
          </w:tcPr>
          <w:p w14:paraId="38F8B275" w14:textId="161E0AC3" w:rsidR="002175BE" w:rsidDel="00D37715" w:rsidRDefault="002175BE" w:rsidP="00A72A60">
            <w:pPr>
              <w:jc w:val="center"/>
              <w:rPr>
                <w:del w:id="4889" w:author="phuong vu" w:date="2018-11-22T19:34:00Z"/>
                <w:lang w:val="en-US"/>
              </w:rPr>
            </w:pPr>
            <w:del w:id="4890" w:author="phuong vu" w:date="2018-11-22T19:34:00Z">
              <w:r w:rsidDel="00D37715">
                <w:rPr>
                  <w:lang w:val="en-US"/>
                </w:rPr>
                <w:delText>X</w:delText>
              </w:r>
              <w:bookmarkStart w:id="4891" w:name="_Toc530679834"/>
              <w:bookmarkEnd w:id="4891"/>
            </w:del>
          </w:p>
        </w:tc>
        <w:bookmarkStart w:id="4892" w:name="_Toc530679835"/>
        <w:bookmarkEnd w:id="4892"/>
      </w:tr>
      <w:tr w:rsidR="002175BE" w:rsidDel="00D37715" w14:paraId="583F809E" w14:textId="70D0F45C" w:rsidTr="002175BE">
        <w:trPr>
          <w:del w:id="4893" w:author="phuong vu" w:date="2018-11-22T19:34:00Z"/>
        </w:trPr>
        <w:tc>
          <w:tcPr>
            <w:tcW w:w="797" w:type="dxa"/>
          </w:tcPr>
          <w:p w14:paraId="19975D96" w14:textId="7BCEAF55" w:rsidR="002175BE" w:rsidDel="00D37715" w:rsidRDefault="002175BE" w:rsidP="00A72A60">
            <w:pPr>
              <w:spacing w:line="360" w:lineRule="auto"/>
              <w:jc w:val="center"/>
              <w:rPr>
                <w:del w:id="4894" w:author="phuong vu" w:date="2018-11-22T19:34:00Z"/>
                <w:lang w:val="en-US"/>
              </w:rPr>
            </w:pPr>
            <w:del w:id="4895" w:author="phuong vu" w:date="2018-11-22T19:34:00Z">
              <w:r w:rsidDel="00D37715">
                <w:rPr>
                  <w:lang w:val="en-US"/>
                </w:rPr>
                <w:delText>4</w:delText>
              </w:r>
              <w:bookmarkStart w:id="4896" w:name="_Toc530679836"/>
              <w:bookmarkEnd w:id="4896"/>
            </w:del>
          </w:p>
        </w:tc>
        <w:tc>
          <w:tcPr>
            <w:tcW w:w="2368" w:type="dxa"/>
          </w:tcPr>
          <w:p w14:paraId="5EEE0AF9" w14:textId="2474A5F2" w:rsidR="002175BE" w:rsidDel="00D37715" w:rsidRDefault="002175BE" w:rsidP="00A72A60">
            <w:pPr>
              <w:spacing w:line="360" w:lineRule="auto"/>
              <w:rPr>
                <w:del w:id="4897" w:author="phuong vu" w:date="2018-11-22T19:34:00Z"/>
                <w:lang w:val="en-US"/>
              </w:rPr>
            </w:pPr>
            <w:del w:id="4898" w:author="phuong vu" w:date="2018-11-22T19:34:00Z">
              <w:r w:rsidDel="00D37715">
                <w:rPr>
                  <w:lang w:val="en-US"/>
                </w:rPr>
                <w:delText>label</w:delText>
              </w:r>
              <w:bookmarkStart w:id="4899" w:name="_Toc530679837"/>
              <w:bookmarkEnd w:id="4899"/>
            </w:del>
          </w:p>
        </w:tc>
        <w:tc>
          <w:tcPr>
            <w:tcW w:w="1414" w:type="dxa"/>
          </w:tcPr>
          <w:p w14:paraId="6D27D73C" w14:textId="2A0F0098" w:rsidR="002175BE" w:rsidDel="00D37715" w:rsidRDefault="002175BE" w:rsidP="00A72A60">
            <w:pPr>
              <w:spacing w:line="360" w:lineRule="auto"/>
              <w:jc w:val="center"/>
              <w:rPr>
                <w:del w:id="4900" w:author="phuong vu" w:date="2018-11-22T19:34:00Z"/>
                <w:lang w:val="en-US"/>
              </w:rPr>
            </w:pPr>
            <w:bookmarkStart w:id="4901" w:name="_Toc530679838"/>
            <w:bookmarkEnd w:id="4901"/>
          </w:p>
        </w:tc>
        <w:tc>
          <w:tcPr>
            <w:tcW w:w="1395" w:type="dxa"/>
          </w:tcPr>
          <w:p w14:paraId="2C78FE67" w14:textId="1C968C3B" w:rsidR="002175BE" w:rsidDel="00D37715" w:rsidRDefault="002175BE" w:rsidP="00A72A60">
            <w:pPr>
              <w:spacing w:line="360" w:lineRule="auto"/>
              <w:jc w:val="center"/>
              <w:rPr>
                <w:del w:id="4902" w:author="phuong vu" w:date="2018-11-22T19:34:00Z"/>
                <w:lang w:val="en-US"/>
              </w:rPr>
            </w:pPr>
            <w:bookmarkStart w:id="4903" w:name="_Toc530679839"/>
            <w:bookmarkEnd w:id="4903"/>
          </w:p>
        </w:tc>
        <w:tc>
          <w:tcPr>
            <w:tcW w:w="1397" w:type="dxa"/>
          </w:tcPr>
          <w:p w14:paraId="38C47495" w14:textId="568E7213" w:rsidR="002175BE" w:rsidDel="00D37715" w:rsidRDefault="002175BE" w:rsidP="00A72A60">
            <w:pPr>
              <w:spacing w:line="360" w:lineRule="auto"/>
              <w:jc w:val="center"/>
              <w:rPr>
                <w:del w:id="4904" w:author="phuong vu" w:date="2018-11-22T19:34:00Z"/>
                <w:lang w:val="en-US"/>
              </w:rPr>
            </w:pPr>
            <w:bookmarkStart w:id="4905" w:name="_Toc530679840"/>
            <w:bookmarkEnd w:id="4905"/>
          </w:p>
        </w:tc>
        <w:tc>
          <w:tcPr>
            <w:tcW w:w="1406" w:type="dxa"/>
          </w:tcPr>
          <w:p w14:paraId="63B956B0" w14:textId="71700085" w:rsidR="002175BE" w:rsidDel="00D37715" w:rsidRDefault="002175BE" w:rsidP="00A72A60">
            <w:pPr>
              <w:jc w:val="center"/>
              <w:rPr>
                <w:del w:id="4906" w:author="phuong vu" w:date="2018-11-22T19:34:00Z"/>
                <w:lang w:val="en-US"/>
              </w:rPr>
            </w:pPr>
            <w:del w:id="4907" w:author="phuong vu" w:date="2018-11-22T19:34:00Z">
              <w:r w:rsidDel="00D37715">
                <w:rPr>
                  <w:lang w:val="en-US"/>
                </w:rPr>
                <w:delText>X</w:delText>
              </w:r>
              <w:bookmarkStart w:id="4908" w:name="_Toc530679841"/>
              <w:bookmarkEnd w:id="4908"/>
            </w:del>
          </w:p>
        </w:tc>
        <w:bookmarkStart w:id="4909" w:name="_Toc530679842"/>
        <w:bookmarkEnd w:id="4909"/>
      </w:tr>
      <w:tr w:rsidR="002175BE" w:rsidDel="00D37715" w14:paraId="7D24B1E5" w14:textId="54932F24" w:rsidTr="002175BE">
        <w:trPr>
          <w:del w:id="4910" w:author="phuong vu" w:date="2018-11-22T19:34:00Z"/>
        </w:trPr>
        <w:tc>
          <w:tcPr>
            <w:tcW w:w="797" w:type="dxa"/>
          </w:tcPr>
          <w:p w14:paraId="1AD16CFC" w14:textId="51AA27B7" w:rsidR="002175BE" w:rsidDel="00D37715" w:rsidRDefault="002175BE" w:rsidP="00A72A60">
            <w:pPr>
              <w:spacing w:line="360" w:lineRule="auto"/>
              <w:jc w:val="center"/>
              <w:rPr>
                <w:del w:id="4911" w:author="phuong vu" w:date="2018-11-22T19:34:00Z"/>
                <w:lang w:val="en-US"/>
              </w:rPr>
            </w:pPr>
            <w:del w:id="4912" w:author="phuong vu" w:date="2018-11-22T19:34:00Z">
              <w:r w:rsidDel="00D37715">
                <w:rPr>
                  <w:lang w:val="en-US"/>
                </w:rPr>
                <w:delText>5</w:delText>
              </w:r>
              <w:bookmarkStart w:id="4913" w:name="_Toc530679843"/>
              <w:bookmarkEnd w:id="4913"/>
            </w:del>
          </w:p>
        </w:tc>
        <w:tc>
          <w:tcPr>
            <w:tcW w:w="2368" w:type="dxa"/>
          </w:tcPr>
          <w:p w14:paraId="6F4EC3BB" w14:textId="4C92E528" w:rsidR="002175BE" w:rsidDel="00D37715" w:rsidRDefault="002175BE" w:rsidP="00A72A60">
            <w:pPr>
              <w:spacing w:line="360" w:lineRule="auto"/>
              <w:rPr>
                <w:del w:id="4914" w:author="phuong vu" w:date="2018-11-22T19:34:00Z"/>
                <w:lang w:val="en-US"/>
              </w:rPr>
            </w:pPr>
            <w:del w:id="4915" w:author="phuong vu" w:date="2018-11-22T19:34:00Z">
              <w:r w:rsidDel="00D37715">
                <w:rPr>
                  <w:lang w:val="en-US"/>
                </w:rPr>
                <w:delText>unit</w:delText>
              </w:r>
              <w:bookmarkStart w:id="4916" w:name="_Toc530679844"/>
              <w:bookmarkEnd w:id="4916"/>
            </w:del>
          </w:p>
        </w:tc>
        <w:tc>
          <w:tcPr>
            <w:tcW w:w="1414" w:type="dxa"/>
          </w:tcPr>
          <w:p w14:paraId="3BB7C203" w14:textId="3A6DFC69" w:rsidR="002175BE" w:rsidDel="00D37715" w:rsidRDefault="002175BE" w:rsidP="00A72A60">
            <w:pPr>
              <w:spacing w:line="360" w:lineRule="auto"/>
              <w:jc w:val="center"/>
              <w:rPr>
                <w:del w:id="4917" w:author="phuong vu" w:date="2018-11-22T19:34:00Z"/>
                <w:lang w:val="en-US"/>
              </w:rPr>
            </w:pPr>
            <w:bookmarkStart w:id="4918" w:name="_Toc530679845"/>
            <w:bookmarkEnd w:id="4918"/>
          </w:p>
        </w:tc>
        <w:tc>
          <w:tcPr>
            <w:tcW w:w="1395" w:type="dxa"/>
          </w:tcPr>
          <w:p w14:paraId="139AC848" w14:textId="2879098F" w:rsidR="002175BE" w:rsidDel="00D37715" w:rsidRDefault="002175BE" w:rsidP="00A72A60">
            <w:pPr>
              <w:spacing w:line="360" w:lineRule="auto"/>
              <w:jc w:val="center"/>
              <w:rPr>
                <w:del w:id="4919" w:author="phuong vu" w:date="2018-11-22T19:34:00Z"/>
                <w:lang w:val="en-US"/>
              </w:rPr>
            </w:pPr>
            <w:bookmarkStart w:id="4920" w:name="_Toc530679846"/>
            <w:bookmarkEnd w:id="4920"/>
          </w:p>
        </w:tc>
        <w:tc>
          <w:tcPr>
            <w:tcW w:w="1397" w:type="dxa"/>
          </w:tcPr>
          <w:p w14:paraId="340227CE" w14:textId="46707C61" w:rsidR="002175BE" w:rsidDel="00D37715" w:rsidRDefault="002175BE" w:rsidP="00A72A60">
            <w:pPr>
              <w:spacing w:line="360" w:lineRule="auto"/>
              <w:jc w:val="center"/>
              <w:rPr>
                <w:del w:id="4921" w:author="phuong vu" w:date="2018-11-22T19:34:00Z"/>
                <w:lang w:val="en-US"/>
              </w:rPr>
            </w:pPr>
            <w:bookmarkStart w:id="4922" w:name="_Toc530679847"/>
            <w:bookmarkEnd w:id="4922"/>
          </w:p>
        </w:tc>
        <w:tc>
          <w:tcPr>
            <w:tcW w:w="1406" w:type="dxa"/>
          </w:tcPr>
          <w:p w14:paraId="51BDE5C6" w14:textId="629DA36B" w:rsidR="002175BE" w:rsidDel="00D37715" w:rsidRDefault="002175BE" w:rsidP="00A72A60">
            <w:pPr>
              <w:jc w:val="center"/>
              <w:rPr>
                <w:del w:id="4923" w:author="phuong vu" w:date="2018-11-22T19:34:00Z"/>
                <w:lang w:val="en-US"/>
              </w:rPr>
            </w:pPr>
            <w:del w:id="4924" w:author="phuong vu" w:date="2018-11-22T19:34:00Z">
              <w:r w:rsidDel="00D37715">
                <w:rPr>
                  <w:lang w:val="en-US"/>
                </w:rPr>
                <w:delText>X</w:delText>
              </w:r>
              <w:bookmarkStart w:id="4925" w:name="_Toc530679848"/>
              <w:bookmarkEnd w:id="4925"/>
            </w:del>
          </w:p>
        </w:tc>
        <w:bookmarkStart w:id="4926" w:name="_Toc530679849"/>
        <w:bookmarkEnd w:id="4926"/>
      </w:tr>
      <w:tr w:rsidR="002175BE" w:rsidDel="00D37715" w14:paraId="406780E5" w14:textId="57CE083E" w:rsidTr="002175BE">
        <w:trPr>
          <w:del w:id="4927" w:author="phuong vu" w:date="2018-11-22T19:34:00Z"/>
        </w:trPr>
        <w:tc>
          <w:tcPr>
            <w:tcW w:w="797" w:type="dxa"/>
          </w:tcPr>
          <w:p w14:paraId="114EEFE1" w14:textId="46C36780" w:rsidR="002175BE" w:rsidDel="00D37715" w:rsidRDefault="002175BE" w:rsidP="00A72A60">
            <w:pPr>
              <w:spacing w:line="360" w:lineRule="auto"/>
              <w:jc w:val="center"/>
              <w:rPr>
                <w:del w:id="4928" w:author="phuong vu" w:date="2018-11-22T19:34:00Z"/>
                <w:lang w:val="en-US"/>
              </w:rPr>
            </w:pPr>
            <w:del w:id="4929" w:author="phuong vu" w:date="2018-11-22T19:34:00Z">
              <w:r w:rsidDel="00D37715">
                <w:rPr>
                  <w:lang w:val="en-US"/>
                </w:rPr>
                <w:delText>6</w:delText>
              </w:r>
              <w:bookmarkStart w:id="4930" w:name="_Toc530679850"/>
              <w:bookmarkEnd w:id="4930"/>
            </w:del>
          </w:p>
        </w:tc>
        <w:tc>
          <w:tcPr>
            <w:tcW w:w="2368" w:type="dxa"/>
          </w:tcPr>
          <w:p w14:paraId="1C553659" w14:textId="653521D1" w:rsidR="002175BE" w:rsidDel="00D37715" w:rsidRDefault="002175BE" w:rsidP="00A72A60">
            <w:pPr>
              <w:spacing w:line="360" w:lineRule="auto"/>
              <w:rPr>
                <w:del w:id="4931" w:author="phuong vu" w:date="2018-11-22T19:34:00Z"/>
                <w:lang w:val="en-US"/>
              </w:rPr>
            </w:pPr>
            <w:del w:id="4932" w:author="phuong vu" w:date="2018-11-22T19:34:00Z">
              <w:r w:rsidDel="00D37715">
                <w:rPr>
                  <w:lang w:val="en-US"/>
                </w:rPr>
                <w:delText>product</w:delText>
              </w:r>
              <w:bookmarkStart w:id="4933" w:name="_Toc530679851"/>
              <w:bookmarkEnd w:id="4933"/>
            </w:del>
          </w:p>
        </w:tc>
        <w:tc>
          <w:tcPr>
            <w:tcW w:w="1414" w:type="dxa"/>
          </w:tcPr>
          <w:p w14:paraId="0C12C33C" w14:textId="425F29BD" w:rsidR="002175BE" w:rsidDel="00D37715" w:rsidRDefault="002175BE" w:rsidP="00A72A60">
            <w:pPr>
              <w:spacing w:line="360" w:lineRule="auto"/>
              <w:jc w:val="center"/>
              <w:rPr>
                <w:del w:id="4934" w:author="phuong vu" w:date="2018-11-22T19:34:00Z"/>
                <w:lang w:val="en-US"/>
              </w:rPr>
            </w:pPr>
            <w:bookmarkStart w:id="4935" w:name="_Toc530679852"/>
            <w:bookmarkEnd w:id="4935"/>
          </w:p>
        </w:tc>
        <w:tc>
          <w:tcPr>
            <w:tcW w:w="1395" w:type="dxa"/>
          </w:tcPr>
          <w:p w14:paraId="46D8928A" w14:textId="57D11731" w:rsidR="002175BE" w:rsidDel="00D37715" w:rsidRDefault="002175BE" w:rsidP="00A72A60">
            <w:pPr>
              <w:spacing w:line="360" w:lineRule="auto"/>
              <w:jc w:val="center"/>
              <w:rPr>
                <w:del w:id="4936" w:author="phuong vu" w:date="2018-11-22T19:34:00Z"/>
                <w:lang w:val="en-US"/>
              </w:rPr>
            </w:pPr>
            <w:bookmarkStart w:id="4937" w:name="_Toc530679853"/>
            <w:bookmarkEnd w:id="4937"/>
          </w:p>
        </w:tc>
        <w:tc>
          <w:tcPr>
            <w:tcW w:w="1397" w:type="dxa"/>
          </w:tcPr>
          <w:p w14:paraId="7D7A8561" w14:textId="0B73A359" w:rsidR="002175BE" w:rsidDel="00D37715" w:rsidRDefault="002175BE" w:rsidP="00A72A60">
            <w:pPr>
              <w:spacing w:line="360" w:lineRule="auto"/>
              <w:jc w:val="center"/>
              <w:rPr>
                <w:del w:id="4938" w:author="phuong vu" w:date="2018-11-22T19:34:00Z"/>
                <w:lang w:val="en-US"/>
              </w:rPr>
            </w:pPr>
            <w:bookmarkStart w:id="4939" w:name="_Toc530679854"/>
            <w:bookmarkEnd w:id="4939"/>
          </w:p>
        </w:tc>
        <w:tc>
          <w:tcPr>
            <w:tcW w:w="1406" w:type="dxa"/>
          </w:tcPr>
          <w:p w14:paraId="605BE4DB" w14:textId="4A166283" w:rsidR="002175BE" w:rsidDel="00D37715" w:rsidRDefault="002175BE" w:rsidP="00A72A60">
            <w:pPr>
              <w:jc w:val="center"/>
              <w:rPr>
                <w:del w:id="4940" w:author="phuong vu" w:date="2018-11-22T19:34:00Z"/>
                <w:lang w:val="en-US"/>
              </w:rPr>
            </w:pPr>
            <w:del w:id="4941" w:author="phuong vu" w:date="2018-11-22T19:34:00Z">
              <w:r w:rsidDel="00D37715">
                <w:rPr>
                  <w:lang w:val="en-US"/>
                </w:rPr>
                <w:delText>X</w:delText>
              </w:r>
              <w:bookmarkStart w:id="4942" w:name="_Toc530679855"/>
              <w:bookmarkEnd w:id="4942"/>
            </w:del>
          </w:p>
        </w:tc>
        <w:bookmarkStart w:id="4943" w:name="_Toc530679856"/>
        <w:bookmarkEnd w:id="4943"/>
      </w:tr>
      <w:tr w:rsidR="002175BE" w:rsidDel="00D37715" w14:paraId="3F9BBE31" w14:textId="66844DDF" w:rsidTr="002175BE">
        <w:trPr>
          <w:del w:id="4944" w:author="phuong vu" w:date="2018-11-22T19:34:00Z"/>
        </w:trPr>
        <w:tc>
          <w:tcPr>
            <w:tcW w:w="797" w:type="dxa"/>
          </w:tcPr>
          <w:p w14:paraId="64601FCD" w14:textId="3F1EC97C" w:rsidR="002175BE" w:rsidDel="00D37715" w:rsidRDefault="002175BE" w:rsidP="00A72A60">
            <w:pPr>
              <w:spacing w:line="360" w:lineRule="auto"/>
              <w:jc w:val="center"/>
              <w:rPr>
                <w:del w:id="4945" w:author="phuong vu" w:date="2018-11-22T19:34:00Z"/>
                <w:lang w:val="en-US"/>
              </w:rPr>
            </w:pPr>
            <w:del w:id="4946" w:author="phuong vu" w:date="2018-11-22T19:34:00Z">
              <w:r w:rsidDel="00D37715">
                <w:rPr>
                  <w:lang w:val="en-US"/>
                </w:rPr>
                <w:delText>7</w:delText>
              </w:r>
              <w:bookmarkStart w:id="4947" w:name="_Toc530679857"/>
              <w:bookmarkEnd w:id="4947"/>
            </w:del>
          </w:p>
        </w:tc>
        <w:tc>
          <w:tcPr>
            <w:tcW w:w="2368" w:type="dxa"/>
          </w:tcPr>
          <w:p w14:paraId="56B0E139" w14:textId="605EFE8F" w:rsidR="002175BE" w:rsidDel="00D37715" w:rsidRDefault="002175BE" w:rsidP="00A72A60">
            <w:pPr>
              <w:spacing w:line="360" w:lineRule="auto"/>
              <w:rPr>
                <w:del w:id="4948" w:author="phuong vu" w:date="2018-11-22T19:34:00Z"/>
                <w:lang w:val="en-US"/>
              </w:rPr>
            </w:pPr>
            <w:del w:id="4949" w:author="phuong vu" w:date="2018-11-22T19:34:00Z">
              <w:r w:rsidDel="00D37715">
                <w:rPr>
                  <w:lang w:val="en-US"/>
                </w:rPr>
                <w:delText>product_type</w:delText>
              </w:r>
              <w:bookmarkStart w:id="4950" w:name="_Toc530679858"/>
              <w:bookmarkEnd w:id="4950"/>
            </w:del>
          </w:p>
        </w:tc>
        <w:tc>
          <w:tcPr>
            <w:tcW w:w="1414" w:type="dxa"/>
          </w:tcPr>
          <w:p w14:paraId="5ABD3B2C" w14:textId="3758944F" w:rsidR="002175BE" w:rsidDel="00D37715" w:rsidRDefault="002175BE" w:rsidP="00A72A60">
            <w:pPr>
              <w:spacing w:line="360" w:lineRule="auto"/>
              <w:jc w:val="center"/>
              <w:rPr>
                <w:del w:id="4951" w:author="phuong vu" w:date="2018-11-22T19:34:00Z"/>
                <w:lang w:val="en-US"/>
              </w:rPr>
            </w:pPr>
            <w:bookmarkStart w:id="4952" w:name="_Toc530679859"/>
            <w:bookmarkEnd w:id="4952"/>
          </w:p>
        </w:tc>
        <w:tc>
          <w:tcPr>
            <w:tcW w:w="1395" w:type="dxa"/>
          </w:tcPr>
          <w:p w14:paraId="2893DD4E" w14:textId="5C3E64CD" w:rsidR="002175BE" w:rsidDel="00D37715" w:rsidRDefault="002175BE" w:rsidP="00A72A60">
            <w:pPr>
              <w:spacing w:line="360" w:lineRule="auto"/>
              <w:jc w:val="center"/>
              <w:rPr>
                <w:del w:id="4953" w:author="phuong vu" w:date="2018-11-22T19:34:00Z"/>
                <w:lang w:val="en-US"/>
              </w:rPr>
            </w:pPr>
            <w:bookmarkStart w:id="4954" w:name="_Toc530679860"/>
            <w:bookmarkEnd w:id="4954"/>
          </w:p>
        </w:tc>
        <w:tc>
          <w:tcPr>
            <w:tcW w:w="1397" w:type="dxa"/>
          </w:tcPr>
          <w:p w14:paraId="4B9DB667" w14:textId="60ADFEF6" w:rsidR="002175BE" w:rsidDel="00D37715" w:rsidRDefault="002175BE" w:rsidP="00A72A60">
            <w:pPr>
              <w:spacing w:line="360" w:lineRule="auto"/>
              <w:jc w:val="center"/>
              <w:rPr>
                <w:del w:id="4955" w:author="phuong vu" w:date="2018-11-22T19:34:00Z"/>
                <w:lang w:val="en-US"/>
              </w:rPr>
            </w:pPr>
            <w:bookmarkStart w:id="4956" w:name="_Toc530679861"/>
            <w:bookmarkEnd w:id="4956"/>
          </w:p>
        </w:tc>
        <w:tc>
          <w:tcPr>
            <w:tcW w:w="1406" w:type="dxa"/>
          </w:tcPr>
          <w:p w14:paraId="7C6B68AD" w14:textId="3F9587B7" w:rsidR="002175BE" w:rsidDel="00D37715" w:rsidRDefault="002175BE" w:rsidP="00A72A60">
            <w:pPr>
              <w:jc w:val="center"/>
              <w:rPr>
                <w:del w:id="4957" w:author="phuong vu" w:date="2018-11-22T19:34:00Z"/>
                <w:lang w:val="en-US"/>
              </w:rPr>
            </w:pPr>
            <w:del w:id="4958" w:author="phuong vu" w:date="2018-11-22T19:34:00Z">
              <w:r w:rsidDel="00D37715">
                <w:rPr>
                  <w:lang w:val="en-US"/>
                </w:rPr>
                <w:delText>X</w:delText>
              </w:r>
              <w:bookmarkStart w:id="4959" w:name="_Toc530679862"/>
              <w:bookmarkEnd w:id="4959"/>
            </w:del>
          </w:p>
        </w:tc>
        <w:bookmarkStart w:id="4960" w:name="_Toc530679863"/>
        <w:bookmarkEnd w:id="4960"/>
      </w:tr>
      <w:tr w:rsidR="002175BE" w:rsidDel="00D37715" w14:paraId="11A050F6" w14:textId="72B2CD93" w:rsidTr="002175BE">
        <w:trPr>
          <w:del w:id="4961" w:author="phuong vu" w:date="2018-11-22T19:34:00Z"/>
        </w:trPr>
        <w:tc>
          <w:tcPr>
            <w:tcW w:w="797" w:type="dxa"/>
          </w:tcPr>
          <w:p w14:paraId="30641208" w14:textId="7948E948" w:rsidR="002175BE" w:rsidDel="00D37715" w:rsidRDefault="002175BE" w:rsidP="00A72A60">
            <w:pPr>
              <w:spacing w:line="360" w:lineRule="auto"/>
              <w:jc w:val="center"/>
              <w:rPr>
                <w:del w:id="4962" w:author="phuong vu" w:date="2018-11-22T19:34:00Z"/>
                <w:lang w:val="en-US"/>
              </w:rPr>
            </w:pPr>
            <w:del w:id="4963" w:author="phuong vu" w:date="2018-11-22T19:34:00Z">
              <w:r w:rsidDel="00D37715">
                <w:rPr>
                  <w:lang w:val="en-US"/>
                </w:rPr>
                <w:delText>8</w:delText>
              </w:r>
              <w:bookmarkStart w:id="4964" w:name="_Toc530679864"/>
              <w:bookmarkEnd w:id="4964"/>
            </w:del>
          </w:p>
        </w:tc>
        <w:tc>
          <w:tcPr>
            <w:tcW w:w="2368" w:type="dxa"/>
          </w:tcPr>
          <w:p w14:paraId="0A148B6F" w14:textId="616EDD9D" w:rsidR="002175BE" w:rsidDel="00D37715" w:rsidRDefault="002175BE" w:rsidP="00A72A60">
            <w:pPr>
              <w:spacing w:line="360" w:lineRule="auto"/>
              <w:rPr>
                <w:del w:id="4965" w:author="phuong vu" w:date="2018-11-22T19:34:00Z"/>
                <w:lang w:val="en-US"/>
              </w:rPr>
            </w:pPr>
            <w:del w:id="4966" w:author="phuong vu" w:date="2018-11-22T19:34:00Z">
              <w:r w:rsidDel="00D37715">
                <w:rPr>
                  <w:lang w:val="en-US"/>
                </w:rPr>
                <w:delText>unit_price</w:delText>
              </w:r>
              <w:bookmarkStart w:id="4967" w:name="_Toc530679865"/>
              <w:bookmarkEnd w:id="4967"/>
            </w:del>
          </w:p>
        </w:tc>
        <w:tc>
          <w:tcPr>
            <w:tcW w:w="1414" w:type="dxa"/>
          </w:tcPr>
          <w:p w14:paraId="5135E296" w14:textId="7538BA0E" w:rsidR="002175BE" w:rsidDel="00D37715" w:rsidRDefault="002175BE" w:rsidP="00A72A60">
            <w:pPr>
              <w:spacing w:line="360" w:lineRule="auto"/>
              <w:jc w:val="center"/>
              <w:rPr>
                <w:del w:id="4968" w:author="phuong vu" w:date="2018-11-22T19:34:00Z"/>
                <w:lang w:val="en-US"/>
              </w:rPr>
            </w:pPr>
            <w:bookmarkStart w:id="4969" w:name="_Toc530679866"/>
            <w:bookmarkEnd w:id="4969"/>
          </w:p>
        </w:tc>
        <w:tc>
          <w:tcPr>
            <w:tcW w:w="1395" w:type="dxa"/>
          </w:tcPr>
          <w:p w14:paraId="1B42765A" w14:textId="1C46AC1D" w:rsidR="002175BE" w:rsidDel="00D37715" w:rsidRDefault="002175BE" w:rsidP="00A72A60">
            <w:pPr>
              <w:spacing w:line="360" w:lineRule="auto"/>
              <w:jc w:val="center"/>
              <w:rPr>
                <w:del w:id="4970" w:author="phuong vu" w:date="2018-11-22T19:34:00Z"/>
                <w:lang w:val="en-US"/>
              </w:rPr>
            </w:pPr>
            <w:bookmarkStart w:id="4971" w:name="_Toc530679867"/>
            <w:bookmarkEnd w:id="4971"/>
          </w:p>
        </w:tc>
        <w:tc>
          <w:tcPr>
            <w:tcW w:w="1397" w:type="dxa"/>
          </w:tcPr>
          <w:p w14:paraId="5FC316B6" w14:textId="5E45A648" w:rsidR="002175BE" w:rsidDel="00D37715" w:rsidRDefault="002175BE" w:rsidP="00A72A60">
            <w:pPr>
              <w:spacing w:line="360" w:lineRule="auto"/>
              <w:jc w:val="center"/>
              <w:rPr>
                <w:del w:id="4972" w:author="phuong vu" w:date="2018-11-22T19:34:00Z"/>
                <w:lang w:val="en-US"/>
              </w:rPr>
            </w:pPr>
            <w:bookmarkStart w:id="4973" w:name="_Toc530679868"/>
            <w:bookmarkEnd w:id="4973"/>
          </w:p>
        </w:tc>
        <w:tc>
          <w:tcPr>
            <w:tcW w:w="1406" w:type="dxa"/>
          </w:tcPr>
          <w:p w14:paraId="5A4B30E9" w14:textId="4032AA0F" w:rsidR="002175BE" w:rsidDel="00D37715" w:rsidRDefault="002175BE" w:rsidP="00A72A60">
            <w:pPr>
              <w:jc w:val="center"/>
              <w:rPr>
                <w:del w:id="4974" w:author="phuong vu" w:date="2018-11-22T19:34:00Z"/>
                <w:lang w:val="en-US"/>
              </w:rPr>
            </w:pPr>
            <w:del w:id="4975" w:author="phuong vu" w:date="2018-11-22T19:34:00Z">
              <w:r w:rsidDel="00D37715">
                <w:rPr>
                  <w:lang w:val="en-US"/>
                </w:rPr>
                <w:delText>X</w:delText>
              </w:r>
              <w:bookmarkStart w:id="4976" w:name="_Toc530679869"/>
              <w:bookmarkEnd w:id="4976"/>
            </w:del>
          </w:p>
        </w:tc>
        <w:bookmarkStart w:id="4977" w:name="_Toc530679870"/>
        <w:bookmarkEnd w:id="4977"/>
      </w:tr>
      <w:tr w:rsidR="002175BE" w:rsidDel="00D37715" w14:paraId="5AD07FC4" w14:textId="5E0B1010" w:rsidTr="002175BE">
        <w:trPr>
          <w:del w:id="4978" w:author="phuong vu" w:date="2018-11-22T19:34:00Z"/>
        </w:trPr>
        <w:tc>
          <w:tcPr>
            <w:tcW w:w="797" w:type="dxa"/>
          </w:tcPr>
          <w:p w14:paraId="1CFA2CF7" w14:textId="2A08AA10" w:rsidR="002175BE" w:rsidDel="00D37715" w:rsidRDefault="002175BE" w:rsidP="00A72A60">
            <w:pPr>
              <w:spacing w:line="360" w:lineRule="auto"/>
              <w:jc w:val="center"/>
              <w:rPr>
                <w:del w:id="4979" w:author="phuong vu" w:date="2018-11-22T19:34:00Z"/>
                <w:lang w:val="en-US"/>
              </w:rPr>
            </w:pPr>
            <w:del w:id="4980" w:author="phuong vu" w:date="2018-11-22T19:34:00Z">
              <w:r w:rsidDel="00D37715">
                <w:rPr>
                  <w:lang w:val="en-US"/>
                </w:rPr>
                <w:delText>9</w:delText>
              </w:r>
              <w:bookmarkStart w:id="4981" w:name="_Toc530679871"/>
              <w:bookmarkEnd w:id="4981"/>
            </w:del>
          </w:p>
        </w:tc>
        <w:tc>
          <w:tcPr>
            <w:tcW w:w="2368" w:type="dxa"/>
          </w:tcPr>
          <w:p w14:paraId="449BC377" w14:textId="6A209179" w:rsidR="002175BE" w:rsidDel="00D37715" w:rsidRDefault="002175BE" w:rsidP="00A72A60">
            <w:pPr>
              <w:spacing w:line="360" w:lineRule="auto"/>
              <w:rPr>
                <w:del w:id="4982" w:author="phuong vu" w:date="2018-11-22T19:34:00Z"/>
                <w:lang w:val="en-US"/>
              </w:rPr>
            </w:pPr>
            <w:del w:id="4983" w:author="phuong vu" w:date="2018-11-22T19:34:00Z">
              <w:r w:rsidDel="00D37715">
                <w:rPr>
                  <w:lang w:val="en-US"/>
                </w:rPr>
                <w:delText>time_schedule</w:delText>
              </w:r>
              <w:bookmarkStart w:id="4984" w:name="_Toc530679872"/>
              <w:bookmarkEnd w:id="4984"/>
            </w:del>
          </w:p>
        </w:tc>
        <w:tc>
          <w:tcPr>
            <w:tcW w:w="1414" w:type="dxa"/>
          </w:tcPr>
          <w:p w14:paraId="26A68DDD" w14:textId="7E79CCD5" w:rsidR="002175BE" w:rsidDel="00D37715" w:rsidRDefault="002175BE" w:rsidP="00A72A60">
            <w:pPr>
              <w:spacing w:line="360" w:lineRule="auto"/>
              <w:jc w:val="center"/>
              <w:rPr>
                <w:del w:id="4985" w:author="phuong vu" w:date="2018-11-22T19:34:00Z"/>
                <w:lang w:val="en-US"/>
              </w:rPr>
            </w:pPr>
            <w:bookmarkStart w:id="4986" w:name="_Toc530679873"/>
            <w:bookmarkEnd w:id="4986"/>
          </w:p>
        </w:tc>
        <w:tc>
          <w:tcPr>
            <w:tcW w:w="1395" w:type="dxa"/>
          </w:tcPr>
          <w:p w14:paraId="5E9D24C2" w14:textId="21B40D94" w:rsidR="002175BE" w:rsidDel="00D37715" w:rsidRDefault="002175BE" w:rsidP="00A72A60">
            <w:pPr>
              <w:spacing w:line="360" w:lineRule="auto"/>
              <w:jc w:val="center"/>
              <w:rPr>
                <w:del w:id="4987" w:author="phuong vu" w:date="2018-11-22T19:34:00Z"/>
                <w:lang w:val="en-US"/>
              </w:rPr>
            </w:pPr>
            <w:bookmarkStart w:id="4988" w:name="_Toc530679874"/>
            <w:bookmarkEnd w:id="4988"/>
          </w:p>
        </w:tc>
        <w:tc>
          <w:tcPr>
            <w:tcW w:w="1397" w:type="dxa"/>
          </w:tcPr>
          <w:p w14:paraId="4D981FA3" w14:textId="1379A688" w:rsidR="002175BE" w:rsidDel="00D37715" w:rsidRDefault="002175BE" w:rsidP="00A72A60">
            <w:pPr>
              <w:spacing w:line="360" w:lineRule="auto"/>
              <w:jc w:val="center"/>
              <w:rPr>
                <w:del w:id="4989" w:author="phuong vu" w:date="2018-11-22T19:34:00Z"/>
                <w:lang w:val="en-US"/>
              </w:rPr>
            </w:pPr>
            <w:bookmarkStart w:id="4990" w:name="_Toc530679875"/>
            <w:bookmarkEnd w:id="4990"/>
          </w:p>
        </w:tc>
        <w:tc>
          <w:tcPr>
            <w:tcW w:w="1406" w:type="dxa"/>
          </w:tcPr>
          <w:p w14:paraId="60027F0A" w14:textId="568C439F" w:rsidR="002175BE" w:rsidDel="00D37715" w:rsidRDefault="002175BE" w:rsidP="00A72A60">
            <w:pPr>
              <w:jc w:val="center"/>
              <w:rPr>
                <w:del w:id="4991" w:author="phuong vu" w:date="2018-11-22T19:34:00Z"/>
                <w:lang w:val="en-US"/>
              </w:rPr>
            </w:pPr>
            <w:del w:id="4992" w:author="phuong vu" w:date="2018-11-22T19:34:00Z">
              <w:r w:rsidDel="00D37715">
                <w:rPr>
                  <w:lang w:val="en-US"/>
                </w:rPr>
                <w:delText>X</w:delText>
              </w:r>
              <w:bookmarkStart w:id="4993" w:name="_Toc530679876"/>
              <w:bookmarkEnd w:id="4993"/>
            </w:del>
          </w:p>
        </w:tc>
        <w:bookmarkStart w:id="4994" w:name="_Toc530679877"/>
        <w:bookmarkEnd w:id="4994"/>
      </w:tr>
      <w:tr w:rsidR="002175BE" w:rsidDel="00D37715" w14:paraId="42D0DEAC" w14:textId="11ECF7D6" w:rsidTr="002175BE">
        <w:trPr>
          <w:del w:id="4995" w:author="phuong vu" w:date="2018-11-22T19:34:00Z"/>
        </w:trPr>
        <w:tc>
          <w:tcPr>
            <w:tcW w:w="797" w:type="dxa"/>
          </w:tcPr>
          <w:p w14:paraId="21D9B315" w14:textId="27DC2510" w:rsidR="002175BE" w:rsidDel="00D37715" w:rsidRDefault="002175BE" w:rsidP="00A72A60">
            <w:pPr>
              <w:spacing w:line="360" w:lineRule="auto"/>
              <w:jc w:val="center"/>
              <w:rPr>
                <w:del w:id="4996" w:author="phuong vu" w:date="2018-11-22T19:34:00Z"/>
                <w:lang w:val="en-US"/>
              </w:rPr>
            </w:pPr>
            <w:del w:id="4997" w:author="phuong vu" w:date="2018-11-22T19:34:00Z">
              <w:r w:rsidDel="00D37715">
                <w:rPr>
                  <w:lang w:val="en-US"/>
                </w:rPr>
                <w:delText>10</w:delText>
              </w:r>
              <w:bookmarkStart w:id="4998" w:name="_Toc530679878"/>
              <w:bookmarkEnd w:id="4998"/>
            </w:del>
          </w:p>
        </w:tc>
        <w:tc>
          <w:tcPr>
            <w:tcW w:w="2368" w:type="dxa"/>
          </w:tcPr>
          <w:p w14:paraId="37B7EE0B" w14:textId="1C8DBDE2" w:rsidR="002175BE" w:rsidDel="00D37715" w:rsidRDefault="002175BE" w:rsidP="00A72A60">
            <w:pPr>
              <w:spacing w:line="360" w:lineRule="auto"/>
              <w:rPr>
                <w:del w:id="4999" w:author="phuong vu" w:date="2018-11-22T19:34:00Z"/>
                <w:lang w:val="en-US"/>
              </w:rPr>
            </w:pPr>
            <w:del w:id="5000" w:author="phuong vu" w:date="2018-11-22T19:34:00Z">
              <w:r w:rsidDel="00D37715">
                <w:rPr>
                  <w:lang w:val="en-US"/>
                </w:rPr>
                <w:delText>branch</w:delText>
              </w:r>
              <w:bookmarkStart w:id="5001" w:name="_Toc530679879"/>
              <w:bookmarkEnd w:id="5001"/>
            </w:del>
          </w:p>
        </w:tc>
        <w:tc>
          <w:tcPr>
            <w:tcW w:w="1414" w:type="dxa"/>
          </w:tcPr>
          <w:p w14:paraId="2633E56D" w14:textId="04BA4C44" w:rsidR="002175BE" w:rsidDel="00D37715" w:rsidRDefault="002175BE" w:rsidP="00A72A60">
            <w:pPr>
              <w:spacing w:line="360" w:lineRule="auto"/>
              <w:jc w:val="center"/>
              <w:rPr>
                <w:del w:id="5002" w:author="phuong vu" w:date="2018-11-22T19:34:00Z"/>
                <w:lang w:val="en-US"/>
              </w:rPr>
            </w:pPr>
            <w:bookmarkStart w:id="5003" w:name="_Toc530679880"/>
            <w:bookmarkEnd w:id="5003"/>
          </w:p>
        </w:tc>
        <w:tc>
          <w:tcPr>
            <w:tcW w:w="1395" w:type="dxa"/>
          </w:tcPr>
          <w:p w14:paraId="2FF560BD" w14:textId="7A0C72EA" w:rsidR="002175BE" w:rsidDel="00D37715" w:rsidRDefault="002175BE" w:rsidP="00A72A60">
            <w:pPr>
              <w:spacing w:line="360" w:lineRule="auto"/>
              <w:jc w:val="center"/>
              <w:rPr>
                <w:del w:id="5004" w:author="phuong vu" w:date="2018-11-22T19:34:00Z"/>
                <w:lang w:val="en-US"/>
              </w:rPr>
            </w:pPr>
            <w:bookmarkStart w:id="5005" w:name="_Toc530679881"/>
            <w:bookmarkEnd w:id="5005"/>
          </w:p>
        </w:tc>
        <w:tc>
          <w:tcPr>
            <w:tcW w:w="1397" w:type="dxa"/>
          </w:tcPr>
          <w:p w14:paraId="738CF9D7" w14:textId="4AA16D46" w:rsidR="002175BE" w:rsidDel="00D37715" w:rsidRDefault="002175BE" w:rsidP="00A72A60">
            <w:pPr>
              <w:spacing w:line="360" w:lineRule="auto"/>
              <w:jc w:val="center"/>
              <w:rPr>
                <w:del w:id="5006" w:author="phuong vu" w:date="2018-11-22T19:34:00Z"/>
                <w:lang w:val="en-US"/>
              </w:rPr>
            </w:pPr>
            <w:bookmarkStart w:id="5007" w:name="_Toc530679882"/>
            <w:bookmarkEnd w:id="5007"/>
          </w:p>
        </w:tc>
        <w:tc>
          <w:tcPr>
            <w:tcW w:w="1406" w:type="dxa"/>
          </w:tcPr>
          <w:p w14:paraId="02599C61" w14:textId="02B9187C" w:rsidR="002175BE" w:rsidDel="00D37715" w:rsidRDefault="002175BE" w:rsidP="00A72A60">
            <w:pPr>
              <w:jc w:val="center"/>
              <w:rPr>
                <w:del w:id="5008" w:author="phuong vu" w:date="2018-11-22T19:34:00Z"/>
                <w:lang w:val="en-US"/>
              </w:rPr>
            </w:pPr>
            <w:del w:id="5009" w:author="phuong vu" w:date="2018-11-22T19:34:00Z">
              <w:r w:rsidDel="00D37715">
                <w:rPr>
                  <w:lang w:val="en-US"/>
                </w:rPr>
                <w:delText>X</w:delText>
              </w:r>
              <w:bookmarkStart w:id="5010" w:name="_Toc530679883"/>
              <w:bookmarkEnd w:id="5010"/>
            </w:del>
          </w:p>
        </w:tc>
        <w:bookmarkStart w:id="5011" w:name="_Toc530679884"/>
        <w:bookmarkEnd w:id="5011"/>
      </w:tr>
      <w:tr w:rsidR="002175BE" w:rsidDel="00D37715" w14:paraId="4403EF08" w14:textId="371FBEAD" w:rsidTr="002175BE">
        <w:trPr>
          <w:del w:id="5012" w:author="phuong vu" w:date="2018-11-22T19:34:00Z"/>
        </w:trPr>
        <w:tc>
          <w:tcPr>
            <w:tcW w:w="797" w:type="dxa"/>
          </w:tcPr>
          <w:p w14:paraId="64F77689" w14:textId="6C5EFFC5" w:rsidR="002175BE" w:rsidDel="00D37715" w:rsidRDefault="002175BE" w:rsidP="00A72A60">
            <w:pPr>
              <w:spacing w:line="360" w:lineRule="auto"/>
              <w:jc w:val="center"/>
              <w:rPr>
                <w:del w:id="5013" w:author="phuong vu" w:date="2018-11-22T19:34:00Z"/>
                <w:lang w:val="en-US"/>
              </w:rPr>
            </w:pPr>
            <w:del w:id="5014" w:author="phuong vu" w:date="2018-11-22T19:34:00Z">
              <w:r w:rsidDel="00D37715">
                <w:rPr>
                  <w:lang w:val="en-US"/>
                </w:rPr>
                <w:delText>11</w:delText>
              </w:r>
              <w:bookmarkStart w:id="5015" w:name="_Toc530679885"/>
              <w:bookmarkEnd w:id="5015"/>
            </w:del>
          </w:p>
        </w:tc>
        <w:tc>
          <w:tcPr>
            <w:tcW w:w="2368" w:type="dxa"/>
          </w:tcPr>
          <w:p w14:paraId="048B4A41" w14:textId="3F570BCD" w:rsidR="002175BE" w:rsidDel="00D37715" w:rsidRDefault="002175BE" w:rsidP="00A72A60">
            <w:pPr>
              <w:spacing w:line="360" w:lineRule="auto"/>
              <w:rPr>
                <w:del w:id="5016" w:author="phuong vu" w:date="2018-11-22T19:34:00Z"/>
                <w:lang w:val="en-US"/>
              </w:rPr>
            </w:pPr>
            <w:del w:id="5017" w:author="phuong vu" w:date="2018-11-22T19:34:00Z">
              <w:r w:rsidDel="00D37715">
                <w:rPr>
                  <w:lang w:val="en-US"/>
                </w:rPr>
                <w:delText>service_type_branch</w:delText>
              </w:r>
              <w:bookmarkStart w:id="5018" w:name="_Toc530679886"/>
              <w:bookmarkEnd w:id="5018"/>
            </w:del>
          </w:p>
        </w:tc>
        <w:tc>
          <w:tcPr>
            <w:tcW w:w="1414" w:type="dxa"/>
          </w:tcPr>
          <w:p w14:paraId="6EAC42FA" w14:textId="096C9609" w:rsidR="002175BE" w:rsidDel="00D37715" w:rsidRDefault="002175BE" w:rsidP="00A72A60">
            <w:pPr>
              <w:spacing w:line="360" w:lineRule="auto"/>
              <w:jc w:val="center"/>
              <w:rPr>
                <w:del w:id="5019" w:author="phuong vu" w:date="2018-11-22T19:34:00Z"/>
                <w:lang w:val="en-US"/>
              </w:rPr>
            </w:pPr>
            <w:bookmarkStart w:id="5020" w:name="_Toc530679887"/>
            <w:bookmarkEnd w:id="5020"/>
          </w:p>
        </w:tc>
        <w:tc>
          <w:tcPr>
            <w:tcW w:w="1395" w:type="dxa"/>
          </w:tcPr>
          <w:p w14:paraId="619266D5" w14:textId="25C49397" w:rsidR="002175BE" w:rsidDel="00D37715" w:rsidRDefault="002175BE" w:rsidP="00A72A60">
            <w:pPr>
              <w:spacing w:line="360" w:lineRule="auto"/>
              <w:jc w:val="center"/>
              <w:rPr>
                <w:del w:id="5021" w:author="phuong vu" w:date="2018-11-22T19:34:00Z"/>
                <w:lang w:val="en-US"/>
              </w:rPr>
            </w:pPr>
            <w:bookmarkStart w:id="5022" w:name="_Toc530679888"/>
            <w:bookmarkEnd w:id="5022"/>
          </w:p>
        </w:tc>
        <w:tc>
          <w:tcPr>
            <w:tcW w:w="1397" w:type="dxa"/>
          </w:tcPr>
          <w:p w14:paraId="487FD684" w14:textId="015EC3CD" w:rsidR="002175BE" w:rsidDel="00D37715" w:rsidRDefault="002175BE" w:rsidP="00A72A60">
            <w:pPr>
              <w:spacing w:line="360" w:lineRule="auto"/>
              <w:jc w:val="center"/>
              <w:rPr>
                <w:del w:id="5023" w:author="phuong vu" w:date="2018-11-22T19:34:00Z"/>
                <w:lang w:val="en-US"/>
              </w:rPr>
            </w:pPr>
            <w:bookmarkStart w:id="5024" w:name="_Toc530679889"/>
            <w:bookmarkEnd w:id="5024"/>
          </w:p>
        </w:tc>
        <w:tc>
          <w:tcPr>
            <w:tcW w:w="1406" w:type="dxa"/>
          </w:tcPr>
          <w:p w14:paraId="6B555753" w14:textId="74032141" w:rsidR="002175BE" w:rsidDel="00D37715" w:rsidRDefault="002175BE" w:rsidP="00A72A60">
            <w:pPr>
              <w:jc w:val="center"/>
              <w:rPr>
                <w:del w:id="5025" w:author="phuong vu" w:date="2018-11-22T19:34:00Z"/>
                <w:lang w:val="en-US"/>
              </w:rPr>
            </w:pPr>
            <w:del w:id="5026" w:author="phuong vu" w:date="2018-11-22T19:34:00Z">
              <w:r w:rsidDel="00D37715">
                <w:rPr>
                  <w:lang w:val="en-US"/>
                </w:rPr>
                <w:delText>X</w:delText>
              </w:r>
              <w:bookmarkStart w:id="5027" w:name="_Toc530679890"/>
              <w:bookmarkEnd w:id="5027"/>
            </w:del>
          </w:p>
        </w:tc>
        <w:bookmarkStart w:id="5028" w:name="_Toc530679891"/>
        <w:bookmarkEnd w:id="5028"/>
      </w:tr>
    </w:tbl>
    <w:p w14:paraId="0D4A2410" w14:textId="57E2BF0C" w:rsidR="002175BE" w:rsidRPr="00C95C85" w:rsidDel="00D37715" w:rsidRDefault="002175BE" w:rsidP="00C95C85">
      <w:pPr>
        <w:rPr>
          <w:del w:id="5029" w:author="phuong vu" w:date="2018-11-22T19:34:00Z"/>
          <w:lang w:val="en-US"/>
        </w:rPr>
      </w:pPr>
      <w:bookmarkStart w:id="5030" w:name="_Toc530679892"/>
      <w:bookmarkEnd w:id="5030"/>
    </w:p>
    <w:p w14:paraId="36F8F4B7" w14:textId="587F1D3A" w:rsidR="008E15BC" w:rsidRPr="009B63D4" w:rsidDel="00D37715" w:rsidRDefault="008E15BC" w:rsidP="009B63D4">
      <w:pPr>
        <w:pStyle w:val="Heading5"/>
        <w:rPr>
          <w:del w:id="5031" w:author="phuong vu" w:date="2018-11-22T19:34:00Z"/>
          <w:lang w:val="en-US"/>
        </w:rPr>
      </w:pPr>
      <w:del w:id="5032" w:author="phuong vu" w:date="2018-11-22T19:34:00Z">
        <w:r w:rsidDel="00D37715">
          <w:rPr>
            <w:lang w:val="en-US"/>
          </w:rPr>
          <w:delText>Cách xử lí</w:delText>
        </w:r>
        <w:bookmarkStart w:id="5033" w:name="_Toc530679893"/>
        <w:bookmarkEnd w:id="5033"/>
      </w:del>
    </w:p>
    <w:p w14:paraId="12307A97" w14:textId="08465BB2" w:rsidR="00A61DB2" w:rsidDel="005A4BEF" w:rsidRDefault="00A61DB2" w:rsidP="00A61DB2">
      <w:pPr>
        <w:pStyle w:val="Heading4"/>
        <w:rPr>
          <w:del w:id="5034" w:author="phuong vu" w:date="2018-11-16T10:03:00Z"/>
        </w:rPr>
      </w:pPr>
      <w:del w:id="5035" w:author="phuong vu" w:date="2018-11-16T10:03:00Z">
        <w:r w:rsidDel="005A4BEF">
          <w:delText>Tìm kiếm chi nhánh gần nhất, có đủ các dịch vụ theo yêu cầu</w:delText>
        </w:r>
        <w:bookmarkStart w:id="5036" w:name="_Toc530605715"/>
        <w:bookmarkStart w:id="5037" w:name="_Toc530657421"/>
        <w:bookmarkStart w:id="5038" w:name="_Toc530658709"/>
        <w:bookmarkStart w:id="5039" w:name="_Toc530662433"/>
        <w:bookmarkStart w:id="5040" w:name="_Toc530662900"/>
        <w:bookmarkStart w:id="5041" w:name="_Toc530679894"/>
        <w:bookmarkEnd w:id="5036"/>
        <w:bookmarkEnd w:id="5037"/>
        <w:bookmarkEnd w:id="5038"/>
        <w:bookmarkEnd w:id="5039"/>
        <w:bookmarkEnd w:id="5040"/>
        <w:bookmarkEnd w:id="5041"/>
      </w:del>
    </w:p>
    <w:p w14:paraId="5D0ABA59" w14:textId="51DB9448" w:rsidR="00123B96" w:rsidDel="005A4BEF" w:rsidRDefault="00123B96" w:rsidP="00123B96">
      <w:pPr>
        <w:pStyle w:val="Heading5"/>
        <w:rPr>
          <w:del w:id="5042" w:author="phuong vu" w:date="2018-11-16T10:03:00Z"/>
          <w:lang w:val="en-US"/>
        </w:rPr>
      </w:pPr>
      <w:del w:id="5043" w:author="phuong vu" w:date="2018-11-16T10:03:00Z">
        <w:r w:rsidDel="005A4BEF">
          <w:rPr>
            <w:lang w:val="en-US"/>
          </w:rPr>
          <w:delText>Mục đích</w:delText>
        </w:r>
        <w:bookmarkStart w:id="5044" w:name="_Toc530605716"/>
        <w:bookmarkStart w:id="5045" w:name="_Toc530657422"/>
        <w:bookmarkStart w:id="5046" w:name="_Toc530658710"/>
        <w:bookmarkStart w:id="5047" w:name="_Toc530662434"/>
        <w:bookmarkStart w:id="5048" w:name="_Toc530662901"/>
        <w:bookmarkStart w:id="5049" w:name="_Toc530679895"/>
        <w:bookmarkEnd w:id="5044"/>
        <w:bookmarkEnd w:id="5045"/>
        <w:bookmarkEnd w:id="5046"/>
        <w:bookmarkEnd w:id="5047"/>
        <w:bookmarkEnd w:id="5048"/>
        <w:bookmarkEnd w:id="5049"/>
      </w:del>
    </w:p>
    <w:p w14:paraId="4A01A01D" w14:textId="08CE622F" w:rsidR="00123B96" w:rsidDel="005A4BEF" w:rsidRDefault="00123B96" w:rsidP="00123B96">
      <w:pPr>
        <w:pStyle w:val="Heading5"/>
        <w:rPr>
          <w:del w:id="5050" w:author="phuong vu" w:date="2018-11-16T10:03:00Z"/>
          <w:lang w:val="en-US"/>
        </w:rPr>
      </w:pPr>
      <w:del w:id="5051" w:author="phuong vu" w:date="2018-11-16T10:03:00Z">
        <w:r w:rsidDel="005A4BEF">
          <w:rPr>
            <w:lang w:val="en-US"/>
          </w:rPr>
          <w:delText>Giao diện</w:delText>
        </w:r>
        <w:bookmarkStart w:id="5052" w:name="_Toc530605717"/>
        <w:bookmarkStart w:id="5053" w:name="_Toc530657423"/>
        <w:bookmarkStart w:id="5054" w:name="_Toc530658711"/>
        <w:bookmarkStart w:id="5055" w:name="_Toc530662435"/>
        <w:bookmarkStart w:id="5056" w:name="_Toc530662902"/>
        <w:bookmarkStart w:id="5057" w:name="_Toc530679896"/>
        <w:bookmarkEnd w:id="5052"/>
        <w:bookmarkEnd w:id="5053"/>
        <w:bookmarkEnd w:id="5054"/>
        <w:bookmarkEnd w:id="5055"/>
        <w:bookmarkEnd w:id="5056"/>
        <w:bookmarkEnd w:id="5057"/>
      </w:del>
    </w:p>
    <w:p w14:paraId="4AFBB2A3" w14:textId="5C71D315" w:rsidR="00123B96" w:rsidDel="005A4BEF" w:rsidRDefault="00123B96" w:rsidP="00123B96">
      <w:pPr>
        <w:pStyle w:val="Heading5"/>
        <w:rPr>
          <w:del w:id="5058" w:author="phuong vu" w:date="2018-11-16T10:03:00Z"/>
          <w:lang w:val="en-US"/>
        </w:rPr>
      </w:pPr>
      <w:del w:id="5059" w:author="phuong vu" w:date="2018-11-16T10:03:00Z">
        <w:r w:rsidDel="005A4BEF">
          <w:rPr>
            <w:lang w:val="en-US"/>
          </w:rPr>
          <w:delText>Các thành phần giao diện</w:delText>
        </w:r>
        <w:bookmarkStart w:id="5060" w:name="_Toc530605718"/>
        <w:bookmarkStart w:id="5061" w:name="_Toc530657424"/>
        <w:bookmarkStart w:id="5062" w:name="_Toc530658712"/>
        <w:bookmarkStart w:id="5063" w:name="_Toc530662436"/>
        <w:bookmarkStart w:id="5064" w:name="_Toc530662903"/>
        <w:bookmarkStart w:id="5065" w:name="_Toc530679897"/>
        <w:bookmarkEnd w:id="5060"/>
        <w:bookmarkEnd w:id="5061"/>
        <w:bookmarkEnd w:id="5062"/>
        <w:bookmarkEnd w:id="5063"/>
        <w:bookmarkEnd w:id="5064"/>
        <w:bookmarkEnd w:id="5065"/>
      </w:del>
    </w:p>
    <w:p w14:paraId="5BF80CDF" w14:textId="71BD8290" w:rsidR="00123B96" w:rsidDel="005A4BEF" w:rsidRDefault="00123B96" w:rsidP="00123B96">
      <w:pPr>
        <w:pStyle w:val="Heading5"/>
        <w:rPr>
          <w:del w:id="5066" w:author="phuong vu" w:date="2018-11-16T10:03:00Z"/>
          <w:lang w:val="en-US"/>
        </w:rPr>
      </w:pPr>
      <w:del w:id="5067" w:author="phuong vu" w:date="2018-11-16T10:03:00Z">
        <w:r w:rsidDel="005A4BEF">
          <w:rPr>
            <w:lang w:val="en-US"/>
          </w:rPr>
          <w:delText>Dữ liệu sử dụng</w:delText>
        </w:r>
        <w:bookmarkStart w:id="5068" w:name="_Toc530605719"/>
        <w:bookmarkStart w:id="5069" w:name="_Toc530657425"/>
        <w:bookmarkStart w:id="5070" w:name="_Toc530658713"/>
        <w:bookmarkStart w:id="5071" w:name="_Toc530662437"/>
        <w:bookmarkStart w:id="5072" w:name="_Toc530662904"/>
        <w:bookmarkStart w:id="5073" w:name="_Toc530679898"/>
        <w:bookmarkEnd w:id="5068"/>
        <w:bookmarkEnd w:id="5069"/>
        <w:bookmarkEnd w:id="5070"/>
        <w:bookmarkEnd w:id="5071"/>
        <w:bookmarkEnd w:id="5072"/>
        <w:bookmarkEnd w:id="5073"/>
      </w:del>
    </w:p>
    <w:p w14:paraId="460F06ED" w14:textId="40A94858" w:rsidR="00123B96" w:rsidRPr="00C95C85" w:rsidDel="005A4BEF" w:rsidRDefault="00123B96" w:rsidP="00C95C85">
      <w:pPr>
        <w:pStyle w:val="Heading5"/>
        <w:rPr>
          <w:del w:id="5074" w:author="phuong vu" w:date="2018-11-16T10:03:00Z"/>
          <w:lang w:val="en-US"/>
        </w:rPr>
      </w:pPr>
      <w:del w:id="5075" w:author="phuong vu" w:date="2018-11-16T10:03:00Z">
        <w:r w:rsidDel="005A4BEF">
          <w:rPr>
            <w:lang w:val="en-US"/>
          </w:rPr>
          <w:delText>Cách xử lí</w:delText>
        </w:r>
        <w:bookmarkStart w:id="5076" w:name="_Toc530605720"/>
        <w:bookmarkStart w:id="5077" w:name="_Toc530657426"/>
        <w:bookmarkStart w:id="5078" w:name="_Toc530658714"/>
        <w:bookmarkStart w:id="5079" w:name="_Toc530662438"/>
        <w:bookmarkStart w:id="5080" w:name="_Toc530662905"/>
        <w:bookmarkStart w:id="5081" w:name="_Toc530679899"/>
        <w:bookmarkEnd w:id="5076"/>
        <w:bookmarkEnd w:id="5077"/>
        <w:bookmarkEnd w:id="5078"/>
        <w:bookmarkEnd w:id="5079"/>
        <w:bookmarkEnd w:id="5080"/>
        <w:bookmarkEnd w:id="5081"/>
      </w:del>
    </w:p>
    <w:p w14:paraId="705DE2AD" w14:textId="07B381B4" w:rsidR="00C95C85" w:rsidRPr="00B8788E" w:rsidDel="00D37715" w:rsidRDefault="00A61DB2">
      <w:pPr>
        <w:pStyle w:val="Heading5"/>
        <w:rPr>
          <w:del w:id="5082" w:author="phuong vu" w:date="2018-11-22T19:34:00Z"/>
          <w:lang w:val="en-US"/>
          <w:rPrChange w:id="5083" w:author="phuong vu" w:date="2018-11-15T17:59:00Z">
            <w:rPr>
              <w:del w:id="5084" w:author="phuong vu" w:date="2018-11-22T19:34:00Z"/>
            </w:rPr>
          </w:rPrChange>
        </w:rPr>
        <w:pPrChange w:id="5085" w:author="phuong vu" w:date="2018-11-15T17:59:00Z">
          <w:pPr>
            <w:pStyle w:val="Heading4"/>
          </w:pPr>
        </w:pPrChange>
      </w:pPr>
      <w:bookmarkStart w:id="5086" w:name="_Toc529744440"/>
      <w:bookmarkEnd w:id="5086"/>
      <w:del w:id="5087" w:author="phuong vu" w:date="2018-11-22T19:34:00Z">
        <w:r w:rsidDel="00D37715">
          <w:delText>Tìm kiếm và lọc quần áo theo loại có sẵn</w:delText>
        </w:r>
        <w:bookmarkStart w:id="5088" w:name="_Toc530679900"/>
        <w:bookmarkEnd w:id="5088"/>
      </w:del>
    </w:p>
    <w:p w14:paraId="69A9AF4F" w14:textId="56123556" w:rsidR="00A61DB2" w:rsidDel="00D37715" w:rsidRDefault="00A61DB2" w:rsidP="00A61DB2">
      <w:pPr>
        <w:pStyle w:val="Heading4"/>
        <w:rPr>
          <w:del w:id="5089" w:author="phuong vu" w:date="2018-11-22T19:34:00Z"/>
        </w:rPr>
      </w:pPr>
      <w:del w:id="5090" w:author="phuong vu" w:date="2018-11-22T19:34:00Z">
        <w:r w:rsidDel="00D37715">
          <w:delText>Tìm kiếm đơn hàng</w:delText>
        </w:r>
        <w:bookmarkStart w:id="5091" w:name="_Toc530679901"/>
        <w:bookmarkEnd w:id="5091"/>
      </w:del>
    </w:p>
    <w:p w14:paraId="3727CB41" w14:textId="22F433EE" w:rsidR="00EC45DD" w:rsidDel="00D37715" w:rsidRDefault="00EC45DD" w:rsidP="00EC45DD">
      <w:pPr>
        <w:pStyle w:val="Heading5"/>
        <w:rPr>
          <w:del w:id="5092" w:author="phuong vu" w:date="2018-11-22T19:34:00Z"/>
          <w:lang w:val="en-US"/>
        </w:rPr>
      </w:pPr>
      <w:del w:id="5093" w:author="phuong vu" w:date="2018-11-22T19:34:00Z">
        <w:r w:rsidDel="00D37715">
          <w:rPr>
            <w:lang w:val="en-US"/>
          </w:rPr>
          <w:delText>Mục đích</w:delText>
        </w:r>
        <w:bookmarkStart w:id="5094" w:name="_Toc530679902"/>
        <w:bookmarkEnd w:id="5094"/>
      </w:del>
    </w:p>
    <w:p w14:paraId="25FB8A66" w14:textId="78E696D7" w:rsidR="00EC45DD" w:rsidRPr="00E4365A" w:rsidDel="00D37715" w:rsidRDefault="00EC45DD" w:rsidP="00E4365A">
      <w:pPr>
        <w:ind w:firstLine="720"/>
        <w:rPr>
          <w:del w:id="5095" w:author="phuong vu" w:date="2018-11-22T19:34:00Z"/>
          <w:lang w:val="en-US"/>
        </w:rPr>
      </w:pPr>
      <w:del w:id="5096" w:author="phuong vu" w:date="2018-11-22T19:34:00Z">
        <w:r w:rsidDel="00D37715">
          <w:rPr>
            <w:lang w:val="en-US"/>
          </w:rPr>
          <w:delText>Chức năng tìm kiếm đơn hàng hỗ trờ người dùng nhận viên tìm kiếm các đơn hàng trong trường hợp họ không thể được trong danh sách các đơn hàng. Bên cạnh đó, nó còn được sử dụng trong trường hợp hỗ trợ người dùng nhận viên tìm kiếm ngay khi có yêu cầu từ người dùng khách hàng.</w:delText>
        </w:r>
        <w:bookmarkStart w:id="5097" w:name="_Toc530679903"/>
        <w:bookmarkEnd w:id="5097"/>
      </w:del>
    </w:p>
    <w:p w14:paraId="4E51B6CA" w14:textId="4D9B6EEC" w:rsidR="00EC45DD" w:rsidDel="00D37715" w:rsidRDefault="00EC45DD" w:rsidP="00EC45DD">
      <w:pPr>
        <w:pStyle w:val="Heading5"/>
        <w:rPr>
          <w:del w:id="5098" w:author="phuong vu" w:date="2018-11-22T19:34:00Z"/>
          <w:lang w:val="en-US"/>
        </w:rPr>
      </w:pPr>
      <w:del w:id="5099" w:author="phuong vu" w:date="2018-11-22T19:34:00Z">
        <w:r w:rsidDel="00D37715">
          <w:rPr>
            <w:lang w:val="en-US"/>
          </w:rPr>
          <w:delText>Giao diện</w:delText>
        </w:r>
        <w:bookmarkStart w:id="5100" w:name="_Toc530679904"/>
        <w:bookmarkEnd w:id="5100"/>
      </w:del>
    </w:p>
    <w:p w14:paraId="2B344533" w14:textId="41DCAE62" w:rsidR="00523613" w:rsidDel="00D37715" w:rsidRDefault="00523613" w:rsidP="0047465B">
      <w:pPr>
        <w:keepNext/>
        <w:rPr>
          <w:del w:id="5101" w:author="phuong vu" w:date="2018-11-22T19:34:00Z"/>
        </w:rPr>
      </w:pPr>
      <w:del w:id="5102" w:author="phuong vu" w:date="2018-11-22T19:34:00Z">
        <w:r w:rsidDel="00D37715">
          <w:rPr>
            <w:noProof/>
          </w:rPr>
          <w:drawing>
            <wp:inline distT="0" distB="0" distL="0" distR="0" wp14:anchorId="563529CF" wp14:editId="7D348559">
              <wp:extent cx="5579745" cy="23856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385695"/>
                      </a:xfrm>
                      <a:prstGeom prst="rect">
                        <a:avLst/>
                      </a:prstGeom>
                    </pic:spPr>
                  </pic:pic>
                </a:graphicData>
              </a:graphic>
            </wp:inline>
          </w:drawing>
        </w:r>
        <w:bookmarkStart w:id="5103" w:name="_Toc530679905"/>
        <w:bookmarkEnd w:id="5103"/>
      </w:del>
    </w:p>
    <w:p w14:paraId="3AD25041" w14:textId="2F379B03" w:rsidR="00523613" w:rsidRPr="0047465B" w:rsidDel="00D37715" w:rsidRDefault="00523613" w:rsidP="0047465B">
      <w:pPr>
        <w:pStyle w:val="Caption"/>
        <w:rPr>
          <w:del w:id="5104" w:author="phuong vu" w:date="2018-11-22T19:34:00Z"/>
          <w:szCs w:val="26"/>
          <w:lang w:val="en-US"/>
        </w:rPr>
      </w:pPr>
      <w:del w:id="5105" w:author="phuong vu" w:date="2018-11-22T19:34:00Z">
        <w:r w:rsidRPr="0047465B" w:rsidDel="00D37715">
          <w:rPr>
            <w:szCs w:val="26"/>
          </w:rPr>
          <w:delText xml:space="preserve">Hình </w:delText>
        </w:r>
      </w:del>
      <w:del w:id="5106"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17</w:delText>
        </w:r>
        <w:r w:rsidR="006C103E" w:rsidDel="00EC5005">
          <w:rPr>
            <w:szCs w:val="26"/>
          </w:rPr>
          <w:fldChar w:fldCharType="end"/>
        </w:r>
      </w:del>
      <w:del w:id="5107" w:author="phuong vu" w:date="2018-11-22T19:34:00Z">
        <w:r w:rsidRPr="0047465B" w:rsidDel="00D37715">
          <w:rPr>
            <w:szCs w:val="26"/>
            <w:lang w:val="en-US"/>
          </w:rPr>
          <w:delText xml:space="preserve"> Giao diện tìm kiếm</w:delText>
        </w:r>
        <w:bookmarkStart w:id="5108" w:name="_Toc530679906"/>
        <w:bookmarkEnd w:id="5108"/>
      </w:del>
    </w:p>
    <w:p w14:paraId="3114B308" w14:textId="73651326" w:rsidR="00EC45DD" w:rsidDel="00D37715" w:rsidRDefault="00EC45DD" w:rsidP="00E4365A">
      <w:pPr>
        <w:keepNext/>
        <w:rPr>
          <w:del w:id="5109" w:author="phuong vu" w:date="2018-11-22T19:34:00Z"/>
        </w:rPr>
      </w:pPr>
      <w:del w:id="5110" w:author="phuong vu" w:date="2018-11-22T19:34:00Z">
        <w:r w:rsidDel="00D37715">
          <w:rPr>
            <w:noProof/>
          </w:rPr>
          <w:drawing>
            <wp:inline distT="0" distB="0" distL="0" distR="0" wp14:anchorId="6BC0C324" wp14:editId="62EC945A">
              <wp:extent cx="5579745" cy="255841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558415"/>
                      </a:xfrm>
                      <a:prstGeom prst="rect">
                        <a:avLst/>
                      </a:prstGeom>
                    </pic:spPr>
                  </pic:pic>
                </a:graphicData>
              </a:graphic>
            </wp:inline>
          </w:drawing>
        </w:r>
        <w:bookmarkStart w:id="5111" w:name="_Toc530679907"/>
        <w:bookmarkEnd w:id="5111"/>
      </w:del>
    </w:p>
    <w:p w14:paraId="780455C0" w14:textId="1467DBE8" w:rsidR="00EC45DD" w:rsidDel="00D37715" w:rsidRDefault="00EC45DD" w:rsidP="00E4365A">
      <w:pPr>
        <w:pStyle w:val="Caption"/>
        <w:rPr>
          <w:del w:id="5112" w:author="phuong vu" w:date="2018-11-22T19:34:00Z"/>
          <w:szCs w:val="26"/>
          <w:lang w:val="en-US"/>
        </w:rPr>
      </w:pPr>
      <w:del w:id="5113" w:author="phuong vu" w:date="2018-11-22T19:34:00Z">
        <w:r w:rsidRPr="00E4365A" w:rsidDel="00D37715">
          <w:rPr>
            <w:szCs w:val="26"/>
          </w:rPr>
          <w:delText xml:space="preserve">Hình </w:delText>
        </w:r>
      </w:del>
      <w:del w:id="5114"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18</w:delText>
        </w:r>
        <w:r w:rsidR="006C103E" w:rsidDel="00EC5005">
          <w:rPr>
            <w:szCs w:val="26"/>
          </w:rPr>
          <w:fldChar w:fldCharType="end"/>
        </w:r>
      </w:del>
      <w:del w:id="5115" w:author="phuong vu" w:date="2018-11-22T19:34:00Z">
        <w:r w:rsidRPr="00E4365A" w:rsidDel="00D37715">
          <w:rPr>
            <w:szCs w:val="26"/>
            <w:lang w:val="en-US"/>
          </w:rPr>
          <w:delText xml:space="preserve"> Giao diện tìm kiếm đơn hàng</w:delText>
        </w:r>
        <w:r w:rsidR="00523613" w:rsidDel="00D37715">
          <w:rPr>
            <w:szCs w:val="26"/>
            <w:lang w:val="en-US"/>
          </w:rPr>
          <w:delText xml:space="preserve"> khi có kêt quả</w:delText>
        </w:r>
        <w:bookmarkStart w:id="5116" w:name="_Toc530679908"/>
        <w:bookmarkEnd w:id="5116"/>
      </w:del>
    </w:p>
    <w:p w14:paraId="3B7F4ACE" w14:textId="4D3992DD" w:rsidR="00E4365A" w:rsidDel="00D37715" w:rsidRDefault="00E4365A" w:rsidP="0047465B">
      <w:pPr>
        <w:keepNext/>
        <w:rPr>
          <w:del w:id="5117" w:author="phuong vu" w:date="2018-11-22T19:34:00Z"/>
        </w:rPr>
      </w:pPr>
      <w:del w:id="5118" w:author="phuong vu" w:date="2018-11-22T19:34:00Z">
        <w:r w:rsidDel="00D37715">
          <w:rPr>
            <w:noProof/>
          </w:rPr>
          <w:drawing>
            <wp:inline distT="0" distB="0" distL="0" distR="0" wp14:anchorId="2F743D6A" wp14:editId="290425A0">
              <wp:extent cx="5579745" cy="3115310"/>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115310"/>
                      </a:xfrm>
                      <a:prstGeom prst="rect">
                        <a:avLst/>
                      </a:prstGeom>
                    </pic:spPr>
                  </pic:pic>
                </a:graphicData>
              </a:graphic>
            </wp:inline>
          </w:drawing>
        </w:r>
        <w:bookmarkStart w:id="5119" w:name="_Toc530679909"/>
        <w:bookmarkEnd w:id="5119"/>
      </w:del>
    </w:p>
    <w:p w14:paraId="7FFBDCFD" w14:textId="6B510638" w:rsidR="00E4365A" w:rsidRPr="00523613" w:rsidDel="00D37715" w:rsidRDefault="00E4365A" w:rsidP="00523613">
      <w:pPr>
        <w:pStyle w:val="Caption"/>
        <w:rPr>
          <w:del w:id="5120" w:author="phuong vu" w:date="2018-11-22T19:34:00Z"/>
          <w:szCs w:val="26"/>
          <w:lang w:val="en-US"/>
        </w:rPr>
      </w:pPr>
      <w:del w:id="5121" w:author="phuong vu" w:date="2018-11-22T19:34:00Z">
        <w:r w:rsidRPr="0047465B" w:rsidDel="00D37715">
          <w:rPr>
            <w:szCs w:val="26"/>
          </w:rPr>
          <w:delText xml:space="preserve">Hình </w:delText>
        </w:r>
      </w:del>
      <w:del w:id="5122"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19</w:delText>
        </w:r>
        <w:r w:rsidR="006C103E" w:rsidDel="00EC5005">
          <w:rPr>
            <w:szCs w:val="26"/>
          </w:rPr>
          <w:fldChar w:fldCharType="end"/>
        </w:r>
      </w:del>
      <w:del w:id="5123" w:author="phuong vu" w:date="2018-11-22T19:34:00Z">
        <w:r w:rsidRPr="0047465B" w:rsidDel="00D37715">
          <w:rPr>
            <w:szCs w:val="26"/>
            <w:lang w:val="en-US"/>
          </w:rPr>
          <w:delText xml:space="preserve"> Giao diện tìm kiếm khi QR Code được bật</w:delText>
        </w:r>
        <w:bookmarkStart w:id="5124" w:name="_Toc530679910"/>
        <w:bookmarkEnd w:id="5124"/>
      </w:del>
    </w:p>
    <w:p w14:paraId="7BFE403F" w14:textId="1A6C4838" w:rsidR="00EC45DD" w:rsidDel="00D37715" w:rsidRDefault="00EC45DD" w:rsidP="00EC45DD">
      <w:pPr>
        <w:pStyle w:val="Heading5"/>
        <w:rPr>
          <w:del w:id="5125" w:author="phuong vu" w:date="2018-11-22T19:34:00Z"/>
          <w:lang w:val="en-US"/>
        </w:rPr>
      </w:pPr>
      <w:del w:id="5126" w:author="phuong vu" w:date="2018-11-22T19:34:00Z">
        <w:r w:rsidDel="00D37715">
          <w:rPr>
            <w:lang w:val="en-US"/>
          </w:rPr>
          <w:delText>Các thành phần giao diện</w:delText>
        </w:r>
        <w:bookmarkStart w:id="5127" w:name="_Toc530679911"/>
        <w:bookmarkEnd w:id="5127"/>
      </w:del>
    </w:p>
    <w:tbl>
      <w:tblPr>
        <w:tblStyle w:val="TableGrid"/>
        <w:tblW w:w="0" w:type="auto"/>
        <w:tblLook w:val="04A0" w:firstRow="1" w:lastRow="0" w:firstColumn="1" w:lastColumn="0" w:noHBand="0" w:noVBand="1"/>
      </w:tblPr>
      <w:tblGrid>
        <w:gridCol w:w="805"/>
        <w:gridCol w:w="1980"/>
        <w:gridCol w:w="2970"/>
        <w:gridCol w:w="1266"/>
        <w:gridCol w:w="1756"/>
      </w:tblGrid>
      <w:tr w:rsidR="00A604BA" w:rsidDel="00D37715" w14:paraId="4842BF5B" w14:textId="56568DA4" w:rsidTr="00E4365A">
        <w:trPr>
          <w:del w:id="5128" w:author="phuong vu" w:date="2018-11-22T19:34:00Z"/>
        </w:trPr>
        <w:tc>
          <w:tcPr>
            <w:tcW w:w="805" w:type="dxa"/>
            <w:vAlign w:val="center"/>
          </w:tcPr>
          <w:p w14:paraId="71E5988C" w14:textId="7D7195AE" w:rsidR="00A604BA" w:rsidRPr="007F1EF1" w:rsidDel="00D37715" w:rsidRDefault="00A604BA" w:rsidP="00E4365A">
            <w:pPr>
              <w:spacing w:line="360" w:lineRule="auto"/>
              <w:jc w:val="center"/>
              <w:rPr>
                <w:del w:id="5129" w:author="phuong vu" w:date="2018-11-22T19:34:00Z"/>
                <w:b/>
                <w:lang w:val="en-US"/>
              </w:rPr>
            </w:pPr>
            <w:del w:id="5130" w:author="phuong vu" w:date="2018-11-22T19:34:00Z">
              <w:r w:rsidRPr="007F1EF1" w:rsidDel="00D37715">
                <w:rPr>
                  <w:b/>
                  <w:lang w:val="en-US"/>
                </w:rPr>
                <w:delText>STT</w:delText>
              </w:r>
              <w:bookmarkStart w:id="5131" w:name="_Toc530679912"/>
              <w:bookmarkEnd w:id="5131"/>
            </w:del>
          </w:p>
        </w:tc>
        <w:tc>
          <w:tcPr>
            <w:tcW w:w="1980" w:type="dxa"/>
            <w:vAlign w:val="center"/>
          </w:tcPr>
          <w:p w14:paraId="101A24C1" w14:textId="2377B3F2" w:rsidR="00A604BA" w:rsidRPr="007F1EF1" w:rsidDel="00D37715" w:rsidRDefault="00A604BA" w:rsidP="00E4365A">
            <w:pPr>
              <w:spacing w:line="360" w:lineRule="auto"/>
              <w:jc w:val="center"/>
              <w:rPr>
                <w:del w:id="5132" w:author="phuong vu" w:date="2018-11-22T19:34:00Z"/>
                <w:b/>
                <w:lang w:val="en-US"/>
              </w:rPr>
            </w:pPr>
            <w:del w:id="5133" w:author="phuong vu" w:date="2018-11-22T19:34:00Z">
              <w:r w:rsidRPr="007F1EF1" w:rsidDel="00D37715">
                <w:rPr>
                  <w:b/>
                  <w:lang w:val="en-US"/>
                </w:rPr>
                <w:delText>Loại điều khiển</w:delText>
              </w:r>
              <w:bookmarkStart w:id="5134" w:name="_Toc530679913"/>
              <w:bookmarkEnd w:id="5134"/>
            </w:del>
          </w:p>
        </w:tc>
        <w:tc>
          <w:tcPr>
            <w:tcW w:w="2970" w:type="dxa"/>
            <w:vAlign w:val="center"/>
          </w:tcPr>
          <w:p w14:paraId="5600B72F" w14:textId="56FFBB8A" w:rsidR="00A604BA" w:rsidRPr="007F1EF1" w:rsidDel="00D37715" w:rsidRDefault="00A604BA" w:rsidP="00E4365A">
            <w:pPr>
              <w:spacing w:line="360" w:lineRule="auto"/>
              <w:jc w:val="center"/>
              <w:rPr>
                <w:del w:id="5135" w:author="phuong vu" w:date="2018-11-22T19:34:00Z"/>
                <w:b/>
                <w:lang w:val="en-US"/>
              </w:rPr>
            </w:pPr>
            <w:del w:id="5136" w:author="phuong vu" w:date="2018-11-22T19:34:00Z">
              <w:r w:rsidRPr="007F1EF1" w:rsidDel="00D37715">
                <w:rPr>
                  <w:b/>
                  <w:lang w:val="en-US"/>
                </w:rPr>
                <w:delText>Nội dung thực hiện</w:delText>
              </w:r>
              <w:bookmarkStart w:id="5137" w:name="_Toc530679914"/>
              <w:bookmarkEnd w:id="5137"/>
            </w:del>
          </w:p>
        </w:tc>
        <w:tc>
          <w:tcPr>
            <w:tcW w:w="1266" w:type="dxa"/>
            <w:vAlign w:val="center"/>
          </w:tcPr>
          <w:p w14:paraId="74807351" w14:textId="79074338" w:rsidR="00A604BA" w:rsidRPr="007F1EF1" w:rsidDel="00D37715" w:rsidRDefault="00A604BA" w:rsidP="00E4365A">
            <w:pPr>
              <w:spacing w:line="360" w:lineRule="auto"/>
              <w:jc w:val="center"/>
              <w:rPr>
                <w:del w:id="5138" w:author="phuong vu" w:date="2018-11-22T19:34:00Z"/>
                <w:b/>
                <w:lang w:val="en-US"/>
              </w:rPr>
            </w:pPr>
            <w:del w:id="5139" w:author="phuong vu" w:date="2018-11-22T19:34:00Z">
              <w:r w:rsidRPr="007F1EF1" w:rsidDel="00D37715">
                <w:rPr>
                  <w:b/>
                  <w:lang w:val="en-US"/>
                </w:rPr>
                <w:delText>Giá trị mặc định</w:delText>
              </w:r>
              <w:bookmarkStart w:id="5140" w:name="_Toc530679915"/>
              <w:bookmarkEnd w:id="5140"/>
            </w:del>
          </w:p>
        </w:tc>
        <w:tc>
          <w:tcPr>
            <w:tcW w:w="1756" w:type="dxa"/>
            <w:vAlign w:val="center"/>
          </w:tcPr>
          <w:p w14:paraId="7ED4E42E" w14:textId="7D76EC5C" w:rsidR="00A604BA" w:rsidRPr="007F1EF1" w:rsidDel="00D37715" w:rsidRDefault="00A604BA" w:rsidP="00E4365A">
            <w:pPr>
              <w:spacing w:line="360" w:lineRule="auto"/>
              <w:jc w:val="center"/>
              <w:rPr>
                <w:del w:id="5141" w:author="phuong vu" w:date="2018-11-22T19:34:00Z"/>
                <w:b/>
                <w:lang w:val="en-US"/>
              </w:rPr>
            </w:pPr>
            <w:del w:id="5142" w:author="phuong vu" w:date="2018-11-22T19:34:00Z">
              <w:r w:rsidRPr="007F1EF1" w:rsidDel="00D37715">
                <w:rPr>
                  <w:b/>
                  <w:lang w:val="en-US"/>
                </w:rPr>
                <w:delText>Lưu ý</w:delText>
              </w:r>
              <w:bookmarkStart w:id="5143" w:name="_Toc530679916"/>
              <w:bookmarkEnd w:id="5143"/>
            </w:del>
          </w:p>
        </w:tc>
        <w:bookmarkStart w:id="5144" w:name="_Toc530679917"/>
        <w:bookmarkEnd w:id="5144"/>
      </w:tr>
      <w:tr w:rsidR="00A604BA" w:rsidDel="00D37715" w14:paraId="1B86074A" w14:textId="792CD643" w:rsidTr="00E4365A">
        <w:trPr>
          <w:del w:id="5145" w:author="phuong vu" w:date="2018-11-22T19:34:00Z"/>
        </w:trPr>
        <w:tc>
          <w:tcPr>
            <w:tcW w:w="805" w:type="dxa"/>
          </w:tcPr>
          <w:p w14:paraId="43B3EFA2" w14:textId="6A3E998A" w:rsidR="00A604BA" w:rsidDel="00D37715" w:rsidRDefault="00A604BA" w:rsidP="00E4365A">
            <w:pPr>
              <w:spacing w:line="360" w:lineRule="auto"/>
              <w:jc w:val="center"/>
              <w:rPr>
                <w:del w:id="5146" w:author="phuong vu" w:date="2018-11-22T19:34:00Z"/>
                <w:lang w:val="en-US"/>
              </w:rPr>
            </w:pPr>
            <w:del w:id="5147" w:author="phuong vu" w:date="2018-11-22T19:34:00Z">
              <w:r w:rsidDel="00D37715">
                <w:rPr>
                  <w:lang w:val="en-US"/>
                </w:rPr>
                <w:delText>1</w:delText>
              </w:r>
              <w:bookmarkStart w:id="5148" w:name="_Toc530679918"/>
              <w:bookmarkEnd w:id="5148"/>
            </w:del>
          </w:p>
        </w:tc>
        <w:tc>
          <w:tcPr>
            <w:tcW w:w="1980" w:type="dxa"/>
          </w:tcPr>
          <w:p w14:paraId="68FCF111" w14:textId="3C8D6B36" w:rsidR="00A604BA" w:rsidDel="00D37715" w:rsidRDefault="00A604BA" w:rsidP="00E4365A">
            <w:pPr>
              <w:spacing w:line="360" w:lineRule="auto"/>
              <w:rPr>
                <w:del w:id="5149" w:author="phuong vu" w:date="2018-11-22T19:34:00Z"/>
                <w:lang w:val="en-US"/>
              </w:rPr>
            </w:pPr>
            <w:del w:id="5150" w:author="phuong vu" w:date="2018-11-22T19:34:00Z">
              <w:r w:rsidDel="00D37715">
                <w:rPr>
                  <w:lang w:val="en-US"/>
                </w:rPr>
                <w:delText>image</w:delText>
              </w:r>
              <w:bookmarkStart w:id="5151" w:name="_Toc530679919"/>
              <w:bookmarkEnd w:id="5151"/>
            </w:del>
          </w:p>
        </w:tc>
        <w:tc>
          <w:tcPr>
            <w:tcW w:w="2970" w:type="dxa"/>
          </w:tcPr>
          <w:p w14:paraId="4AB90380" w14:textId="5570EB36" w:rsidR="00A604BA" w:rsidDel="00D37715" w:rsidRDefault="00A604BA" w:rsidP="00E4365A">
            <w:pPr>
              <w:spacing w:line="360" w:lineRule="auto"/>
              <w:rPr>
                <w:del w:id="5152" w:author="phuong vu" w:date="2018-11-22T19:34:00Z"/>
                <w:lang w:val="en-US"/>
              </w:rPr>
            </w:pPr>
            <w:del w:id="5153" w:author="phuong vu" w:date="2018-11-22T19:34:00Z">
              <w:r w:rsidDel="00D37715">
                <w:rPr>
                  <w:lang w:val="en-US"/>
                </w:rPr>
                <w:delText>Quét QR Code</w:delText>
              </w:r>
              <w:bookmarkStart w:id="5154" w:name="_Toc530679920"/>
              <w:bookmarkEnd w:id="5154"/>
            </w:del>
          </w:p>
        </w:tc>
        <w:tc>
          <w:tcPr>
            <w:tcW w:w="1266" w:type="dxa"/>
          </w:tcPr>
          <w:p w14:paraId="36C815AD" w14:textId="67FC4A9C" w:rsidR="00A604BA" w:rsidDel="00D37715" w:rsidRDefault="00A604BA" w:rsidP="00E4365A">
            <w:pPr>
              <w:spacing w:line="360" w:lineRule="auto"/>
              <w:rPr>
                <w:del w:id="5155" w:author="phuong vu" w:date="2018-11-22T19:34:00Z"/>
                <w:lang w:val="en-US"/>
              </w:rPr>
            </w:pPr>
            <w:bookmarkStart w:id="5156" w:name="_Toc530679921"/>
            <w:bookmarkEnd w:id="5156"/>
          </w:p>
        </w:tc>
        <w:tc>
          <w:tcPr>
            <w:tcW w:w="1756" w:type="dxa"/>
          </w:tcPr>
          <w:p w14:paraId="34F44EF6" w14:textId="54C73443" w:rsidR="00A604BA" w:rsidDel="00D37715" w:rsidRDefault="00A604BA" w:rsidP="00E4365A">
            <w:pPr>
              <w:spacing w:line="360" w:lineRule="auto"/>
              <w:rPr>
                <w:del w:id="5157" w:author="phuong vu" w:date="2018-11-22T19:34:00Z"/>
                <w:lang w:val="en-US"/>
              </w:rPr>
            </w:pPr>
            <w:bookmarkStart w:id="5158" w:name="_Toc530679922"/>
            <w:bookmarkEnd w:id="5158"/>
          </w:p>
        </w:tc>
        <w:bookmarkStart w:id="5159" w:name="_Toc530679923"/>
        <w:bookmarkEnd w:id="5159"/>
      </w:tr>
      <w:tr w:rsidR="00A604BA" w:rsidDel="00D37715" w14:paraId="6A65765D" w14:textId="0E54FCBF" w:rsidTr="00E4365A">
        <w:trPr>
          <w:del w:id="5160" w:author="phuong vu" w:date="2018-11-22T19:34:00Z"/>
        </w:trPr>
        <w:tc>
          <w:tcPr>
            <w:tcW w:w="805" w:type="dxa"/>
          </w:tcPr>
          <w:p w14:paraId="7FD26624" w14:textId="45CF7296" w:rsidR="00A604BA" w:rsidDel="00D37715" w:rsidRDefault="00A604BA" w:rsidP="00E4365A">
            <w:pPr>
              <w:spacing w:line="360" w:lineRule="auto"/>
              <w:jc w:val="center"/>
              <w:rPr>
                <w:del w:id="5161" w:author="phuong vu" w:date="2018-11-22T19:34:00Z"/>
                <w:lang w:val="en-US"/>
              </w:rPr>
            </w:pPr>
            <w:del w:id="5162" w:author="phuong vu" w:date="2018-11-22T19:34:00Z">
              <w:r w:rsidDel="00D37715">
                <w:rPr>
                  <w:lang w:val="en-US"/>
                </w:rPr>
                <w:delText>2</w:delText>
              </w:r>
              <w:bookmarkStart w:id="5163" w:name="_Toc530679924"/>
              <w:bookmarkEnd w:id="5163"/>
            </w:del>
          </w:p>
        </w:tc>
        <w:tc>
          <w:tcPr>
            <w:tcW w:w="1980" w:type="dxa"/>
          </w:tcPr>
          <w:p w14:paraId="45A55F20" w14:textId="39D93B68" w:rsidR="00A604BA" w:rsidDel="00D37715" w:rsidRDefault="00A604BA" w:rsidP="00E4365A">
            <w:pPr>
              <w:spacing w:line="360" w:lineRule="auto"/>
              <w:rPr>
                <w:del w:id="5164" w:author="phuong vu" w:date="2018-11-22T19:34:00Z"/>
                <w:lang w:val="en-US"/>
              </w:rPr>
            </w:pPr>
            <w:del w:id="5165" w:author="phuong vu" w:date="2018-11-22T19:34:00Z">
              <w:r w:rsidDel="00D37715">
                <w:rPr>
                  <w:lang w:val="en-US"/>
                </w:rPr>
                <w:delText>inputText</w:delText>
              </w:r>
              <w:bookmarkStart w:id="5166" w:name="_Toc530679925"/>
              <w:bookmarkEnd w:id="5166"/>
            </w:del>
          </w:p>
        </w:tc>
        <w:tc>
          <w:tcPr>
            <w:tcW w:w="2970" w:type="dxa"/>
          </w:tcPr>
          <w:p w14:paraId="743F25C4" w14:textId="707BBBCD" w:rsidR="00A604BA" w:rsidDel="00D37715" w:rsidRDefault="00A604BA" w:rsidP="00E4365A">
            <w:pPr>
              <w:spacing w:line="360" w:lineRule="auto"/>
              <w:rPr>
                <w:del w:id="5167" w:author="phuong vu" w:date="2018-11-22T19:34:00Z"/>
                <w:lang w:val="en-US"/>
              </w:rPr>
            </w:pPr>
            <w:del w:id="5168" w:author="phuong vu" w:date="2018-11-22T19:34:00Z">
              <w:r w:rsidDel="00D37715">
                <w:rPr>
                  <w:lang w:val="en-US"/>
                </w:rPr>
                <w:delText>Nhập tên khách hàng</w:delText>
              </w:r>
              <w:bookmarkStart w:id="5169" w:name="_Toc530679926"/>
              <w:bookmarkEnd w:id="5169"/>
            </w:del>
          </w:p>
        </w:tc>
        <w:tc>
          <w:tcPr>
            <w:tcW w:w="1266" w:type="dxa"/>
          </w:tcPr>
          <w:p w14:paraId="3598B38F" w14:textId="55E0A61A" w:rsidR="00A604BA" w:rsidDel="00D37715" w:rsidRDefault="00A604BA" w:rsidP="00E4365A">
            <w:pPr>
              <w:spacing w:line="360" w:lineRule="auto"/>
              <w:rPr>
                <w:del w:id="5170" w:author="phuong vu" w:date="2018-11-22T19:34:00Z"/>
                <w:lang w:val="en-US"/>
              </w:rPr>
            </w:pPr>
            <w:bookmarkStart w:id="5171" w:name="_Toc530679927"/>
            <w:bookmarkEnd w:id="5171"/>
          </w:p>
        </w:tc>
        <w:tc>
          <w:tcPr>
            <w:tcW w:w="1756" w:type="dxa"/>
          </w:tcPr>
          <w:p w14:paraId="3E2D4965" w14:textId="26510C63" w:rsidR="00A604BA" w:rsidDel="00D37715" w:rsidRDefault="00A604BA" w:rsidP="00E4365A">
            <w:pPr>
              <w:spacing w:line="360" w:lineRule="auto"/>
              <w:rPr>
                <w:del w:id="5172" w:author="phuong vu" w:date="2018-11-22T19:34:00Z"/>
                <w:lang w:val="en-US"/>
              </w:rPr>
            </w:pPr>
            <w:bookmarkStart w:id="5173" w:name="_Toc530679928"/>
            <w:bookmarkEnd w:id="5173"/>
          </w:p>
        </w:tc>
        <w:bookmarkStart w:id="5174" w:name="_Toc530679929"/>
        <w:bookmarkEnd w:id="5174"/>
      </w:tr>
      <w:tr w:rsidR="00A604BA" w:rsidDel="00D37715" w14:paraId="7FD8A145" w14:textId="702DD95A" w:rsidTr="00E4365A">
        <w:trPr>
          <w:del w:id="5175" w:author="phuong vu" w:date="2018-11-22T19:34:00Z"/>
        </w:trPr>
        <w:tc>
          <w:tcPr>
            <w:tcW w:w="805" w:type="dxa"/>
          </w:tcPr>
          <w:p w14:paraId="517AC359" w14:textId="1FBAC398" w:rsidR="00A604BA" w:rsidDel="00D37715" w:rsidRDefault="00A604BA" w:rsidP="00E4365A">
            <w:pPr>
              <w:spacing w:line="360" w:lineRule="auto"/>
              <w:jc w:val="center"/>
              <w:rPr>
                <w:del w:id="5176" w:author="phuong vu" w:date="2018-11-22T19:34:00Z"/>
                <w:lang w:val="en-US"/>
              </w:rPr>
            </w:pPr>
            <w:del w:id="5177" w:author="phuong vu" w:date="2018-11-22T19:34:00Z">
              <w:r w:rsidDel="00D37715">
                <w:rPr>
                  <w:lang w:val="en-US"/>
                </w:rPr>
                <w:delText>3</w:delText>
              </w:r>
              <w:bookmarkStart w:id="5178" w:name="_Toc530679930"/>
              <w:bookmarkEnd w:id="5178"/>
            </w:del>
          </w:p>
        </w:tc>
        <w:tc>
          <w:tcPr>
            <w:tcW w:w="1980" w:type="dxa"/>
          </w:tcPr>
          <w:p w14:paraId="6DA506F2" w14:textId="07F9BAB7" w:rsidR="00A604BA" w:rsidDel="00D37715" w:rsidRDefault="00A604BA" w:rsidP="00E4365A">
            <w:pPr>
              <w:spacing w:line="360" w:lineRule="auto"/>
              <w:rPr>
                <w:del w:id="5179" w:author="phuong vu" w:date="2018-11-22T19:34:00Z"/>
                <w:lang w:val="en-US"/>
              </w:rPr>
            </w:pPr>
            <w:del w:id="5180" w:author="phuong vu" w:date="2018-11-22T19:34:00Z">
              <w:r w:rsidDel="00D37715">
                <w:rPr>
                  <w:lang w:val="en-US"/>
                </w:rPr>
                <w:delText>inputText</w:delText>
              </w:r>
              <w:bookmarkStart w:id="5181" w:name="_Toc530679931"/>
              <w:bookmarkEnd w:id="5181"/>
            </w:del>
          </w:p>
        </w:tc>
        <w:tc>
          <w:tcPr>
            <w:tcW w:w="2970" w:type="dxa"/>
          </w:tcPr>
          <w:p w14:paraId="6F08550B" w14:textId="1F2A939E" w:rsidR="00A604BA" w:rsidDel="00D37715" w:rsidRDefault="00A604BA" w:rsidP="00E4365A">
            <w:pPr>
              <w:spacing w:line="360" w:lineRule="auto"/>
              <w:rPr>
                <w:del w:id="5182" w:author="phuong vu" w:date="2018-11-22T19:34:00Z"/>
                <w:lang w:val="en-US"/>
              </w:rPr>
            </w:pPr>
            <w:del w:id="5183" w:author="phuong vu" w:date="2018-11-22T19:34:00Z">
              <w:r w:rsidDel="00D37715">
                <w:rPr>
                  <w:lang w:val="en-US"/>
                </w:rPr>
                <w:delText>Nhập ID đơn hàng</w:delText>
              </w:r>
              <w:bookmarkStart w:id="5184" w:name="_Toc530679932"/>
              <w:bookmarkEnd w:id="5184"/>
            </w:del>
          </w:p>
        </w:tc>
        <w:tc>
          <w:tcPr>
            <w:tcW w:w="1266" w:type="dxa"/>
          </w:tcPr>
          <w:p w14:paraId="2DB36CD3" w14:textId="3F6DDCB4" w:rsidR="00A604BA" w:rsidDel="00D37715" w:rsidRDefault="00A604BA" w:rsidP="00E4365A">
            <w:pPr>
              <w:spacing w:line="360" w:lineRule="auto"/>
              <w:rPr>
                <w:del w:id="5185" w:author="phuong vu" w:date="2018-11-22T19:34:00Z"/>
                <w:lang w:val="en-US"/>
              </w:rPr>
            </w:pPr>
            <w:bookmarkStart w:id="5186" w:name="_Toc530679933"/>
            <w:bookmarkEnd w:id="5186"/>
          </w:p>
        </w:tc>
        <w:tc>
          <w:tcPr>
            <w:tcW w:w="1756" w:type="dxa"/>
          </w:tcPr>
          <w:p w14:paraId="5762AECC" w14:textId="74B8CA17" w:rsidR="00A604BA" w:rsidDel="00D37715" w:rsidRDefault="00A604BA" w:rsidP="00E4365A">
            <w:pPr>
              <w:spacing w:line="360" w:lineRule="auto"/>
              <w:rPr>
                <w:del w:id="5187" w:author="phuong vu" w:date="2018-11-22T19:34:00Z"/>
                <w:lang w:val="en-US"/>
              </w:rPr>
            </w:pPr>
            <w:bookmarkStart w:id="5188" w:name="_Toc530679934"/>
            <w:bookmarkEnd w:id="5188"/>
          </w:p>
        </w:tc>
        <w:bookmarkStart w:id="5189" w:name="_Toc530679935"/>
        <w:bookmarkEnd w:id="5189"/>
      </w:tr>
      <w:tr w:rsidR="00A604BA" w:rsidDel="00D37715" w14:paraId="5FCC861B" w14:textId="78AF2A6A" w:rsidTr="00E4365A">
        <w:trPr>
          <w:del w:id="5190" w:author="phuong vu" w:date="2018-11-22T19:34:00Z"/>
        </w:trPr>
        <w:tc>
          <w:tcPr>
            <w:tcW w:w="805" w:type="dxa"/>
          </w:tcPr>
          <w:p w14:paraId="42D989A3" w14:textId="330C5D1A" w:rsidR="00A604BA" w:rsidDel="00D37715" w:rsidRDefault="00A604BA" w:rsidP="00E4365A">
            <w:pPr>
              <w:spacing w:line="360" w:lineRule="auto"/>
              <w:jc w:val="center"/>
              <w:rPr>
                <w:del w:id="5191" w:author="phuong vu" w:date="2018-11-22T19:34:00Z"/>
                <w:lang w:val="en-US"/>
              </w:rPr>
            </w:pPr>
            <w:del w:id="5192" w:author="phuong vu" w:date="2018-11-22T19:34:00Z">
              <w:r w:rsidDel="00D37715">
                <w:rPr>
                  <w:lang w:val="en-US"/>
                </w:rPr>
                <w:delText>4</w:delText>
              </w:r>
              <w:bookmarkStart w:id="5193" w:name="_Toc530679936"/>
              <w:bookmarkEnd w:id="5193"/>
            </w:del>
          </w:p>
        </w:tc>
        <w:tc>
          <w:tcPr>
            <w:tcW w:w="1980" w:type="dxa"/>
          </w:tcPr>
          <w:p w14:paraId="2E821978" w14:textId="016CF228" w:rsidR="00A604BA" w:rsidDel="00D37715" w:rsidRDefault="00A604BA" w:rsidP="00E4365A">
            <w:pPr>
              <w:spacing w:line="360" w:lineRule="auto"/>
              <w:rPr>
                <w:del w:id="5194" w:author="phuong vu" w:date="2018-11-22T19:34:00Z"/>
                <w:lang w:val="en-US"/>
              </w:rPr>
            </w:pPr>
            <w:del w:id="5195" w:author="phuong vu" w:date="2018-11-22T19:34:00Z">
              <w:r w:rsidDel="00D37715">
                <w:rPr>
                  <w:lang w:val="en-US"/>
                </w:rPr>
                <w:delText>Button</w:delText>
              </w:r>
              <w:bookmarkStart w:id="5196" w:name="_Toc530679937"/>
              <w:bookmarkEnd w:id="5196"/>
            </w:del>
          </w:p>
        </w:tc>
        <w:tc>
          <w:tcPr>
            <w:tcW w:w="2970" w:type="dxa"/>
          </w:tcPr>
          <w:p w14:paraId="5017DDFE" w14:textId="3F4F16EA" w:rsidR="00A604BA" w:rsidDel="00D37715" w:rsidRDefault="00A604BA" w:rsidP="00E4365A">
            <w:pPr>
              <w:spacing w:line="360" w:lineRule="auto"/>
              <w:rPr>
                <w:del w:id="5197" w:author="phuong vu" w:date="2018-11-22T19:34:00Z"/>
                <w:lang w:val="en-US"/>
              </w:rPr>
            </w:pPr>
            <w:del w:id="5198" w:author="phuong vu" w:date="2018-11-22T19:34:00Z">
              <w:r w:rsidDel="00D37715">
                <w:rPr>
                  <w:lang w:val="en-US"/>
                </w:rPr>
                <w:delText>Tìm kiếm</w:delText>
              </w:r>
              <w:bookmarkStart w:id="5199" w:name="_Toc530679938"/>
              <w:bookmarkEnd w:id="5199"/>
            </w:del>
          </w:p>
        </w:tc>
        <w:tc>
          <w:tcPr>
            <w:tcW w:w="1266" w:type="dxa"/>
          </w:tcPr>
          <w:p w14:paraId="3EAC4B77" w14:textId="582ED849" w:rsidR="00A604BA" w:rsidDel="00D37715" w:rsidRDefault="00A604BA" w:rsidP="00E4365A">
            <w:pPr>
              <w:spacing w:line="360" w:lineRule="auto"/>
              <w:rPr>
                <w:del w:id="5200" w:author="phuong vu" w:date="2018-11-22T19:34:00Z"/>
                <w:lang w:val="en-US"/>
              </w:rPr>
            </w:pPr>
            <w:bookmarkStart w:id="5201" w:name="_Toc530679939"/>
            <w:bookmarkEnd w:id="5201"/>
          </w:p>
        </w:tc>
        <w:tc>
          <w:tcPr>
            <w:tcW w:w="1756" w:type="dxa"/>
          </w:tcPr>
          <w:p w14:paraId="72D7E72C" w14:textId="182C5B16" w:rsidR="00A604BA" w:rsidDel="00D37715" w:rsidRDefault="00A604BA" w:rsidP="00E4365A">
            <w:pPr>
              <w:spacing w:line="360" w:lineRule="auto"/>
              <w:rPr>
                <w:del w:id="5202" w:author="phuong vu" w:date="2018-11-22T19:34:00Z"/>
                <w:lang w:val="en-US"/>
              </w:rPr>
            </w:pPr>
            <w:bookmarkStart w:id="5203" w:name="_Toc530679940"/>
            <w:bookmarkEnd w:id="5203"/>
          </w:p>
        </w:tc>
        <w:bookmarkStart w:id="5204" w:name="_Toc530679941"/>
        <w:bookmarkEnd w:id="5204"/>
      </w:tr>
      <w:tr w:rsidR="00A604BA" w:rsidDel="00D37715" w14:paraId="1556CB6D" w14:textId="46094FE1" w:rsidTr="00E4365A">
        <w:trPr>
          <w:del w:id="5205" w:author="phuong vu" w:date="2018-11-22T19:34:00Z"/>
        </w:trPr>
        <w:tc>
          <w:tcPr>
            <w:tcW w:w="805" w:type="dxa"/>
          </w:tcPr>
          <w:p w14:paraId="16E8581B" w14:textId="2515CA63" w:rsidR="00A604BA" w:rsidDel="00D37715" w:rsidRDefault="00A604BA" w:rsidP="00E4365A">
            <w:pPr>
              <w:spacing w:line="360" w:lineRule="auto"/>
              <w:jc w:val="center"/>
              <w:rPr>
                <w:del w:id="5206" w:author="phuong vu" w:date="2018-11-22T19:34:00Z"/>
                <w:lang w:val="en-US"/>
              </w:rPr>
            </w:pPr>
            <w:del w:id="5207" w:author="phuong vu" w:date="2018-11-22T19:34:00Z">
              <w:r w:rsidDel="00D37715">
                <w:rPr>
                  <w:lang w:val="en-US"/>
                </w:rPr>
                <w:delText>5</w:delText>
              </w:r>
              <w:bookmarkStart w:id="5208" w:name="_Toc530679942"/>
              <w:bookmarkEnd w:id="5208"/>
            </w:del>
          </w:p>
        </w:tc>
        <w:tc>
          <w:tcPr>
            <w:tcW w:w="1980" w:type="dxa"/>
          </w:tcPr>
          <w:p w14:paraId="6A88CEA9" w14:textId="77B47D0F" w:rsidR="00A604BA" w:rsidDel="00D37715" w:rsidRDefault="00A604BA" w:rsidP="00E4365A">
            <w:pPr>
              <w:spacing w:line="360" w:lineRule="auto"/>
              <w:rPr>
                <w:del w:id="5209" w:author="phuong vu" w:date="2018-11-22T19:34:00Z"/>
                <w:lang w:val="en-US"/>
              </w:rPr>
            </w:pPr>
            <w:del w:id="5210" w:author="phuong vu" w:date="2018-11-22T19:34:00Z">
              <w:r w:rsidDel="00D37715">
                <w:rPr>
                  <w:lang w:val="en-US"/>
                </w:rPr>
                <w:delText>textView</w:delText>
              </w:r>
              <w:bookmarkStart w:id="5211" w:name="_Toc530679943"/>
              <w:bookmarkEnd w:id="5211"/>
            </w:del>
          </w:p>
        </w:tc>
        <w:tc>
          <w:tcPr>
            <w:tcW w:w="2970" w:type="dxa"/>
          </w:tcPr>
          <w:p w14:paraId="1D6D14D8" w14:textId="342E1339" w:rsidR="00A604BA" w:rsidDel="00D37715" w:rsidRDefault="00A604BA" w:rsidP="00E4365A">
            <w:pPr>
              <w:spacing w:line="360" w:lineRule="auto"/>
              <w:rPr>
                <w:del w:id="5212" w:author="phuong vu" w:date="2018-11-22T19:34:00Z"/>
                <w:lang w:val="en-US"/>
              </w:rPr>
            </w:pPr>
            <w:del w:id="5213" w:author="phuong vu" w:date="2018-11-22T19:34:00Z">
              <w:r w:rsidDel="00D37715">
                <w:rPr>
                  <w:lang w:val="en-US"/>
                </w:rPr>
                <w:delText>Tên khách hàng</w:delText>
              </w:r>
              <w:bookmarkStart w:id="5214" w:name="_Toc530679944"/>
              <w:bookmarkEnd w:id="5214"/>
            </w:del>
          </w:p>
        </w:tc>
        <w:tc>
          <w:tcPr>
            <w:tcW w:w="1266" w:type="dxa"/>
          </w:tcPr>
          <w:p w14:paraId="7CC56813" w14:textId="66A453B6" w:rsidR="00A604BA" w:rsidDel="00D37715" w:rsidRDefault="00A604BA" w:rsidP="00E4365A">
            <w:pPr>
              <w:spacing w:line="360" w:lineRule="auto"/>
              <w:rPr>
                <w:del w:id="5215" w:author="phuong vu" w:date="2018-11-22T19:34:00Z"/>
                <w:lang w:val="en-US"/>
              </w:rPr>
            </w:pPr>
            <w:bookmarkStart w:id="5216" w:name="_Toc530679945"/>
            <w:bookmarkEnd w:id="5216"/>
          </w:p>
        </w:tc>
        <w:tc>
          <w:tcPr>
            <w:tcW w:w="1756" w:type="dxa"/>
          </w:tcPr>
          <w:p w14:paraId="3C36974A" w14:textId="492C5D6F" w:rsidR="00A604BA" w:rsidDel="00D37715" w:rsidRDefault="00A604BA" w:rsidP="00E4365A">
            <w:pPr>
              <w:spacing w:line="360" w:lineRule="auto"/>
              <w:rPr>
                <w:del w:id="5217" w:author="phuong vu" w:date="2018-11-22T19:34:00Z"/>
                <w:lang w:val="en-US"/>
              </w:rPr>
            </w:pPr>
            <w:bookmarkStart w:id="5218" w:name="_Toc530679946"/>
            <w:bookmarkEnd w:id="5218"/>
          </w:p>
        </w:tc>
        <w:bookmarkStart w:id="5219" w:name="_Toc530679947"/>
        <w:bookmarkEnd w:id="5219"/>
      </w:tr>
      <w:tr w:rsidR="00A604BA" w:rsidDel="00D37715" w14:paraId="1B2C8F28" w14:textId="6D997CCA" w:rsidTr="00E4365A">
        <w:trPr>
          <w:del w:id="5220" w:author="phuong vu" w:date="2018-11-22T19:34:00Z"/>
        </w:trPr>
        <w:tc>
          <w:tcPr>
            <w:tcW w:w="805" w:type="dxa"/>
          </w:tcPr>
          <w:p w14:paraId="492C55A5" w14:textId="30D70337" w:rsidR="00A604BA" w:rsidDel="00D37715" w:rsidRDefault="00A604BA" w:rsidP="00E4365A">
            <w:pPr>
              <w:spacing w:line="360" w:lineRule="auto"/>
              <w:jc w:val="center"/>
              <w:rPr>
                <w:del w:id="5221" w:author="phuong vu" w:date="2018-11-22T19:34:00Z"/>
                <w:lang w:val="en-US"/>
              </w:rPr>
            </w:pPr>
            <w:del w:id="5222" w:author="phuong vu" w:date="2018-11-22T19:34:00Z">
              <w:r w:rsidDel="00D37715">
                <w:rPr>
                  <w:lang w:val="en-US"/>
                </w:rPr>
                <w:delText>6</w:delText>
              </w:r>
              <w:bookmarkStart w:id="5223" w:name="_Toc530679948"/>
              <w:bookmarkEnd w:id="5223"/>
            </w:del>
          </w:p>
        </w:tc>
        <w:tc>
          <w:tcPr>
            <w:tcW w:w="1980" w:type="dxa"/>
          </w:tcPr>
          <w:p w14:paraId="44DE693E" w14:textId="66D1F9C0" w:rsidR="00A604BA" w:rsidDel="00D37715" w:rsidRDefault="00295CFF" w:rsidP="00E4365A">
            <w:pPr>
              <w:spacing w:line="360" w:lineRule="auto"/>
              <w:rPr>
                <w:del w:id="5224" w:author="phuong vu" w:date="2018-11-22T19:34:00Z"/>
                <w:lang w:val="en-US"/>
              </w:rPr>
            </w:pPr>
            <w:del w:id="5225" w:author="phuong vu" w:date="2018-11-22T19:34:00Z">
              <w:r w:rsidDel="00D37715">
                <w:rPr>
                  <w:lang w:val="en-US"/>
                </w:rPr>
                <w:delText>textView</w:delText>
              </w:r>
              <w:bookmarkStart w:id="5226" w:name="_Toc530679949"/>
              <w:bookmarkEnd w:id="5226"/>
            </w:del>
          </w:p>
        </w:tc>
        <w:tc>
          <w:tcPr>
            <w:tcW w:w="2970" w:type="dxa"/>
          </w:tcPr>
          <w:p w14:paraId="2378423F" w14:textId="09B910EE" w:rsidR="00A604BA" w:rsidDel="00D37715" w:rsidRDefault="00295CFF" w:rsidP="00E4365A">
            <w:pPr>
              <w:spacing w:line="360" w:lineRule="auto"/>
              <w:rPr>
                <w:del w:id="5227" w:author="phuong vu" w:date="2018-11-22T19:34:00Z"/>
                <w:lang w:val="en-US"/>
              </w:rPr>
            </w:pPr>
            <w:del w:id="5228" w:author="phuong vu" w:date="2018-11-22T19:34:00Z">
              <w:r w:rsidDel="00D37715">
                <w:rPr>
                  <w:lang w:val="en-US"/>
                </w:rPr>
                <w:delText>Trạng thái đơn hàng</w:delText>
              </w:r>
              <w:bookmarkStart w:id="5229" w:name="_Toc530679950"/>
              <w:bookmarkEnd w:id="5229"/>
            </w:del>
          </w:p>
        </w:tc>
        <w:tc>
          <w:tcPr>
            <w:tcW w:w="1266" w:type="dxa"/>
          </w:tcPr>
          <w:p w14:paraId="579232BE" w14:textId="1BCB422B" w:rsidR="00A604BA" w:rsidDel="00D37715" w:rsidRDefault="00A604BA" w:rsidP="00E4365A">
            <w:pPr>
              <w:spacing w:line="360" w:lineRule="auto"/>
              <w:rPr>
                <w:del w:id="5230" w:author="phuong vu" w:date="2018-11-22T19:34:00Z"/>
                <w:lang w:val="en-US"/>
              </w:rPr>
            </w:pPr>
            <w:bookmarkStart w:id="5231" w:name="_Toc530679951"/>
            <w:bookmarkEnd w:id="5231"/>
          </w:p>
        </w:tc>
        <w:tc>
          <w:tcPr>
            <w:tcW w:w="1756" w:type="dxa"/>
          </w:tcPr>
          <w:p w14:paraId="1EB18448" w14:textId="5FB63EF1" w:rsidR="00A604BA" w:rsidDel="00D37715" w:rsidRDefault="00A604BA" w:rsidP="00E4365A">
            <w:pPr>
              <w:spacing w:line="360" w:lineRule="auto"/>
              <w:rPr>
                <w:del w:id="5232" w:author="phuong vu" w:date="2018-11-22T19:34:00Z"/>
                <w:lang w:val="en-US"/>
              </w:rPr>
            </w:pPr>
            <w:bookmarkStart w:id="5233" w:name="_Toc530679952"/>
            <w:bookmarkEnd w:id="5233"/>
          </w:p>
        </w:tc>
        <w:bookmarkStart w:id="5234" w:name="_Toc530679953"/>
        <w:bookmarkEnd w:id="5234"/>
      </w:tr>
      <w:tr w:rsidR="00295CFF" w:rsidDel="00D37715" w14:paraId="264F410B" w14:textId="6C574E6F" w:rsidTr="00E4365A">
        <w:trPr>
          <w:del w:id="5235" w:author="phuong vu" w:date="2018-11-22T19:34:00Z"/>
        </w:trPr>
        <w:tc>
          <w:tcPr>
            <w:tcW w:w="805" w:type="dxa"/>
          </w:tcPr>
          <w:p w14:paraId="435055FB" w14:textId="4453856A" w:rsidR="00295CFF" w:rsidDel="00D37715" w:rsidRDefault="00295CFF" w:rsidP="00E4365A">
            <w:pPr>
              <w:spacing w:line="360" w:lineRule="auto"/>
              <w:jc w:val="center"/>
              <w:rPr>
                <w:del w:id="5236" w:author="phuong vu" w:date="2018-11-22T19:34:00Z"/>
                <w:lang w:val="en-US"/>
              </w:rPr>
            </w:pPr>
            <w:del w:id="5237" w:author="phuong vu" w:date="2018-11-22T19:34:00Z">
              <w:r w:rsidDel="00D37715">
                <w:rPr>
                  <w:lang w:val="en-US"/>
                </w:rPr>
                <w:delText>7</w:delText>
              </w:r>
              <w:bookmarkStart w:id="5238" w:name="_Toc530679954"/>
              <w:bookmarkEnd w:id="5238"/>
            </w:del>
          </w:p>
        </w:tc>
        <w:tc>
          <w:tcPr>
            <w:tcW w:w="1980" w:type="dxa"/>
          </w:tcPr>
          <w:p w14:paraId="7BFF6249" w14:textId="421D022B" w:rsidR="00295CFF" w:rsidDel="00D37715" w:rsidRDefault="00295CFF" w:rsidP="00E4365A">
            <w:pPr>
              <w:spacing w:line="360" w:lineRule="auto"/>
              <w:rPr>
                <w:del w:id="5239" w:author="phuong vu" w:date="2018-11-22T19:34:00Z"/>
                <w:lang w:val="en-US"/>
              </w:rPr>
            </w:pPr>
            <w:del w:id="5240" w:author="phuong vu" w:date="2018-11-22T19:34:00Z">
              <w:r w:rsidDel="00D37715">
                <w:rPr>
                  <w:lang w:val="en-US"/>
                </w:rPr>
                <w:delText>textView</w:delText>
              </w:r>
              <w:bookmarkStart w:id="5241" w:name="_Toc530679955"/>
              <w:bookmarkEnd w:id="5241"/>
            </w:del>
          </w:p>
        </w:tc>
        <w:tc>
          <w:tcPr>
            <w:tcW w:w="2970" w:type="dxa"/>
          </w:tcPr>
          <w:p w14:paraId="0F6A7E23" w14:textId="1F413484" w:rsidR="00295CFF" w:rsidDel="00D37715" w:rsidRDefault="00295CFF" w:rsidP="00E4365A">
            <w:pPr>
              <w:spacing w:line="360" w:lineRule="auto"/>
              <w:rPr>
                <w:del w:id="5242" w:author="phuong vu" w:date="2018-11-22T19:34:00Z"/>
                <w:lang w:val="en-US"/>
              </w:rPr>
            </w:pPr>
            <w:del w:id="5243" w:author="phuong vu" w:date="2018-11-22T19:34:00Z">
              <w:r w:rsidDel="00D37715">
                <w:rPr>
                  <w:lang w:val="en-US"/>
                </w:rPr>
                <w:delText>Email khách hàng</w:delText>
              </w:r>
              <w:bookmarkStart w:id="5244" w:name="_Toc530679956"/>
              <w:bookmarkEnd w:id="5244"/>
            </w:del>
          </w:p>
        </w:tc>
        <w:tc>
          <w:tcPr>
            <w:tcW w:w="1266" w:type="dxa"/>
          </w:tcPr>
          <w:p w14:paraId="0375C2AF" w14:textId="2388711D" w:rsidR="00295CFF" w:rsidDel="00D37715" w:rsidRDefault="00295CFF" w:rsidP="00E4365A">
            <w:pPr>
              <w:spacing w:line="360" w:lineRule="auto"/>
              <w:rPr>
                <w:del w:id="5245" w:author="phuong vu" w:date="2018-11-22T19:34:00Z"/>
                <w:lang w:val="en-US"/>
              </w:rPr>
            </w:pPr>
            <w:bookmarkStart w:id="5246" w:name="_Toc530679957"/>
            <w:bookmarkEnd w:id="5246"/>
          </w:p>
        </w:tc>
        <w:tc>
          <w:tcPr>
            <w:tcW w:w="1756" w:type="dxa"/>
          </w:tcPr>
          <w:p w14:paraId="57BA6F5E" w14:textId="4468321D" w:rsidR="00295CFF" w:rsidDel="00D37715" w:rsidRDefault="00295CFF" w:rsidP="00E4365A">
            <w:pPr>
              <w:spacing w:line="360" w:lineRule="auto"/>
              <w:rPr>
                <w:del w:id="5247" w:author="phuong vu" w:date="2018-11-22T19:34:00Z"/>
                <w:lang w:val="en-US"/>
              </w:rPr>
            </w:pPr>
            <w:bookmarkStart w:id="5248" w:name="_Toc530679958"/>
            <w:bookmarkEnd w:id="5248"/>
          </w:p>
        </w:tc>
        <w:bookmarkStart w:id="5249" w:name="_Toc530679959"/>
        <w:bookmarkEnd w:id="5249"/>
      </w:tr>
      <w:tr w:rsidR="00295CFF" w:rsidDel="00D37715" w14:paraId="360786D1" w14:textId="093D08D1" w:rsidTr="00E4365A">
        <w:trPr>
          <w:del w:id="5250" w:author="phuong vu" w:date="2018-11-22T19:34:00Z"/>
        </w:trPr>
        <w:tc>
          <w:tcPr>
            <w:tcW w:w="805" w:type="dxa"/>
          </w:tcPr>
          <w:p w14:paraId="790931A5" w14:textId="12160497" w:rsidR="00295CFF" w:rsidDel="00D37715" w:rsidRDefault="00295CFF" w:rsidP="00E4365A">
            <w:pPr>
              <w:spacing w:line="360" w:lineRule="auto"/>
              <w:jc w:val="center"/>
              <w:rPr>
                <w:del w:id="5251" w:author="phuong vu" w:date="2018-11-22T19:34:00Z"/>
                <w:lang w:val="en-US"/>
              </w:rPr>
            </w:pPr>
            <w:del w:id="5252" w:author="phuong vu" w:date="2018-11-22T19:34:00Z">
              <w:r w:rsidDel="00D37715">
                <w:rPr>
                  <w:lang w:val="en-US"/>
                </w:rPr>
                <w:delText>8</w:delText>
              </w:r>
              <w:bookmarkStart w:id="5253" w:name="_Toc530679960"/>
              <w:bookmarkEnd w:id="5253"/>
            </w:del>
          </w:p>
        </w:tc>
        <w:tc>
          <w:tcPr>
            <w:tcW w:w="1980" w:type="dxa"/>
          </w:tcPr>
          <w:p w14:paraId="70C28E09" w14:textId="24F7BE50" w:rsidR="00295CFF" w:rsidDel="00D37715" w:rsidRDefault="00295CFF" w:rsidP="00E4365A">
            <w:pPr>
              <w:spacing w:line="360" w:lineRule="auto"/>
              <w:rPr>
                <w:del w:id="5254" w:author="phuong vu" w:date="2018-11-22T19:34:00Z"/>
                <w:lang w:val="en-US"/>
              </w:rPr>
            </w:pPr>
            <w:del w:id="5255" w:author="phuong vu" w:date="2018-11-22T19:34:00Z">
              <w:r w:rsidDel="00D37715">
                <w:rPr>
                  <w:lang w:val="en-US"/>
                </w:rPr>
                <w:delText>textView</w:delText>
              </w:r>
              <w:bookmarkStart w:id="5256" w:name="_Toc530679961"/>
              <w:bookmarkEnd w:id="5256"/>
            </w:del>
          </w:p>
        </w:tc>
        <w:tc>
          <w:tcPr>
            <w:tcW w:w="2970" w:type="dxa"/>
          </w:tcPr>
          <w:p w14:paraId="72CFDC4A" w14:textId="14470B81" w:rsidR="00295CFF" w:rsidDel="00D37715" w:rsidRDefault="00295CFF" w:rsidP="00E4365A">
            <w:pPr>
              <w:spacing w:line="360" w:lineRule="auto"/>
              <w:rPr>
                <w:del w:id="5257" w:author="phuong vu" w:date="2018-11-22T19:34:00Z"/>
                <w:lang w:val="en-US"/>
              </w:rPr>
            </w:pPr>
            <w:del w:id="5258" w:author="phuong vu" w:date="2018-11-22T19:34:00Z">
              <w:r w:rsidDel="00D37715">
                <w:rPr>
                  <w:lang w:val="en-US"/>
                </w:rPr>
                <w:delText>Số điện thoại</w:delText>
              </w:r>
              <w:bookmarkStart w:id="5259" w:name="_Toc530679962"/>
              <w:bookmarkEnd w:id="5259"/>
            </w:del>
          </w:p>
        </w:tc>
        <w:tc>
          <w:tcPr>
            <w:tcW w:w="1266" w:type="dxa"/>
          </w:tcPr>
          <w:p w14:paraId="2B42E7D0" w14:textId="049113EE" w:rsidR="00295CFF" w:rsidDel="00D37715" w:rsidRDefault="00295CFF" w:rsidP="00E4365A">
            <w:pPr>
              <w:spacing w:line="360" w:lineRule="auto"/>
              <w:rPr>
                <w:del w:id="5260" w:author="phuong vu" w:date="2018-11-22T19:34:00Z"/>
                <w:lang w:val="en-US"/>
              </w:rPr>
            </w:pPr>
            <w:bookmarkStart w:id="5261" w:name="_Toc530679963"/>
            <w:bookmarkEnd w:id="5261"/>
          </w:p>
        </w:tc>
        <w:tc>
          <w:tcPr>
            <w:tcW w:w="1756" w:type="dxa"/>
          </w:tcPr>
          <w:p w14:paraId="40C3E3D0" w14:textId="4CB6508D" w:rsidR="00295CFF" w:rsidDel="00D37715" w:rsidRDefault="00295CFF" w:rsidP="00E4365A">
            <w:pPr>
              <w:spacing w:line="360" w:lineRule="auto"/>
              <w:rPr>
                <w:del w:id="5262" w:author="phuong vu" w:date="2018-11-22T19:34:00Z"/>
                <w:lang w:val="en-US"/>
              </w:rPr>
            </w:pPr>
            <w:bookmarkStart w:id="5263" w:name="_Toc530679964"/>
            <w:bookmarkEnd w:id="5263"/>
          </w:p>
        </w:tc>
        <w:bookmarkStart w:id="5264" w:name="_Toc530679965"/>
        <w:bookmarkEnd w:id="5264"/>
      </w:tr>
      <w:tr w:rsidR="00295CFF" w:rsidDel="00D37715" w14:paraId="2D77F47B" w14:textId="77DB3FD1" w:rsidTr="00E4365A">
        <w:trPr>
          <w:del w:id="5265" w:author="phuong vu" w:date="2018-11-22T19:34:00Z"/>
        </w:trPr>
        <w:tc>
          <w:tcPr>
            <w:tcW w:w="805" w:type="dxa"/>
          </w:tcPr>
          <w:p w14:paraId="70430645" w14:textId="4C9CA3B7" w:rsidR="00295CFF" w:rsidDel="00D37715" w:rsidRDefault="00295CFF" w:rsidP="00E4365A">
            <w:pPr>
              <w:spacing w:line="360" w:lineRule="auto"/>
              <w:jc w:val="center"/>
              <w:rPr>
                <w:del w:id="5266" w:author="phuong vu" w:date="2018-11-22T19:34:00Z"/>
                <w:lang w:val="en-US"/>
              </w:rPr>
            </w:pPr>
            <w:del w:id="5267" w:author="phuong vu" w:date="2018-11-22T19:34:00Z">
              <w:r w:rsidDel="00D37715">
                <w:rPr>
                  <w:lang w:val="en-US"/>
                </w:rPr>
                <w:delText>9</w:delText>
              </w:r>
              <w:bookmarkStart w:id="5268" w:name="_Toc530679966"/>
              <w:bookmarkEnd w:id="5268"/>
            </w:del>
          </w:p>
        </w:tc>
        <w:tc>
          <w:tcPr>
            <w:tcW w:w="1980" w:type="dxa"/>
          </w:tcPr>
          <w:p w14:paraId="56547BFA" w14:textId="5DC489B0" w:rsidR="00295CFF" w:rsidDel="00D37715" w:rsidRDefault="00295CFF" w:rsidP="00E4365A">
            <w:pPr>
              <w:spacing w:line="360" w:lineRule="auto"/>
              <w:rPr>
                <w:del w:id="5269" w:author="phuong vu" w:date="2018-11-22T19:34:00Z"/>
                <w:lang w:val="en-US"/>
              </w:rPr>
            </w:pPr>
            <w:del w:id="5270" w:author="phuong vu" w:date="2018-11-22T19:34:00Z">
              <w:r w:rsidDel="00D37715">
                <w:rPr>
                  <w:lang w:val="en-US"/>
                </w:rPr>
                <w:delText>textView</w:delText>
              </w:r>
              <w:bookmarkStart w:id="5271" w:name="_Toc530679967"/>
              <w:bookmarkEnd w:id="5271"/>
            </w:del>
          </w:p>
        </w:tc>
        <w:tc>
          <w:tcPr>
            <w:tcW w:w="2970" w:type="dxa"/>
          </w:tcPr>
          <w:p w14:paraId="022509DB" w14:textId="0AA98B35" w:rsidR="00295CFF" w:rsidDel="00D37715" w:rsidRDefault="00295CFF" w:rsidP="00E4365A">
            <w:pPr>
              <w:spacing w:line="360" w:lineRule="auto"/>
              <w:rPr>
                <w:del w:id="5272" w:author="phuong vu" w:date="2018-11-22T19:34:00Z"/>
                <w:lang w:val="en-US"/>
              </w:rPr>
            </w:pPr>
            <w:del w:id="5273" w:author="phuong vu" w:date="2018-11-22T19:34:00Z">
              <w:r w:rsidDel="00D37715">
                <w:rPr>
                  <w:lang w:val="en-US"/>
                </w:rPr>
                <w:delText>Số lượng kết quả</w:delText>
              </w:r>
              <w:bookmarkStart w:id="5274" w:name="_Toc530679968"/>
              <w:bookmarkEnd w:id="5274"/>
            </w:del>
          </w:p>
        </w:tc>
        <w:tc>
          <w:tcPr>
            <w:tcW w:w="1266" w:type="dxa"/>
          </w:tcPr>
          <w:p w14:paraId="61F7B67A" w14:textId="440AD418" w:rsidR="00295CFF" w:rsidDel="00D37715" w:rsidRDefault="00295CFF" w:rsidP="00E4365A">
            <w:pPr>
              <w:spacing w:line="360" w:lineRule="auto"/>
              <w:jc w:val="center"/>
              <w:rPr>
                <w:del w:id="5275" w:author="phuong vu" w:date="2018-11-22T19:34:00Z"/>
                <w:lang w:val="en-US"/>
              </w:rPr>
            </w:pPr>
            <w:del w:id="5276" w:author="phuong vu" w:date="2018-11-22T19:34:00Z">
              <w:r w:rsidDel="00D37715">
                <w:rPr>
                  <w:lang w:val="en-US"/>
                </w:rPr>
                <w:delText>0</w:delText>
              </w:r>
              <w:bookmarkStart w:id="5277" w:name="_Toc530679969"/>
              <w:bookmarkEnd w:id="5277"/>
            </w:del>
          </w:p>
        </w:tc>
        <w:tc>
          <w:tcPr>
            <w:tcW w:w="1756" w:type="dxa"/>
          </w:tcPr>
          <w:p w14:paraId="77204EB2" w14:textId="6E777548" w:rsidR="00295CFF" w:rsidDel="00D37715" w:rsidRDefault="00295CFF" w:rsidP="00E4365A">
            <w:pPr>
              <w:spacing w:line="360" w:lineRule="auto"/>
              <w:rPr>
                <w:del w:id="5278" w:author="phuong vu" w:date="2018-11-22T19:34:00Z"/>
                <w:lang w:val="en-US"/>
              </w:rPr>
            </w:pPr>
            <w:bookmarkStart w:id="5279" w:name="_Toc530679970"/>
            <w:bookmarkEnd w:id="5279"/>
          </w:p>
        </w:tc>
        <w:bookmarkStart w:id="5280" w:name="_Toc530679971"/>
        <w:bookmarkEnd w:id="5280"/>
      </w:tr>
    </w:tbl>
    <w:p w14:paraId="169875A2" w14:textId="312C2E16" w:rsidR="00A604BA" w:rsidRPr="00E4365A" w:rsidDel="00D37715" w:rsidRDefault="00A604BA" w:rsidP="00E4365A">
      <w:pPr>
        <w:rPr>
          <w:del w:id="5281" w:author="phuong vu" w:date="2018-11-22T19:34:00Z"/>
          <w:lang w:val="en-US"/>
        </w:rPr>
      </w:pPr>
      <w:bookmarkStart w:id="5282" w:name="_Toc530679972"/>
      <w:bookmarkEnd w:id="5282"/>
    </w:p>
    <w:p w14:paraId="61EB96DE" w14:textId="0CAE2437" w:rsidR="00EC45DD" w:rsidDel="00D37715" w:rsidRDefault="00EC45DD" w:rsidP="00EC45DD">
      <w:pPr>
        <w:pStyle w:val="Heading5"/>
        <w:rPr>
          <w:del w:id="5283" w:author="phuong vu" w:date="2018-11-22T19:34:00Z"/>
          <w:lang w:val="en-US"/>
        </w:rPr>
      </w:pPr>
      <w:del w:id="5284" w:author="phuong vu" w:date="2018-11-22T19:34:00Z">
        <w:r w:rsidDel="00D37715">
          <w:rPr>
            <w:lang w:val="en-US"/>
          </w:rPr>
          <w:delText>Dữ liệu sử dụng</w:delText>
        </w:r>
        <w:bookmarkStart w:id="5285" w:name="_Toc530679973"/>
        <w:bookmarkEnd w:id="5285"/>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295CFF" w:rsidDel="00D37715" w14:paraId="3DDD64A5" w14:textId="6AB0298A" w:rsidTr="00E4365A">
        <w:trPr>
          <w:del w:id="5286" w:author="phuong vu" w:date="2018-11-22T19:34:00Z"/>
        </w:trPr>
        <w:tc>
          <w:tcPr>
            <w:tcW w:w="805" w:type="dxa"/>
            <w:vMerge w:val="restart"/>
            <w:vAlign w:val="center"/>
          </w:tcPr>
          <w:p w14:paraId="21EC09B6" w14:textId="6CC8C274" w:rsidR="00295CFF" w:rsidRPr="007F1EF1" w:rsidDel="00D37715" w:rsidRDefault="00295CFF" w:rsidP="00E4365A">
            <w:pPr>
              <w:spacing w:line="360" w:lineRule="auto"/>
              <w:jc w:val="center"/>
              <w:rPr>
                <w:del w:id="5287" w:author="phuong vu" w:date="2018-11-22T19:34:00Z"/>
                <w:b/>
                <w:lang w:val="en-US"/>
              </w:rPr>
            </w:pPr>
            <w:del w:id="5288" w:author="phuong vu" w:date="2018-11-22T19:34:00Z">
              <w:r w:rsidRPr="007F1EF1" w:rsidDel="00D37715">
                <w:rPr>
                  <w:b/>
                  <w:lang w:val="en-US"/>
                </w:rPr>
                <w:delText>STT</w:delText>
              </w:r>
              <w:bookmarkStart w:id="5289" w:name="_Toc530679974"/>
              <w:bookmarkEnd w:id="5289"/>
            </w:del>
          </w:p>
        </w:tc>
        <w:tc>
          <w:tcPr>
            <w:tcW w:w="2120" w:type="dxa"/>
            <w:vMerge w:val="restart"/>
            <w:vAlign w:val="center"/>
          </w:tcPr>
          <w:p w14:paraId="773D3EAA" w14:textId="183B2CED" w:rsidR="00295CFF" w:rsidRPr="007F1EF1" w:rsidDel="00D37715" w:rsidRDefault="00295CFF" w:rsidP="00E4365A">
            <w:pPr>
              <w:spacing w:line="360" w:lineRule="auto"/>
              <w:jc w:val="center"/>
              <w:rPr>
                <w:del w:id="5290" w:author="phuong vu" w:date="2018-11-22T19:34:00Z"/>
                <w:b/>
                <w:lang w:val="en-US"/>
              </w:rPr>
            </w:pPr>
            <w:del w:id="5291" w:author="phuong vu" w:date="2018-11-22T19:34:00Z">
              <w:r w:rsidRPr="007F1EF1" w:rsidDel="00D37715">
                <w:rPr>
                  <w:b/>
                  <w:lang w:val="en-US"/>
                </w:rPr>
                <w:delText>Tên bảng/</w:delText>
              </w:r>
              <w:bookmarkStart w:id="5292" w:name="_Toc530679975"/>
              <w:bookmarkEnd w:id="5292"/>
            </w:del>
          </w:p>
          <w:p w14:paraId="0399FEC4" w14:textId="6E5CD41E" w:rsidR="00295CFF" w:rsidRPr="007F1EF1" w:rsidDel="00D37715" w:rsidRDefault="00295CFF" w:rsidP="00E4365A">
            <w:pPr>
              <w:spacing w:line="360" w:lineRule="auto"/>
              <w:jc w:val="center"/>
              <w:rPr>
                <w:del w:id="5293" w:author="phuong vu" w:date="2018-11-22T19:34:00Z"/>
                <w:b/>
                <w:lang w:val="en-US"/>
              </w:rPr>
            </w:pPr>
            <w:del w:id="5294" w:author="phuong vu" w:date="2018-11-22T19:34:00Z">
              <w:r w:rsidRPr="007F1EF1" w:rsidDel="00D37715">
                <w:rPr>
                  <w:b/>
                  <w:lang w:val="en-US"/>
                </w:rPr>
                <w:delText>Cấu tr</w:delText>
              </w:r>
              <w:r w:rsidDel="00D37715">
                <w:rPr>
                  <w:b/>
                  <w:lang w:val="en-US"/>
                </w:rPr>
                <w:delText>ú</w:delText>
              </w:r>
              <w:r w:rsidRPr="007F1EF1" w:rsidDel="00D37715">
                <w:rPr>
                  <w:b/>
                  <w:lang w:val="en-US"/>
                </w:rPr>
                <w:delText>c dữ liệu</w:delText>
              </w:r>
              <w:bookmarkStart w:id="5295" w:name="_Toc530679976"/>
              <w:bookmarkEnd w:id="5295"/>
            </w:del>
          </w:p>
        </w:tc>
        <w:tc>
          <w:tcPr>
            <w:tcW w:w="5852" w:type="dxa"/>
            <w:gridSpan w:val="4"/>
            <w:vAlign w:val="center"/>
          </w:tcPr>
          <w:p w14:paraId="45CF542F" w14:textId="576C240F" w:rsidR="00295CFF" w:rsidRPr="007F1EF1" w:rsidDel="00D37715" w:rsidRDefault="00295CFF" w:rsidP="00E4365A">
            <w:pPr>
              <w:spacing w:line="360" w:lineRule="auto"/>
              <w:jc w:val="center"/>
              <w:rPr>
                <w:del w:id="5296" w:author="phuong vu" w:date="2018-11-22T19:34:00Z"/>
                <w:b/>
                <w:lang w:val="en-US"/>
              </w:rPr>
            </w:pPr>
            <w:del w:id="5297" w:author="phuong vu" w:date="2018-11-22T19:34:00Z">
              <w:r w:rsidRPr="007F1EF1" w:rsidDel="00D37715">
                <w:rPr>
                  <w:b/>
                  <w:lang w:val="en-US"/>
                </w:rPr>
                <w:delText>Phương thức</w:delText>
              </w:r>
              <w:bookmarkStart w:id="5298" w:name="_Toc530679977"/>
              <w:bookmarkEnd w:id="5298"/>
            </w:del>
          </w:p>
        </w:tc>
        <w:bookmarkStart w:id="5299" w:name="_Toc530679978"/>
        <w:bookmarkEnd w:id="5299"/>
      </w:tr>
      <w:tr w:rsidR="00295CFF" w:rsidDel="00D37715" w14:paraId="78FC7DFB" w14:textId="5EC8E84A" w:rsidTr="00E4365A">
        <w:trPr>
          <w:del w:id="5300" w:author="phuong vu" w:date="2018-11-22T19:34:00Z"/>
        </w:trPr>
        <w:tc>
          <w:tcPr>
            <w:tcW w:w="805" w:type="dxa"/>
            <w:vMerge/>
            <w:vAlign w:val="center"/>
          </w:tcPr>
          <w:p w14:paraId="716AD20C" w14:textId="03368806" w:rsidR="00295CFF" w:rsidRPr="007F1EF1" w:rsidDel="00D37715" w:rsidRDefault="00295CFF" w:rsidP="00E4365A">
            <w:pPr>
              <w:spacing w:line="360" w:lineRule="auto"/>
              <w:jc w:val="center"/>
              <w:rPr>
                <w:del w:id="5301" w:author="phuong vu" w:date="2018-11-22T19:34:00Z"/>
                <w:b/>
                <w:lang w:val="en-US"/>
              </w:rPr>
            </w:pPr>
            <w:bookmarkStart w:id="5302" w:name="_Toc530679979"/>
            <w:bookmarkEnd w:id="5302"/>
          </w:p>
        </w:tc>
        <w:tc>
          <w:tcPr>
            <w:tcW w:w="2120" w:type="dxa"/>
            <w:vMerge/>
            <w:vAlign w:val="center"/>
          </w:tcPr>
          <w:p w14:paraId="2A091AD6" w14:textId="5E0D0F71" w:rsidR="00295CFF" w:rsidRPr="007F1EF1" w:rsidDel="00D37715" w:rsidRDefault="00295CFF" w:rsidP="00E4365A">
            <w:pPr>
              <w:spacing w:line="360" w:lineRule="auto"/>
              <w:jc w:val="center"/>
              <w:rPr>
                <w:del w:id="5303" w:author="phuong vu" w:date="2018-11-22T19:34:00Z"/>
                <w:b/>
                <w:lang w:val="en-US"/>
              </w:rPr>
            </w:pPr>
            <w:bookmarkStart w:id="5304" w:name="_Toc530679980"/>
            <w:bookmarkEnd w:id="5304"/>
          </w:p>
        </w:tc>
        <w:tc>
          <w:tcPr>
            <w:tcW w:w="1463" w:type="dxa"/>
            <w:vAlign w:val="center"/>
          </w:tcPr>
          <w:p w14:paraId="3A573C9D" w14:textId="0F3814AB" w:rsidR="00295CFF" w:rsidRPr="007F1EF1" w:rsidDel="00D37715" w:rsidRDefault="00295CFF" w:rsidP="00E4365A">
            <w:pPr>
              <w:spacing w:line="360" w:lineRule="auto"/>
              <w:jc w:val="center"/>
              <w:rPr>
                <w:del w:id="5305" w:author="phuong vu" w:date="2018-11-22T19:34:00Z"/>
                <w:b/>
                <w:lang w:val="en-US"/>
              </w:rPr>
            </w:pPr>
            <w:del w:id="5306" w:author="phuong vu" w:date="2018-11-22T19:34:00Z">
              <w:r w:rsidRPr="007F1EF1" w:rsidDel="00D37715">
                <w:rPr>
                  <w:b/>
                  <w:lang w:val="en-US"/>
                </w:rPr>
                <w:delText>Thêm</w:delText>
              </w:r>
              <w:bookmarkStart w:id="5307" w:name="_Toc530679981"/>
              <w:bookmarkEnd w:id="5307"/>
            </w:del>
          </w:p>
        </w:tc>
        <w:tc>
          <w:tcPr>
            <w:tcW w:w="1463" w:type="dxa"/>
            <w:vAlign w:val="center"/>
          </w:tcPr>
          <w:p w14:paraId="3FBD27B4" w14:textId="128AD42C" w:rsidR="00295CFF" w:rsidRPr="007F1EF1" w:rsidDel="00D37715" w:rsidRDefault="00295CFF" w:rsidP="00E4365A">
            <w:pPr>
              <w:spacing w:line="360" w:lineRule="auto"/>
              <w:jc w:val="center"/>
              <w:rPr>
                <w:del w:id="5308" w:author="phuong vu" w:date="2018-11-22T19:34:00Z"/>
                <w:b/>
                <w:lang w:val="en-US"/>
              </w:rPr>
            </w:pPr>
            <w:del w:id="5309" w:author="phuong vu" w:date="2018-11-22T19:34:00Z">
              <w:r w:rsidRPr="007F1EF1" w:rsidDel="00D37715">
                <w:rPr>
                  <w:b/>
                  <w:lang w:val="en-US"/>
                </w:rPr>
                <w:delText>Sửa</w:delText>
              </w:r>
              <w:bookmarkStart w:id="5310" w:name="_Toc530679982"/>
              <w:bookmarkEnd w:id="5310"/>
            </w:del>
          </w:p>
        </w:tc>
        <w:tc>
          <w:tcPr>
            <w:tcW w:w="1463" w:type="dxa"/>
            <w:vAlign w:val="center"/>
          </w:tcPr>
          <w:p w14:paraId="56A907F8" w14:textId="0A8D3399" w:rsidR="00295CFF" w:rsidRPr="007F1EF1" w:rsidDel="00D37715" w:rsidRDefault="00295CFF" w:rsidP="00E4365A">
            <w:pPr>
              <w:spacing w:line="360" w:lineRule="auto"/>
              <w:jc w:val="center"/>
              <w:rPr>
                <w:del w:id="5311" w:author="phuong vu" w:date="2018-11-22T19:34:00Z"/>
                <w:b/>
                <w:lang w:val="en-US"/>
              </w:rPr>
            </w:pPr>
            <w:del w:id="5312" w:author="phuong vu" w:date="2018-11-22T19:34:00Z">
              <w:r w:rsidRPr="007F1EF1" w:rsidDel="00D37715">
                <w:rPr>
                  <w:b/>
                  <w:lang w:val="en-US"/>
                </w:rPr>
                <w:delText>Xóa</w:delText>
              </w:r>
              <w:bookmarkStart w:id="5313" w:name="_Toc530679983"/>
              <w:bookmarkEnd w:id="5313"/>
            </w:del>
          </w:p>
        </w:tc>
        <w:tc>
          <w:tcPr>
            <w:tcW w:w="1463" w:type="dxa"/>
            <w:vAlign w:val="center"/>
          </w:tcPr>
          <w:p w14:paraId="2DA39E4B" w14:textId="779D0B56" w:rsidR="00295CFF" w:rsidRPr="007F1EF1" w:rsidDel="00D37715" w:rsidRDefault="00295CFF" w:rsidP="00E4365A">
            <w:pPr>
              <w:spacing w:line="360" w:lineRule="auto"/>
              <w:jc w:val="center"/>
              <w:rPr>
                <w:del w:id="5314" w:author="phuong vu" w:date="2018-11-22T19:34:00Z"/>
                <w:b/>
                <w:lang w:val="en-US"/>
              </w:rPr>
            </w:pPr>
            <w:del w:id="5315" w:author="phuong vu" w:date="2018-11-22T19:34:00Z">
              <w:r w:rsidRPr="007F1EF1" w:rsidDel="00D37715">
                <w:rPr>
                  <w:b/>
                  <w:lang w:val="en-US"/>
                </w:rPr>
                <w:delText>Truy vấn</w:delText>
              </w:r>
              <w:bookmarkStart w:id="5316" w:name="_Toc530679984"/>
              <w:bookmarkEnd w:id="5316"/>
            </w:del>
          </w:p>
        </w:tc>
        <w:bookmarkStart w:id="5317" w:name="_Toc530679985"/>
        <w:bookmarkEnd w:id="5317"/>
      </w:tr>
      <w:tr w:rsidR="00295CFF" w:rsidDel="00D37715" w14:paraId="57C8DB19" w14:textId="6174964F" w:rsidTr="00E4365A">
        <w:trPr>
          <w:del w:id="5318" w:author="phuong vu" w:date="2018-11-22T19:34:00Z"/>
        </w:trPr>
        <w:tc>
          <w:tcPr>
            <w:tcW w:w="805" w:type="dxa"/>
          </w:tcPr>
          <w:p w14:paraId="097A051E" w14:textId="5741A5B9" w:rsidR="00295CFF" w:rsidDel="00D37715" w:rsidRDefault="00295CFF" w:rsidP="00E4365A">
            <w:pPr>
              <w:spacing w:line="360" w:lineRule="auto"/>
              <w:jc w:val="center"/>
              <w:rPr>
                <w:del w:id="5319" w:author="phuong vu" w:date="2018-11-22T19:34:00Z"/>
                <w:lang w:val="en-US"/>
              </w:rPr>
            </w:pPr>
            <w:del w:id="5320" w:author="phuong vu" w:date="2018-11-22T19:34:00Z">
              <w:r w:rsidDel="00D37715">
                <w:rPr>
                  <w:lang w:val="en-US"/>
                </w:rPr>
                <w:delText>1</w:delText>
              </w:r>
              <w:bookmarkStart w:id="5321" w:name="_Toc530679986"/>
              <w:bookmarkEnd w:id="5321"/>
            </w:del>
          </w:p>
        </w:tc>
        <w:tc>
          <w:tcPr>
            <w:tcW w:w="2120" w:type="dxa"/>
          </w:tcPr>
          <w:p w14:paraId="2922F7FD" w14:textId="14FEFAC1" w:rsidR="00295CFF" w:rsidDel="00D37715" w:rsidRDefault="00295CFF" w:rsidP="00E4365A">
            <w:pPr>
              <w:spacing w:line="360" w:lineRule="auto"/>
              <w:rPr>
                <w:del w:id="5322" w:author="phuong vu" w:date="2018-11-22T19:34:00Z"/>
                <w:lang w:val="en-US"/>
              </w:rPr>
            </w:pPr>
            <w:del w:id="5323" w:author="phuong vu" w:date="2018-11-22T19:34:00Z">
              <w:r w:rsidDel="00D37715">
                <w:rPr>
                  <w:lang w:val="en-US"/>
                </w:rPr>
                <w:delText>customer_order</w:delText>
              </w:r>
              <w:bookmarkStart w:id="5324" w:name="_Toc530679987"/>
              <w:bookmarkEnd w:id="5324"/>
            </w:del>
          </w:p>
        </w:tc>
        <w:tc>
          <w:tcPr>
            <w:tcW w:w="1463" w:type="dxa"/>
          </w:tcPr>
          <w:p w14:paraId="3D905F34" w14:textId="14E68A9E" w:rsidR="00295CFF" w:rsidDel="00D37715" w:rsidRDefault="00295CFF" w:rsidP="00E4365A">
            <w:pPr>
              <w:spacing w:line="360" w:lineRule="auto"/>
              <w:jc w:val="center"/>
              <w:rPr>
                <w:del w:id="5325" w:author="phuong vu" w:date="2018-11-22T19:34:00Z"/>
                <w:lang w:val="en-US"/>
              </w:rPr>
            </w:pPr>
            <w:bookmarkStart w:id="5326" w:name="_Toc530679988"/>
            <w:bookmarkEnd w:id="5326"/>
          </w:p>
        </w:tc>
        <w:tc>
          <w:tcPr>
            <w:tcW w:w="1463" w:type="dxa"/>
          </w:tcPr>
          <w:p w14:paraId="66A133DE" w14:textId="6B609455" w:rsidR="00295CFF" w:rsidDel="00D37715" w:rsidRDefault="00295CFF" w:rsidP="00E4365A">
            <w:pPr>
              <w:spacing w:line="360" w:lineRule="auto"/>
              <w:jc w:val="center"/>
              <w:rPr>
                <w:del w:id="5327" w:author="phuong vu" w:date="2018-11-22T19:34:00Z"/>
                <w:lang w:val="en-US"/>
              </w:rPr>
            </w:pPr>
            <w:bookmarkStart w:id="5328" w:name="_Toc530679989"/>
            <w:bookmarkEnd w:id="5328"/>
          </w:p>
        </w:tc>
        <w:tc>
          <w:tcPr>
            <w:tcW w:w="1463" w:type="dxa"/>
          </w:tcPr>
          <w:p w14:paraId="514FADA7" w14:textId="73275EE9" w:rsidR="00295CFF" w:rsidDel="00D37715" w:rsidRDefault="00295CFF" w:rsidP="00E4365A">
            <w:pPr>
              <w:spacing w:line="360" w:lineRule="auto"/>
              <w:jc w:val="center"/>
              <w:rPr>
                <w:del w:id="5329" w:author="phuong vu" w:date="2018-11-22T19:34:00Z"/>
                <w:lang w:val="en-US"/>
              </w:rPr>
            </w:pPr>
            <w:bookmarkStart w:id="5330" w:name="_Toc530679990"/>
            <w:bookmarkEnd w:id="5330"/>
          </w:p>
        </w:tc>
        <w:tc>
          <w:tcPr>
            <w:tcW w:w="1463" w:type="dxa"/>
          </w:tcPr>
          <w:p w14:paraId="78C5CFFB" w14:textId="3466A92B" w:rsidR="00295CFF" w:rsidDel="00D37715" w:rsidRDefault="00295CFF" w:rsidP="00E4365A">
            <w:pPr>
              <w:jc w:val="center"/>
              <w:rPr>
                <w:del w:id="5331" w:author="phuong vu" w:date="2018-11-22T19:34:00Z"/>
                <w:lang w:val="en-US"/>
              </w:rPr>
            </w:pPr>
            <w:del w:id="5332" w:author="phuong vu" w:date="2018-11-22T19:34:00Z">
              <w:r w:rsidDel="00D37715">
                <w:rPr>
                  <w:lang w:val="en-US"/>
                </w:rPr>
                <w:delText>X</w:delText>
              </w:r>
              <w:bookmarkStart w:id="5333" w:name="_Toc530679991"/>
              <w:bookmarkEnd w:id="5333"/>
            </w:del>
          </w:p>
        </w:tc>
        <w:bookmarkStart w:id="5334" w:name="_Toc530679992"/>
        <w:bookmarkEnd w:id="5334"/>
      </w:tr>
      <w:tr w:rsidR="00295CFF" w:rsidDel="00D37715" w14:paraId="7622EAD6" w14:textId="51FC7DAA" w:rsidTr="00E4365A">
        <w:trPr>
          <w:del w:id="5335" w:author="phuong vu" w:date="2018-11-22T19:34:00Z"/>
        </w:trPr>
        <w:tc>
          <w:tcPr>
            <w:tcW w:w="805" w:type="dxa"/>
          </w:tcPr>
          <w:p w14:paraId="4F8A454B" w14:textId="20C5DBAF" w:rsidR="00295CFF" w:rsidDel="00D37715" w:rsidRDefault="00295CFF" w:rsidP="00E4365A">
            <w:pPr>
              <w:spacing w:line="360" w:lineRule="auto"/>
              <w:jc w:val="center"/>
              <w:rPr>
                <w:del w:id="5336" w:author="phuong vu" w:date="2018-11-22T19:34:00Z"/>
                <w:lang w:val="en-US"/>
              </w:rPr>
            </w:pPr>
            <w:del w:id="5337" w:author="phuong vu" w:date="2018-11-22T19:34:00Z">
              <w:r w:rsidDel="00D37715">
                <w:rPr>
                  <w:lang w:val="en-US"/>
                </w:rPr>
                <w:delText>2</w:delText>
              </w:r>
              <w:bookmarkStart w:id="5338" w:name="_Toc530679993"/>
              <w:bookmarkEnd w:id="5338"/>
            </w:del>
          </w:p>
        </w:tc>
        <w:tc>
          <w:tcPr>
            <w:tcW w:w="2120" w:type="dxa"/>
          </w:tcPr>
          <w:p w14:paraId="069127B7" w14:textId="74123D40" w:rsidR="00295CFF" w:rsidDel="00D37715" w:rsidRDefault="00295CFF" w:rsidP="00E4365A">
            <w:pPr>
              <w:spacing w:line="360" w:lineRule="auto"/>
              <w:rPr>
                <w:del w:id="5339" w:author="phuong vu" w:date="2018-11-22T19:34:00Z"/>
                <w:lang w:val="en-US"/>
              </w:rPr>
            </w:pPr>
            <w:del w:id="5340" w:author="phuong vu" w:date="2018-11-22T19:34:00Z">
              <w:r w:rsidDel="00D37715">
                <w:rPr>
                  <w:lang w:val="en-US"/>
                </w:rPr>
                <w:delText>customer</w:delText>
              </w:r>
              <w:bookmarkStart w:id="5341" w:name="_Toc530679994"/>
              <w:bookmarkEnd w:id="5341"/>
            </w:del>
          </w:p>
        </w:tc>
        <w:tc>
          <w:tcPr>
            <w:tcW w:w="1463" w:type="dxa"/>
          </w:tcPr>
          <w:p w14:paraId="09AD4650" w14:textId="7AC4C3E5" w:rsidR="00295CFF" w:rsidDel="00D37715" w:rsidRDefault="00295CFF" w:rsidP="00E4365A">
            <w:pPr>
              <w:spacing w:line="360" w:lineRule="auto"/>
              <w:jc w:val="center"/>
              <w:rPr>
                <w:del w:id="5342" w:author="phuong vu" w:date="2018-11-22T19:34:00Z"/>
                <w:lang w:val="en-US"/>
              </w:rPr>
            </w:pPr>
            <w:bookmarkStart w:id="5343" w:name="_Toc530679995"/>
            <w:bookmarkEnd w:id="5343"/>
          </w:p>
        </w:tc>
        <w:tc>
          <w:tcPr>
            <w:tcW w:w="1463" w:type="dxa"/>
          </w:tcPr>
          <w:p w14:paraId="576F32B1" w14:textId="699C2DF0" w:rsidR="00295CFF" w:rsidDel="00D37715" w:rsidRDefault="00295CFF" w:rsidP="00E4365A">
            <w:pPr>
              <w:spacing w:line="360" w:lineRule="auto"/>
              <w:jc w:val="center"/>
              <w:rPr>
                <w:del w:id="5344" w:author="phuong vu" w:date="2018-11-22T19:34:00Z"/>
                <w:lang w:val="en-US"/>
              </w:rPr>
            </w:pPr>
            <w:bookmarkStart w:id="5345" w:name="_Toc530679996"/>
            <w:bookmarkEnd w:id="5345"/>
          </w:p>
        </w:tc>
        <w:tc>
          <w:tcPr>
            <w:tcW w:w="1463" w:type="dxa"/>
          </w:tcPr>
          <w:p w14:paraId="5FF8A304" w14:textId="279B32DF" w:rsidR="00295CFF" w:rsidDel="00D37715" w:rsidRDefault="00295CFF" w:rsidP="00E4365A">
            <w:pPr>
              <w:spacing w:line="360" w:lineRule="auto"/>
              <w:jc w:val="center"/>
              <w:rPr>
                <w:del w:id="5346" w:author="phuong vu" w:date="2018-11-22T19:34:00Z"/>
                <w:lang w:val="en-US"/>
              </w:rPr>
            </w:pPr>
            <w:bookmarkStart w:id="5347" w:name="_Toc530679997"/>
            <w:bookmarkEnd w:id="5347"/>
          </w:p>
        </w:tc>
        <w:tc>
          <w:tcPr>
            <w:tcW w:w="1463" w:type="dxa"/>
          </w:tcPr>
          <w:p w14:paraId="6092ADD0" w14:textId="4F5D8678" w:rsidR="00295CFF" w:rsidDel="00D37715" w:rsidRDefault="00295CFF" w:rsidP="00E4365A">
            <w:pPr>
              <w:jc w:val="center"/>
              <w:rPr>
                <w:del w:id="5348" w:author="phuong vu" w:date="2018-11-22T19:34:00Z"/>
                <w:lang w:val="en-US"/>
              </w:rPr>
            </w:pPr>
            <w:del w:id="5349" w:author="phuong vu" w:date="2018-11-22T19:34:00Z">
              <w:r w:rsidDel="00D37715">
                <w:rPr>
                  <w:lang w:val="en-US"/>
                </w:rPr>
                <w:delText>X</w:delText>
              </w:r>
              <w:bookmarkStart w:id="5350" w:name="_Toc530679998"/>
              <w:bookmarkEnd w:id="5350"/>
            </w:del>
          </w:p>
        </w:tc>
        <w:bookmarkStart w:id="5351" w:name="_Toc530679999"/>
        <w:bookmarkEnd w:id="5351"/>
      </w:tr>
    </w:tbl>
    <w:p w14:paraId="04693793" w14:textId="5E6DB4F4" w:rsidR="00295CFF" w:rsidRPr="00E4365A" w:rsidDel="00D37715" w:rsidRDefault="00295CFF" w:rsidP="00E4365A">
      <w:pPr>
        <w:rPr>
          <w:del w:id="5352" w:author="phuong vu" w:date="2018-11-22T19:34:00Z"/>
          <w:lang w:val="en-US"/>
        </w:rPr>
      </w:pPr>
      <w:bookmarkStart w:id="5353" w:name="_Toc530680000"/>
      <w:bookmarkEnd w:id="5353"/>
    </w:p>
    <w:p w14:paraId="52BEEBF0" w14:textId="725706F8" w:rsidR="00EC45DD" w:rsidDel="00D37715" w:rsidRDefault="00EC45DD" w:rsidP="00E4365A">
      <w:pPr>
        <w:pStyle w:val="Heading5"/>
        <w:rPr>
          <w:del w:id="5354" w:author="phuong vu" w:date="2018-11-22T19:34:00Z"/>
          <w:lang w:val="en-US"/>
        </w:rPr>
      </w:pPr>
      <w:del w:id="5355" w:author="phuong vu" w:date="2018-11-22T19:34:00Z">
        <w:r w:rsidDel="00D37715">
          <w:rPr>
            <w:lang w:val="en-US"/>
          </w:rPr>
          <w:delText>Cách xử lí</w:delText>
        </w:r>
        <w:bookmarkStart w:id="5356" w:name="_Toc530680001"/>
        <w:bookmarkEnd w:id="5356"/>
      </w:del>
    </w:p>
    <w:p w14:paraId="64C7CB21" w14:textId="599A3DBE" w:rsidR="009F114E" w:rsidDel="00D37715" w:rsidRDefault="00B467D9" w:rsidP="0047465B">
      <w:pPr>
        <w:keepNext/>
        <w:jc w:val="center"/>
        <w:rPr>
          <w:del w:id="5357" w:author="phuong vu" w:date="2018-11-22T19:34:00Z"/>
        </w:rPr>
      </w:pPr>
      <w:del w:id="5358" w:author="phuong vu" w:date="2018-11-22T19:34:00Z">
        <w:r w:rsidRPr="00B467D9" w:rsidDel="00D37715">
          <w:rPr>
            <w:noProof/>
          </w:rPr>
          <w:drawing>
            <wp:inline distT="0" distB="0" distL="0" distR="0" wp14:anchorId="7A9C52EB" wp14:editId="1F24384E">
              <wp:extent cx="5082363" cy="793384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93808" cy="7951715"/>
                      </a:xfrm>
                      <a:prstGeom prst="rect">
                        <a:avLst/>
                      </a:prstGeom>
                      <a:noFill/>
                      <a:ln>
                        <a:noFill/>
                      </a:ln>
                    </pic:spPr>
                  </pic:pic>
                </a:graphicData>
              </a:graphic>
            </wp:inline>
          </w:drawing>
        </w:r>
        <w:bookmarkStart w:id="5359" w:name="_Toc530680002"/>
        <w:bookmarkEnd w:id="5359"/>
      </w:del>
    </w:p>
    <w:p w14:paraId="50AABFC0" w14:textId="2785F27D" w:rsidR="00EB7385" w:rsidRPr="0047465B" w:rsidDel="00D37715" w:rsidRDefault="009F114E" w:rsidP="0047465B">
      <w:pPr>
        <w:pStyle w:val="Caption"/>
        <w:rPr>
          <w:del w:id="5360" w:author="phuong vu" w:date="2018-11-22T19:34:00Z"/>
          <w:szCs w:val="26"/>
        </w:rPr>
      </w:pPr>
      <w:del w:id="5361" w:author="phuong vu" w:date="2018-11-22T19:34:00Z">
        <w:r w:rsidRPr="0047465B" w:rsidDel="00D37715">
          <w:rPr>
            <w:szCs w:val="26"/>
          </w:rPr>
          <w:delText xml:space="preserve">Hình </w:delText>
        </w:r>
      </w:del>
      <w:del w:id="5362"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20</w:delText>
        </w:r>
        <w:r w:rsidR="006C103E" w:rsidDel="00EC5005">
          <w:rPr>
            <w:szCs w:val="26"/>
          </w:rPr>
          <w:fldChar w:fldCharType="end"/>
        </w:r>
      </w:del>
      <w:del w:id="5363" w:author="phuong vu" w:date="2018-11-22T19:34:00Z">
        <w:r w:rsidRPr="0047465B" w:rsidDel="00D37715">
          <w:rPr>
            <w:szCs w:val="26"/>
            <w:lang w:val="en-US"/>
          </w:rPr>
          <w:delText xml:space="preserve"> Sơ đồ cách xử lí tìm kiếm đơn hàng</w:delText>
        </w:r>
        <w:bookmarkStart w:id="5364" w:name="_Toc530680003"/>
        <w:bookmarkEnd w:id="5364"/>
      </w:del>
    </w:p>
    <w:p w14:paraId="6C2245BB" w14:textId="69B6C24F" w:rsidR="00A61DB2" w:rsidDel="00D37715" w:rsidRDefault="00A61DB2" w:rsidP="00A61DB2">
      <w:pPr>
        <w:pStyle w:val="Heading4"/>
        <w:rPr>
          <w:del w:id="5365" w:author="phuong vu" w:date="2018-11-22T19:34:00Z"/>
          <w:lang w:val="en-US"/>
        </w:rPr>
      </w:pPr>
      <w:del w:id="5366" w:author="phuong vu" w:date="2018-11-22T19:34:00Z">
        <w:r w:rsidDel="00D37715">
          <w:delText>Đăng nhập</w:delText>
        </w:r>
        <w:r w:rsidDel="00D37715">
          <w:rPr>
            <w:lang w:val="en-US"/>
          </w:rPr>
          <w:delText xml:space="preserve"> hệ thống</w:delText>
        </w:r>
        <w:bookmarkStart w:id="5367" w:name="_Toc530680004"/>
        <w:bookmarkEnd w:id="5367"/>
      </w:del>
    </w:p>
    <w:p w14:paraId="5CB4352B" w14:textId="07FCD4FB" w:rsidR="00CF3985" w:rsidDel="00D37715" w:rsidRDefault="00CF3985" w:rsidP="00CF3985">
      <w:pPr>
        <w:pStyle w:val="Heading5"/>
        <w:rPr>
          <w:del w:id="5368" w:author="phuong vu" w:date="2018-11-22T19:34:00Z"/>
          <w:lang w:val="en-US"/>
        </w:rPr>
      </w:pPr>
      <w:del w:id="5369" w:author="phuong vu" w:date="2018-11-22T19:34:00Z">
        <w:r w:rsidDel="00D37715">
          <w:rPr>
            <w:lang w:val="en-US"/>
          </w:rPr>
          <w:delText>Mục đích</w:delText>
        </w:r>
        <w:bookmarkStart w:id="5370" w:name="_Toc530680005"/>
        <w:bookmarkEnd w:id="5370"/>
      </w:del>
    </w:p>
    <w:p w14:paraId="0B511C8B" w14:textId="67867309" w:rsidR="00B07F23" w:rsidDel="00D37715" w:rsidRDefault="00B07F23" w:rsidP="00E4365A">
      <w:pPr>
        <w:ind w:firstLine="720"/>
        <w:rPr>
          <w:del w:id="5371" w:author="phuong vu" w:date="2018-11-22T19:34:00Z"/>
          <w:lang w:val="en-US"/>
        </w:rPr>
      </w:pPr>
      <w:del w:id="5372" w:author="phuong vu" w:date="2018-11-22T19:34:00Z">
        <w:r w:rsidDel="00D37715">
          <w:rPr>
            <w:lang w:val="en-US"/>
          </w:rPr>
          <w:delText>Xác thực quyền truy cập của người dùng vào các tài nguyên của hệ thống. Việc xác thực được trên phuong thức xác thực bằng token (JWT). Chuỗi xác thực bao gồm: loại tài khoản + ID người dùng + loại người dùng.</w:delText>
        </w:r>
        <w:bookmarkStart w:id="5373" w:name="_Toc530680006"/>
        <w:bookmarkEnd w:id="5373"/>
      </w:del>
    </w:p>
    <w:p w14:paraId="657A1FEA" w14:textId="1E6B0F51" w:rsidR="00B07F23" w:rsidDel="00D37715" w:rsidRDefault="00B07F23" w:rsidP="00B07F23">
      <w:pPr>
        <w:ind w:firstLine="720"/>
        <w:rPr>
          <w:del w:id="5374" w:author="phuong vu" w:date="2018-11-22T19:34:00Z"/>
          <w:lang w:val="en-US"/>
        </w:rPr>
      </w:pPr>
      <w:del w:id="5375" w:author="phuong vu" w:date="2018-11-22T19:34:00Z">
        <w:r w:rsidDel="00D37715">
          <w:rPr>
            <w:lang w:val="en-US"/>
          </w:rPr>
          <w:delText>Loại tài khoản được chia làm hai loại: Tài khoản vô danh và tài khoản đã được xác thực.</w:delText>
        </w:r>
        <w:bookmarkStart w:id="5376" w:name="_Toc530680007"/>
        <w:bookmarkEnd w:id="5376"/>
      </w:del>
    </w:p>
    <w:p w14:paraId="7648F779" w14:textId="035E873D" w:rsidR="004A26FE" w:rsidDel="00D37715" w:rsidRDefault="004A26FE" w:rsidP="00E4365A">
      <w:pPr>
        <w:ind w:firstLine="720"/>
        <w:rPr>
          <w:del w:id="5377" w:author="phuong vu" w:date="2018-11-22T19:34:00Z"/>
          <w:lang w:val="en-US"/>
        </w:rPr>
      </w:pPr>
      <w:del w:id="5378" w:author="phuong vu" w:date="2018-11-22T19:34:00Z">
        <w:r w:rsidDel="00D37715">
          <w:rPr>
            <w:lang w:val="en-US"/>
          </w:rPr>
          <w:delText>Loại người dùng gồm hai loại: người dùng khách hàng (customer_type), người dùng nhận viên (staff_type).</w:delText>
        </w:r>
        <w:bookmarkStart w:id="5379" w:name="_Toc530680008"/>
        <w:bookmarkEnd w:id="5379"/>
      </w:del>
    </w:p>
    <w:p w14:paraId="303EA976" w14:textId="5C76CF9A" w:rsidR="00B07F23" w:rsidRPr="006A2C8A" w:rsidDel="00D37715" w:rsidRDefault="00B07F23" w:rsidP="00E4365A">
      <w:pPr>
        <w:ind w:left="720"/>
        <w:rPr>
          <w:del w:id="5380" w:author="phuong vu" w:date="2018-11-22T19:34:00Z"/>
          <w:lang w:val="en-US"/>
        </w:rPr>
      </w:pPr>
      <w:bookmarkStart w:id="5381" w:name="_Toc530680009"/>
      <w:bookmarkEnd w:id="5381"/>
    </w:p>
    <w:p w14:paraId="352541C2" w14:textId="4CDD3B0C" w:rsidR="00CF3985" w:rsidDel="00D37715" w:rsidRDefault="00405A7C" w:rsidP="00CF3985">
      <w:pPr>
        <w:pStyle w:val="Heading5"/>
        <w:rPr>
          <w:del w:id="5382" w:author="phuong vu" w:date="2018-11-22T19:34:00Z"/>
          <w:lang w:val="en-US"/>
        </w:rPr>
      </w:pPr>
      <w:del w:id="5383" w:author="phuong vu" w:date="2018-11-22T19:34:00Z">
        <w:r w:rsidDel="00D37715">
          <w:rPr>
            <w:lang w:val="en-US"/>
          </w:rPr>
          <w:delText>Giao diện</w:delText>
        </w:r>
        <w:bookmarkStart w:id="5384" w:name="_Toc530680010"/>
        <w:bookmarkEnd w:id="5384"/>
      </w:del>
    </w:p>
    <w:p w14:paraId="4CA1230C" w14:textId="21168680" w:rsidR="00405A7C" w:rsidRPr="006A2C8A" w:rsidDel="00D37715" w:rsidRDefault="00635A50" w:rsidP="00E4365A">
      <w:pPr>
        <w:rPr>
          <w:del w:id="5385" w:author="phuong vu" w:date="2018-11-22T19:34:00Z"/>
          <w:lang w:val="en-US"/>
        </w:rPr>
      </w:pPr>
      <w:del w:id="5386" w:author="phuong vu" w:date="2018-11-22T19:34:00Z">
        <w:r w:rsidDel="00D37715">
          <w:rPr>
            <w:noProof/>
          </w:rPr>
          <mc:AlternateContent>
            <mc:Choice Requires="wps">
              <w:drawing>
                <wp:anchor distT="0" distB="0" distL="114300" distR="114300" simplePos="0" relativeHeight="251657216" behindDoc="0" locked="0" layoutInCell="1" allowOverlap="1" wp14:anchorId="0D78D20D" wp14:editId="4B90BF42">
                  <wp:simplePos x="0" y="0"/>
                  <wp:positionH relativeFrom="column">
                    <wp:posOffset>0</wp:posOffset>
                  </wp:positionH>
                  <wp:positionV relativeFrom="paragraph">
                    <wp:posOffset>3846830</wp:posOffset>
                  </wp:positionV>
                  <wp:extent cx="53320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wps:spPr>
                        <wps:txbx>
                          <w:txbxContent>
                            <w:p w14:paraId="4B7323F1" w14:textId="14573358" w:rsidR="00627671" w:rsidRPr="006A2C8A" w:rsidRDefault="00627671" w:rsidP="00E4365A">
                              <w:pPr>
                                <w:pStyle w:val="Caption"/>
                                <w:rPr>
                                  <w:noProof/>
                                </w:rPr>
                              </w:pPr>
                              <w:bookmarkStart w:id="5387" w:name="_Toc530678665"/>
                              <w:r w:rsidRPr="00E4365A">
                                <w:rPr>
                                  <w:szCs w:val="26"/>
                                </w:rPr>
                                <w:t xml:space="preserve">Hình </w:t>
                              </w:r>
                              <w:ins w:id="5388" w:author="phuong vu" w:date="2018-11-22T18:14:00Z">
                                <w:r>
                                  <w:rPr>
                                    <w:szCs w:val="26"/>
                                  </w:rPr>
                                  <w:fldChar w:fldCharType="begin"/>
                                </w:r>
                                <w:r>
                                  <w:rPr>
                                    <w:szCs w:val="26"/>
                                  </w:rPr>
                                  <w:instrText xml:space="preserve"> STYLEREF 1 \s </w:instrText>
                                </w:r>
                              </w:ins>
                              <w:r>
                                <w:rPr>
                                  <w:szCs w:val="26"/>
                                </w:rPr>
                                <w:fldChar w:fldCharType="separate"/>
                              </w:r>
                              <w:r>
                                <w:rPr>
                                  <w:noProof/>
                                  <w:szCs w:val="26"/>
                                </w:rPr>
                                <w:t>3</w:t>
                              </w:r>
                              <w:ins w:id="5389" w:author="phuong vu" w:date="2018-11-22T18:1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5390" w:author="phuong vu" w:date="2018-11-22T18:14:00Z">
                                <w:r>
                                  <w:rPr>
                                    <w:noProof/>
                                    <w:szCs w:val="26"/>
                                  </w:rPr>
                                  <w:t>29</w:t>
                                </w:r>
                                <w:r>
                                  <w:rPr>
                                    <w:szCs w:val="26"/>
                                  </w:rPr>
                                  <w:fldChar w:fldCharType="end"/>
                                </w:r>
                              </w:ins>
                              <w:del w:id="5391"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21</w:delText>
                                </w:r>
                                <w:r w:rsidDel="00EC5005">
                                  <w:rPr>
                                    <w:szCs w:val="26"/>
                                  </w:rPr>
                                  <w:fldChar w:fldCharType="end"/>
                                </w:r>
                              </w:del>
                              <w:r w:rsidRPr="00E4365A">
                                <w:rPr>
                                  <w:szCs w:val="26"/>
                                  <w:lang w:val="en-US"/>
                                </w:rPr>
                                <w:t>Giao diện đăng nhập trên điện thoại và trên web</w:t>
                              </w:r>
                              <w:bookmarkEnd w:id="5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8D20D" id="Text Box 8" o:spid="_x0000_s1027" type="#_x0000_t202" style="position:absolute;left:0;text-align:left;margin-left:0;margin-top:302.9pt;width:419.8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1BiLQIAAGQ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" stroked="f">
                  <v:textbox style="mso-fit-shape-to-text:t" inset="0,0,0,0">
                    <w:txbxContent>
                      <w:p w14:paraId="4B7323F1" w14:textId="14573358" w:rsidR="00627671" w:rsidRPr="006A2C8A" w:rsidRDefault="00627671" w:rsidP="00E4365A">
                        <w:pPr>
                          <w:pStyle w:val="Caption"/>
                          <w:rPr>
                            <w:noProof/>
                          </w:rPr>
                        </w:pPr>
                        <w:bookmarkStart w:id="5392" w:name="_Toc530678665"/>
                        <w:r w:rsidRPr="00E4365A">
                          <w:rPr>
                            <w:szCs w:val="26"/>
                          </w:rPr>
                          <w:t xml:space="preserve">Hình </w:t>
                        </w:r>
                        <w:ins w:id="5393" w:author="phuong vu" w:date="2018-11-22T18:14:00Z">
                          <w:r>
                            <w:rPr>
                              <w:szCs w:val="26"/>
                            </w:rPr>
                            <w:fldChar w:fldCharType="begin"/>
                          </w:r>
                          <w:r>
                            <w:rPr>
                              <w:szCs w:val="26"/>
                            </w:rPr>
                            <w:instrText xml:space="preserve"> STYLEREF 1 \s </w:instrText>
                          </w:r>
                        </w:ins>
                        <w:r>
                          <w:rPr>
                            <w:szCs w:val="26"/>
                          </w:rPr>
                          <w:fldChar w:fldCharType="separate"/>
                        </w:r>
                        <w:r>
                          <w:rPr>
                            <w:noProof/>
                            <w:szCs w:val="26"/>
                          </w:rPr>
                          <w:t>3</w:t>
                        </w:r>
                        <w:ins w:id="5394" w:author="phuong vu" w:date="2018-11-22T18:1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5395" w:author="phuong vu" w:date="2018-11-22T18:14:00Z">
                          <w:r>
                            <w:rPr>
                              <w:noProof/>
                              <w:szCs w:val="26"/>
                            </w:rPr>
                            <w:t>29</w:t>
                          </w:r>
                          <w:r>
                            <w:rPr>
                              <w:szCs w:val="26"/>
                            </w:rPr>
                            <w:fldChar w:fldCharType="end"/>
                          </w:r>
                        </w:ins>
                        <w:del w:id="5396"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21</w:delText>
                          </w:r>
                          <w:r w:rsidDel="00EC5005">
                            <w:rPr>
                              <w:szCs w:val="26"/>
                            </w:rPr>
                            <w:fldChar w:fldCharType="end"/>
                          </w:r>
                        </w:del>
                        <w:r w:rsidRPr="00E4365A">
                          <w:rPr>
                            <w:szCs w:val="26"/>
                            <w:lang w:val="en-US"/>
                          </w:rPr>
                          <w:t>Giao diện đăng nhập trên điện thoại và trên web</w:t>
                        </w:r>
                        <w:bookmarkEnd w:id="5392"/>
                      </w:p>
                    </w:txbxContent>
                  </v:textbox>
                  <w10:wrap type="topAndBottom"/>
                </v:shape>
              </w:pict>
            </mc:Fallback>
          </mc:AlternateContent>
        </w:r>
        <w:r w:rsidDel="00D37715">
          <w:rPr>
            <w:noProof/>
            <w:lang w:val="en-US"/>
          </w:rPr>
          <mc:AlternateContent>
            <mc:Choice Requires="wpg">
              <w:drawing>
                <wp:anchor distT="0" distB="0" distL="114300" distR="114300" simplePos="0" relativeHeight="251655168" behindDoc="0" locked="0" layoutInCell="1" allowOverlap="1" wp14:anchorId="1B7F4940" wp14:editId="0B06264A">
                  <wp:simplePos x="0" y="0"/>
                  <wp:positionH relativeFrom="margin">
                    <wp:align>left</wp:align>
                  </wp:positionH>
                  <wp:positionV relativeFrom="paragraph">
                    <wp:posOffset>198274</wp:posOffset>
                  </wp:positionV>
                  <wp:extent cx="5332095" cy="3591560"/>
                  <wp:effectExtent l="0" t="0" r="1905" b="8890"/>
                  <wp:wrapTopAndBottom/>
                  <wp:docPr id="7" name="Group 7"/>
                  <wp:cNvGraphicFramePr/>
                  <a:graphic xmlns:a="http://schemas.openxmlformats.org/drawingml/2006/main">
                    <a:graphicData uri="http://schemas.microsoft.com/office/word/2010/wordprocessingGroup">
                      <wpg:wgp>
                        <wpg:cNvGrpSpPr/>
                        <wpg:grpSpPr>
                          <a:xfrm>
                            <a:off x="0" y="0"/>
                            <a:ext cx="5332095" cy="3591560"/>
                            <a:chOff x="0" y="0"/>
                            <a:chExt cx="5332095" cy="3591560"/>
                          </a:xfrm>
                        </wpg:grpSpPr>
                        <pic:pic xmlns:pic="http://schemas.openxmlformats.org/drawingml/2006/picture">
                          <pic:nvPicPr>
                            <pic:cNvPr id="6" name="Picture 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314575" y="533400"/>
                              <a:ext cx="3017520" cy="3058160"/>
                            </a:xfrm>
                            <a:prstGeom prst="rect">
                              <a:avLst/>
                            </a:prstGeom>
                          </pic:spPr>
                        </pic:pic>
                        <pic:pic xmlns:pic="http://schemas.openxmlformats.org/drawingml/2006/picture">
                          <pic:nvPicPr>
                            <pic:cNvPr id="5" name="Picture 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95145" cy="3590925"/>
                            </a:xfrm>
                            <a:prstGeom prst="rect">
                              <a:avLst/>
                            </a:prstGeom>
                          </pic:spPr>
                        </pic:pic>
                      </wpg:wgp>
                    </a:graphicData>
                  </a:graphic>
                </wp:anchor>
              </w:drawing>
            </mc:Choice>
            <mc:Fallback>
              <w:pict>
                <v:group w14:anchorId="5706AC4E" id="Group 7" o:spid="_x0000_s1026" style="position:absolute;margin-left:0;margin-top:15.6pt;width:419.85pt;height:282.8pt;z-index:251655168;mso-position-horizontal:left;mso-position-horizontal-relative:margin" coordsize="53320,35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">
                  <v:shape id="Picture 6" o:spid="_x0000_s1027" type="#_x0000_t75" style="position:absolute;left:23145;top:5334;width:30175;height:30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">
                    <v:imagedata r:id="rId67" o:title=""/>
                  </v:shape>
                  <v:shape id="Picture 5" o:spid="_x0000_s1028" type="#_x0000_t75" style="position:absolute;width:1795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">
                    <v:imagedata r:id="rId68" o:title=""/>
                  </v:shape>
                  <w10:wrap type="topAndBottom" anchorx="margin"/>
                </v:group>
              </w:pict>
            </mc:Fallback>
          </mc:AlternateContent>
        </w:r>
        <w:r w:rsidR="00405A7C" w:rsidRPr="00405A7C" w:rsidDel="00D37715">
          <w:rPr>
            <w:noProof/>
          </w:rPr>
          <w:delText xml:space="preserve"> </w:delText>
        </w:r>
        <w:bookmarkStart w:id="5397" w:name="_Toc530680011"/>
        <w:bookmarkEnd w:id="5397"/>
      </w:del>
    </w:p>
    <w:p w14:paraId="7C9E9F2D" w14:textId="09ADFAD6" w:rsidR="00405A7C" w:rsidDel="00D37715" w:rsidRDefault="00405A7C" w:rsidP="00405A7C">
      <w:pPr>
        <w:pStyle w:val="Heading5"/>
        <w:rPr>
          <w:del w:id="5398" w:author="phuong vu" w:date="2018-11-22T19:34:00Z"/>
          <w:lang w:val="en-US"/>
        </w:rPr>
      </w:pPr>
      <w:del w:id="5399" w:author="phuong vu" w:date="2018-11-22T19:34:00Z">
        <w:r w:rsidRPr="00405A7C" w:rsidDel="00D37715">
          <w:rPr>
            <w:lang w:val="en-US"/>
          </w:rPr>
          <w:delText>Các thành phần giao diện</w:delText>
        </w:r>
        <w:bookmarkStart w:id="5400" w:name="_Toc530680012"/>
        <w:bookmarkEnd w:id="5400"/>
      </w:del>
    </w:p>
    <w:tbl>
      <w:tblPr>
        <w:tblStyle w:val="TableGrid"/>
        <w:tblW w:w="0" w:type="auto"/>
        <w:tblLook w:val="04A0" w:firstRow="1" w:lastRow="0" w:firstColumn="1" w:lastColumn="0" w:noHBand="0" w:noVBand="1"/>
      </w:tblPr>
      <w:tblGrid>
        <w:gridCol w:w="805"/>
        <w:gridCol w:w="1980"/>
        <w:gridCol w:w="2970"/>
        <w:gridCol w:w="1266"/>
        <w:gridCol w:w="1756"/>
      </w:tblGrid>
      <w:tr w:rsidR="00635A50" w:rsidDel="00D37715" w14:paraId="1456FC93" w14:textId="7C82D4F2" w:rsidTr="00E4365A">
        <w:trPr>
          <w:del w:id="5401" w:author="phuong vu" w:date="2018-11-22T19:34:00Z"/>
        </w:trPr>
        <w:tc>
          <w:tcPr>
            <w:tcW w:w="805" w:type="dxa"/>
            <w:vAlign w:val="center"/>
          </w:tcPr>
          <w:p w14:paraId="22C62E7E" w14:textId="30495673" w:rsidR="00635A50" w:rsidRPr="00E4365A" w:rsidDel="00D37715" w:rsidRDefault="00635A50" w:rsidP="00E4365A">
            <w:pPr>
              <w:spacing w:line="360" w:lineRule="auto"/>
              <w:jc w:val="center"/>
              <w:rPr>
                <w:del w:id="5402" w:author="phuong vu" w:date="2018-11-22T19:34:00Z"/>
                <w:b/>
                <w:lang w:val="en-US"/>
              </w:rPr>
            </w:pPr>
            <w:del w:id="5403" w:author="phuong vu" w:date="2018-11-22T19:34:00Z">
              <w:r w:rsidRPr="00E4365A" w:rsidDel="00D37715">
                <w:rPr>
                  <w:b/>
                  <w:lang w:val="en-US"/>
                </w:rPr>
                <w:delText>STT</w:delText>
              </w:r>
              <w:bookmarkStart w:id="5404" w:name="_Toc530680013"/>
              <w:bookmarkEnd w:id="5404"/>
            </w:del>
          </w:p>
        </w:tc>
        <w:tc>
          <w:tcPr>
            <w:tcW w:w="1980" w:type="dxa"/>
            <w:vAlign w:val="center"/>
          </w:tcPr>
          <w:p w14:paraId="27F257C4" w14:textId="7C5C4917" w:rsidR="00635A50" w:rsidRPr="00E4365A" w:rsidDel="00D37715" w:rsidRDefault="00635A50" w:rsidP="00E4365A">
            <w:pPr>
              <w:spacing w:line="360" w:lineRule="auto"/>
              <w:jc w:val="center"/>
              <w:rPr>
                <w:del w:id="5405" w:author="phuong vu" w:date="2018-11-22T19:34:00Z"/>
                <w:b/>
                <w:lang w:val="en-US"/>
              </w:rPr>
            </w:pPr>
            <w:del w:id="5406" w:author="phuong vu" w:date="2018-11-22T19:34:00Z">
              <w:r w:rsidRPr="00E4365A" w:rsidDel="00D37715">
                <w:rPr>
                  <w:b/>
                  <w:lang w:val="en-US"/>
                </w:rPr>
                <w:delText>Loại điều khiển</w:delText>
              </w:r>
              <w:bookmarkStart w:id="5407" w:name="_Toc530680014"/>
              <w:bookmarkEnd w:id="5407"/>
            </w:del>
          </w:p>
        </w:tc>
        <w:tc>
          <w:tcPr>
            <w:tcW w:w="2970" w:type="dxa"/>
            <w:vAlign w:val="center"/>
          </w:tcPr>
          <w:p w14:paraId="171DB254" w14:textId="7B330E8B" w:rsidR="00635A50" w:rsidRPr="00E4365A" w:rsidDel="00D37715" w:rsidRDefault="00635A50" w:rsidP="00E4365A">
            <w:pPr>
              <w:spacing w:line="360" w:lineRule="auto"/>
              <w:jc w:val="center"/>
              <w:rPr>
                <w:del w:id="5408" w:author="phuong vu" w:date="2018-11-22T19:34:00Z"/>
                <w:b/>
                <w:lang w:val="en-US"/>
              </w:rPr>
            </w:pPr>
            <w:del w:id="5409" w:author="phuong vu" w:date="2018-11-22T19:34:00Z">
              <w:r w:rsidRPr="00E4365A" w:rsidDel="00D37715">
                <w:rPr>
                  <w:b/>
                  <w:lang w:val="en-US"/>
                </w:rPr>
                <w:delText>Nội dung thực hiện</w:delText>
              </w:r>
              <w:bookmarkStart w:id="5410" w:name="_Toc530680015"/>
              <w:bookmarkEnd w:id="5410"/>
            </w:del>
          </w:p>
        </w:tc>
        <w:tc>
          <w:tcPr>
            <w:tcW w:w="1266" w:type="dxa"/>
            <w:vAlign w:val="center"/>
          </w:tcPr>
          <w:p w14:paraId="694EF5DD" w14:textId="10C85A00" w:rsidR="00635A50" w:rsidRPr="00E4365A" w:rsidDel="00D37715" w:rsidRDefault="00635A50" w:rsidP="00E4365A">
            <w:pPr>
              <w:spacing w:line="360" w:lineRule="auto"/>
              <w:jc w:val="center"/>
              <w:rPr>
                <w:del w:id="5411" w:author="phuong vu" w:date="2018-11-22T19:34:00Z"/>
                <w:b/>
                <w:lang w:val="en-US"/>
              </w:rPr>
            </w:pPr>
            <w:del w:id="5412" w:author="phuong vu" w:date="2018-11-22T19:34:00Z">
              <w:r w:rsidRPr="00E4365A" w:rsidDel="00D37715">
                <w:rPr>
                  <w:b/>
                  <w:lang w:val="en-US"/>
                </w:rPr>
                <w:delText>Giá trị mặc định</w:delText>
              </w:r>
              <w:bookmarkStart w:id="5413" w:name="_Toc530680016"/>
              <w:bookmarkEnd w:id="5413"/>
            </w:del>
          </w:p>
        </w:tc>
        <w:tc>
          <w:tcPr>
            <w:tcW w:w="1756" w:type="dxa"/>
            <w:vAlign w:val="center"/>
          </w:tcPr>
          <w:p w14:paraId="153B05B7" w14:textId="10287E52" w:rsidR="00635A50" w:rsidRPr="00E4365A" w:rsidDel="00D37715" w:rsidRDefault="00635A50" w:rsidP="00E4365A">
            <w:pPr>
              <w:spacing w:line="360" w:lineRule="auto"/>
              <w:jc w:val="center"/>
              <w:rPr>
                <w:del w:id="5414" w:author="phuong vu" w:date="2018-11-22T19:34:00Z"/>
                <w:b/>
                <w:lang w:val="en-US"/>
              </w:rPr>
            </w:pPr>
            <w:del w:id="5415" w:author="phuong vu" w:date="2018-11-22T19:34:00Z">
              <w:r w:rsidRPr="00E4365A" w:rsidDel="00D37715">
                <w:rPr>
                  <w:b/>
                  <w:lang w:val="en-US"/>
                </w:rPr>
                <w:delText>Lưu ý</w:delText>
              </w:r>
              <w:bookmarkStart w:id="5416" w:name="_Toc530680017"/>
              <w:bookmarkEnd w:id="5416"/>
            </w:del>
          </w:p>
        </w:tc>
        <w:bookmarkStart w:id="5417" w:name="_Toc530680018"/>
        <w:bookmarkEnd w:id="5417"/>
      </w:tr>
      <w:tr w:rsidR="00635A50" w:rsidDel="00D37715" w14:paraId="4E591DCE" w14:textId="591836AC" w:rsidTr="00E4365A">
        <w:trPr>
          <w:del w:id="5418" w:author="phuong vu" w:date="2018-11-22T19:34:00Z"/>
        </w:trPr>
        <w:tc>
          <w:tcPr>
            <w:tcW w:w="805" w:type="dxa"/>
          </w:tcPr>
          <w:p w14:paraId="17C21D90" w14:textId="4F4EAF9C" w:rsidR="00635A50" w:rsidDel="00D37715" w:rsidRDefault="00443B37" w:rsidP="00E4365A">
            <w:pPr>
              <w:spacing w:line="360" w:lineRule="auto"/>
              <w:jc w:val="center"/>
              <w:rPr>
                <w:del w:id="5419" w:author="phuong vu" w:date="2018-11-22T19:34:00Z"/>
                <w:lang w:val="en-US"/>
              </w:rPr>
            </w:pPr>
            <w:del w:id="5420" w:author="phuong vu" w:date="2018-11-22T19:34:00Z">
              <w:r w:rsidDel="00D37715">
                <w:rPr>
                  <w:lang w:val="en-US"/>
                </w:rPr>
                <w:delText>1</w:delText>
              </w:r>
              <w:bookmarkStart w:id="5421" w:name="_Toc530680019"/>
              <w:bookmarkEnd w:id="5421"/>
            </w:del>
          </w:p>
        </w:tc>
        <w:tc>
          <w:tcPr>
            <w:tcW w:w="1980" w:type="dxa"/>
          </w:tcPr>
          <w:p w14:paraId="0CF4CE65" w14:textId="46F97414" w:rsidR="00635A50" w:rsidDel="00D37715" w:rsidRDefault="00443B37" w:rsidP="00E4365A">
            <w:pPr>
              <w:spacing w:line="360" w:lineRule="auto"/>
              <w:rPr>
                <w:del w:id="5422" w:author="phuong vu" w:date="2018-11-22T19:34:00Z"/>
                <w:lang w:val="en-US"/>
              </w:rPr>
            </w:pPr>
            <w:del w:id="5423" w:author="phuong vu" w:date="2018-11-22T19:34:00Z">
              <w:r w:rsidDel="00D37715">
                <w:rPr>
                  <w:lang w:val="en-US"/>
                </w:rPr>
                <w:delText>inputText</w:delText>
              </w:r>
              <w:bookmarkStart w:id="5424" w:name="_Toc530680020"/>
              <w:bookmarkEnd w:id="5424"/>
            </w:del>
          </w:p>
        </w:tc>
        <w:tc>
          <w:tcPr>
            <w:tcW w:w="2970" w:type="dxa"/>
          </w:tcPr>
          <w:p w14:paraId="269EAB32" w14:textId="1BC51587" w:rsidR="00635A50" w:rsidDel="00D37715" w:rsidRDefault="005D2D32" w:rsidP="00E4365A">
            <w:pPr>
              <w:spacing w:line="360" w:lineRule="auto"/>
              <w:rPr>
                <w:del w:id="5425" w:author="phuong vu" w:date="2018-11-22T19:34:00Z"/>
                <w:lang w:val="en-US"/>
              </w:rPr>
            </w:pPr>
            <w:del w:id="5426" w:author="phuong vu" w:date="2018-11-22T19:34:00Z">
              <w:r w:rsidDel="00D37715">
                <w:rPr>
                  <w:lang w:val="en-US"/>
                </w:rPr>
                <w:delText>Nhập địa chỉ email</w:delText>
              </w:r>
              <w:bookmarkStart w:id="5427" w:name="_Toc530680021"/>
              <w:bookmarkEnd w:id="5427"/>
            </w:del>
          </w:p>
        </w:tc>
        <w:tc>
          <w:tcPr>
            <w:tcW w:w="1266" w:type="dxa"/>
          </w:tcPr>
          <w:p w14:paraId="301A60FA" w14:textId="72D792BD" w:rsidR="00635A50" w:rsidDel="00D37715" w:rsidRDefault="00635A50" w:rsidP="00E4365A">
            <w:pPr>
              <w:spacing w:line="360" w:lineRule="auto"/>
              <w:rPr>
                <w:del w:id="5428" w:author="phuong vu" w:date="2018-11-22T19:34:00Z"/>
                <w:lang w:val="en-US"/>
              </w:rPr>
            </w:pPr>
            <w:bookmarkStart w:id="5429" w:name="_Toc530680022"/>
            <w:bookmarkEnd w:id="5429"/>
          </w:p>
        </w:tc>
        <w:tc>
          <w:tcPr>
            <w:tcW w:w="1756" w:type="dxa"/>
          </w:tcPr>
          <w:p w14:paraId="7F07190E" w14:textId="53254D6D" w:rsidR="00635A50" w:rsidDel="00D37715" w:rsidRDefault="00635A50" w:rsidP="00E4365A">
            <w:pPr>
              <w:spacing w:line="360" w:lineRule="auto"/>
              <w:rPr>
                <w:del w:id="5430" w:author="phuong vu" w:date="2018-11-22T19:34:00Z"/>
                <w:lang w:val="en-US"/>
              </w:rPr>
            </w:pPr>
            <w:bookmarkStart w:id="5431" w:name="_Toc530680023"/>
            <w:bookmarkEnd w:id="5431"/>
          </w:p>
        </w:tc>
        <w:bookmarkStart w:id="5432" w:name="_Toc530680024"/>
        <w:bookmarkEnd w:id="5432"/>
      </w:tr>
      <w:tr w:rsidR="00443B37" w:rsidDel="00D37715" w14:paraId="6F72BE58" w14:textId="7077DDD5" w:rsidTr="00E4365A">
        <w:trPr>
          <w:del w:id="5433" w:author="phuong vu" w:date="2018-11-22T19:34:00Z"/>
        </w:trPr>
        <w:tc>
          <w:tcPr>
            <w:tcW w:w="805" w:type="dxa"/>
          </w:tcPr>
          <w:p w14:paraId="1266287B" w14:textId="53799409" w:rsidR="00443B37" w:rsidDel="00D37715" w:rsidRDefault="00443B37" w:rsidP="00E4365A">
            <w:pPr>
              <w:spacing w:line="360" w:lineRule="auto"/>
              <w:jc w:val="center"/>
              <w:rPr>
                <w:del w:id="5434" w:author="phuong vu" w:date="2018-11-22T19:34:00Z"/>
                <w:lang w:val="en-US"/>
              </w:rPr>
            </w:pPr>
            <w:del w:id="5435" w:author="phuong vu" w:date="2018-11-22T19:34:00Z">
              <w:r w:rsidDel="00D37715">
                <w:rPr>
                  <w:lang w:val="en-US"/>
                </w:rPr>
                <w:delText>2</w:delText>
              </w:r>
              <w:bookmarkStart w:id="5436" w:name="_Toc530680025"/>
              <w:bookmarkEnd w:id="5436"/>
            </w:del>
          </w:p>
        </w:tc>
        <w:tc>
          <w:tcPr>
            <w:tcW w:w="1980" w:type="dxa"/>
          </w:tcPr>
          <w:p w14:paraId="742BBADE" w14:textId="46B23A3F" w:rsidR="00443B37" w:rsidDel="00D37715" w:rsidRDefault="00443B37" w:rsidP="00E4365A">
            <w:pPr>
              <w:spacing w:line="360" w:lineRule="auto"/>
              <w:rPr>
                <w:del w:id="5437" w:author="phuong vu" w:date="2018-11-22T19:34:00Z"/>
                <w:lang w:val="en-US"/>
              </w:rPr>
            </w:pPr>
            <w:del w:id="5438" w:author="phuong vu" w:date="2018-11-22T19:34:00Z">
              <w:r w:rsidDel="00D37715">
                <w:rPr>
                  <w:lang w:val="en-US"/>
                </w:rPr>
                <w:delText>inputText</w:delText>
              </w:r>
              <w:bookmarkStart w:id="5439" w:name="_Toc530680026"/>
              <w:bookmarkEnd w:id="5439"/>
            </w:del>
          </w:p>
        </w:tc>
        <w:tc>
          <w:tcPr>
            <w:tcW w:w="2970" w:type="dxa"/>
          </w:tcPr>
          <w:p w14:paraId="4CACBBBA" w14:textId="08FE54D1" w:rsidR="00443B37" w:rsidDel="00D37715" w:rsidRDefault="005D2D32" w:rsidP="00E4365A">
            <w:pPr>
              <w:spacing w:line="360" w:lineRule="auto"/>
              <w:rPr>
                <w:del w:id="5440" w:author="phuong vu" w:date="2018-11-22T19:34:00Z"/>
                <w:lang w:val="en-US"/>
              </w:rPr>
            </w:pPr>
            <w:del w:id="5441" w:author="phuong vu" w:date="2018-11-22T19:34:00Z">
              <w:r w:rsidDel="00D37715">
                <w:rPr>
                  <w:lang w:val="en-US"/>
                </w:rPr>
                <w:delText>Nhập mật khẩu</w:delText>
              </w:r>
              <w:bookmarkStart w:id="5442" w:name="_Toc530680027"/>
              <w:bookmarkEnd w:id="5442"/>
            </w:del>
          </w:p>
        </w:tc>
        <w:tc>
          <w:tcPr>
            <w:tcW w:w="1266" w:type="dxa"/>
          </w:tcPr>
          <w:p w14:paraId="19AAA9C3" w14:textId="200883DC" w:rsidR="00443B37" w:rsidDel="00D37715" w:rsidRDefault="00443B37" w:rsidP="00E4365A">
            <w:pPr>
              <w:spacing w:line="360" w:lineRule="auto"/>
              <w:rPr>
                <w:del w:id="5443" w:author="phuong vu" w:date="2018-11-22T19:34:00Z"/>
                <w:lang w:val="en-US"/>
              </w:rPr>
            </w:pPr>
            <w:bookmarkStart w:id="5444" w:name="_Toc530680028"/>
            <w:bookmarkEnd w:id="5444"/>
          </w:p>
        </w:tc>
        <w:tc>
          <w:tcPr>
            <w:tcW w:w="1756" w:type="dxa"/>
          </w:tcPr>
          <w:p w14:paraId="433F537D" w14:textId="01B74FAA" w:rsidR="00443B37" w:rsidDel="00D37715" w:rsidRDefault="00443B37" w:rsidP="00E4365A">
            <w:pPr>
              <w:spacing w:line="360" w:lineRule="auto"/>
              <w:rPr>
                <w:del w:id="5445" w:author="phuong vu" w:date="2018-11-22T19:34:00Z"/>
                <w:lang w:val="en-US"/>
              </w:rPr>
            </w:pPr>
            <w:bookmarkStart w:id="5446" w:name="_Toc530680029"/>
            <w:bookmarkEnd w:id="5446"/>
          </w:p>
        </w:tc>
        <w:bookmarkStart w:id="5447" w:name="_Toc530680030"/>
        <w:bookmarkEnd w:id="5447"/>
      </w:tr>
      <w:tr w:rsidR="00443B37" w:rsidDel="00D37715" w14:paraId="7603998A" w14:textId="6F8E428B" w:rsidTr="00E4365A">
        <w:trPr>
          <w:del w:id="5448" w:author="phuong vu" w:date="2018-11-22T19:34:00Z"/>
        </w:trPr>
        <w:tc>
          <w:tcPr>
            <w:tcW w:w="805" w:type="dxa"/>
          </w:tcPr>
          <w:p w14:paraId="575BDB53" w14:textId="5476C28F" w:rsidR="00443B37" w:rsidDel="00D37715" w:rsidRDefault="00443B37" w:rsidP="00E4365A">
            <w:pPr>
              <w:spacing w:line="360" w:lineRule="auto"/>
              <w:jc w:val="center"/>
              <w:rPr>
                <w:del w:id="5449" w:author="phuong vu" w:date="2018-11-22T19:34:00Z"/>
                <w:lang w:val="en-US"/>
              </w:rPr>
            </w:pPr>
            <w:del w:id="5450" w:author="phuong vu" w:date="2018-11-22T19:34:00Z">
              <w:r w:rsidDel="00D37715">
                <w:rPr>
                  <w:lang w:val="en-US"/>
                </w:rPr>
                <w:delText>3</w:delText>
              </w:r>
              <w:bookmarkStart w:id="5451" w:name="_Toc530680031"/>
              <w:bookmarkEnd w:id="5451"/>
            </w:del>
          </w:p>
        </w:tc>
        <w:tc>
          <w:tcPr>
            <w:tcW w:w="1980" w:type="dxa"/>
          </w:tcPr>
          <w:p w14:paraId="79F9F589" w14:textId="4B86FE33" w:rsidR="00443B37" w:rsidDel="00D37715" w:rsidRDefault="00443B37" w:rsidP="00E4365A">
            <w:pPr>
              <w:spacing w:line="360" w:lineRule="auto"/>
              <w:rPr>
                <w:del w:id="5452" w:author="phuong vu" w:date="2018-11-22T19:34:00Z"/>
                <w:lang w:val="en-US"/>
              </w:rPr>
            </w:pPr>
            <w:del w:id="5453" w:author="phuong vu" w:date="2018-11-22T19:34:00Z">
              <w:r w:rsidDel="00D37715">
                <w:rPr>
                  <w:lang w:val="en-US"/>
                </w:rPr>
                <w:delText>button</w:delText>
              </w:r>
              <w:bookmarkStart w:id="5454" w:name="_Toc530680032"/>
              <w:bookmarkEnd w:id="5454"/>
            </w:del>
          </w:p>
        </w:tc>
        <w:tc>
          <w:tcPr>
            <w:tcW w:w="2970" w:type="dxa"/>
          </w:tcPr>
          <w:p w14:paraId="054D88AD" w14:textId="1424307B" w:rsidR="00443B37" w:rsidDel="00D37715" w:rsidRDefault="005D2D32" w:rsidP="00E4365A">
            <w:pPr>
              <w:spacing w:line="360" w:lineRule="auto"/>
              <w:rPr>
                <w:del w:id="5455" w:author="phuong vu" w:date="2018-11-22T19:34:00Z"/>
                <w:lang w:val="en-US"/>
              </w:rPr>
            </w:pPr>
            <w:del w:id="5456" w:author="phuong vu" w:date="2018-11-22T19:34:00Z">
              <w:r w:rsidDel="00D37715">
                <w:rPr>
                  <w:lang w:val="en-US"/>
                </w:rPr>
                <w:delText>Đăng nhập</w:delText>
              </w:r>
              <w:bookmarkStart w:id="5457" w:name="_Toc530680033"/>
              <w:bookmarkEnd w:id="5457"/>
            </w:del>
          </w:p>
        </w:tc>
        <w:tc>
          <w:tcPr>
            <w:tcW w:w="1266" w:type="dxa"/>
          </w:tcPr>
          <w:p w14:paraId="0A810ABA" w14:textId="4B64A664" w:rsidR="00443B37" w:rsidDel="00D37715" w:rsidRDefault="00443B37" w:rsidP="00E4365A">
            <w:pPr>
              <w:spacing w:line="360" w:lineRule="auto"/>
              <w:rPr>
                <w:del w:id="5458" w:author="phuong vu" w:date="2018-11-22T19:34:00Z"/>
                <w:lang w:val="en-US"/>
              </w:rPr>
            </w:pPr>
            <w:bookmarkStart w:id="5459" w:name="_Toc530680034"/>
            <w:bookmarkEnd w:id="5459"/>
          </w:p>
        </w:tc>
        <w:tc>
          <w:tcPr>
            <w:tcW w:w="1756" w:type="dxa"/>
          </w:tcPr>
          <w:p w14:paraId="138525B0" w14:textId="6F501DA5" w:rsidR="00443B37" w:rsidDel="00D37715" w:rsidRDefault="00443B37" w:rsidP="00E4365A">
            <w:pPr>
              <w:spacing w:line="360" w:lineRule="auto"/>
              <w:rPr>
                <w:del w:id="5460" w:author="phuong vu" w:date="2018-11-22T19:34:00Z"/>
                <w:lang w:val="en-US"/>
              </w:rPr>
            </w:pPr>
            <w:bookmarkStart w:id="5461" w:name="_Toc530680035"/>
            <w:bookmarkEnd w:id="5461"/>
          </w:p>
        </w:tc>
        <w:bookmarkStart w:id="5462" w:name="_Toc530680036"/>
        <w:bookmarkEnd w:id="5462"/>
      </w:tr>
    </w:tbl>
    <w:p w14:paraId="720DECDA" w14:textId="3F9BB539" w:rsidR="00635A50" w:rsidRPr="006A2C8A" w:rsidDel="00D37715" w:rsidRDefault="00635A50" w:rsidP="00E4365A">
      <w:pPr>
        <w:rPr>
          <w:del w:id="5463" w:author="phuong vu" w:date="2018-11-22T19:34:00Z"/>
          <w:lang w:val="en-US"/>
        </w:rPr>
      </w:pPr>
      <w:bookmarkStart w:id="5464" w:name="_Toc530680037"/>
      <w:bookmarkEnd w:id="5464"/>
    </w:p>
    <w:p w14:paraId="240F99B1" w14:textId="25A378F5" w:rsidR="00405A7C" w:rsidDel="00D37715" w:rsidRDefault="00405A7C" w:rsidP="00405A7C">
      <w:pPr>
        <w:pStyle w:val="Heading5"/>
        <w:rPr>
          <w:del w:id="5465" w:author="phuong vu" w:date="2018-11-22T19:34:00Z"/>
          <w:lang w:val="en-US"/>
        </w:rPr>
      </w:pPr>
      <w:del w:id="5466" w:author="phuong vu" w:date="2018-11-22T19:34:00Z">
        <w:r w:rsidDel="00D37715">
          <w:rPr>
            <w:lang w:val="en-US"/>
          </w:rPr>
          <w:delText>Dữ liệu sử dụng</w:delText>
        </w:r>
        <w:bookmarkStart w:id="5467" w:name="_Toc530680038"/>
        <w:bookmarkEnd w:id="5467"/>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D3718D" w:rsidDel="00D37715" w14:paraId="012FC871" w14:textId="0D610D1F" w:rsidTr="00E4365A">
        <w:trPr>
          <w:del w:id="5468" w:author="phuong vu" w:date="2018-11-22T19:34:00Z"/>
        </w:trPr>
        <w:tc>
          <w:tcPr>
            <w:tcW w:w="805" w:type="dxa"/>
            <w:vMerge w:val="restart"/>
            <w:vAlign w:val="center"/>
          </w:tcPr>
          <w:p w14:paraId="5B475C45" w14:textId="194F5CDF" w:rsidR="00D3718D" w:rsidRPr="00E4365A" w:rsidDel="00D37715" w:rsidRDefault="00D3718D" w:rsidP="00E4365A">
            <w:pPr>
              <w:spacing w:line="360" w:lineRule="auto"/>
              <w:jc w:val="center"/>
              <w:rPr>
                <w:del w:id="5469" w:author="phuong vu" w:date="2018-11-22T19:34:00Z"/>
                <w:b/>
                <w:lang w:val="en-US"/>
              </w:rPr>
            </w:pPr>
            <w:del w:id="5470" w:author="phuong vu" w:date="2018-11-22T19:34:00Z">
              <w:r w:rsidRPr="00E4365A" w:rsidDel="00D37715">
                <w:rPr>
                  <w:b/>
                  <w:lang w:val="en-US"/>
                </w:rPr>
                <w:delText>STT</w:delText>
              </w:r>
              <w:bookmarkStart w:id="5471" w:name="_Toc530680039"/>
              <w:bookmarkEnd w:id="5471"/>
            </w:del>
          </w:p>
        </w:tc>
        <w:tc>
          <w:tcPr>
            <w:tcW w:w="2120" w:type="dxa"/>
            <w:vMerge w:val="restart"/>
            <w:vAlign w:val="center"/>
          </w:tcPr>
          <w:p w14:paraId="5703658E" w14:textId="40722B9F" w:rsidR="00D3718D" w:rsidRPr="00E4365A" w:rsidDel="00D37715" w:rsidRDefault="00D3718D" w:rsidP="00E4365A">
            <w:pPr>
              <w:spacing w:line="360" w:lineRule="auto"/>
              <w:jc w:val="center"/>
              <w:rPr>
                <w:del w:id="5472" w:author="phuong vu" w:date="2018-11-22T19:34:00Z"/>
                <w:b/>
                <w:lang w:val="en-US"/>
              </w:rPr>
            </w:pPr>
            <w:del w:id="5473" w:author="phuong vu" w:date="2018-11-22T19:34:00Z">
              <w:r w:rsidRPr="00E4365A" w:rsidDel="00D37715">
                <w:rPr>
                  <w:b/>
                  <w:lang w:val="en-US"/>
                </w:rPr>
                <w:delText>Tên bảng/</w:delText>
              </w:r>
              <w:bookmarkStart w:id="5474" w:name="_Toc530680040"/>
              <w:bookmarkEnd w:id="5474"/>
            </w:del>
          </w:p>
          <w:p w14:paraId="5BABB39B" w14:textId="5431BA2F" w:rsidR="00D3718D" w:rsidRPr="00E4365A" w:rsidDel="00D37715" w:rsidRDefault="00D3718D" w:rsidP="00E4365A">
            <w:pPr>
              <w:spacing w:line="360" w:lineRule="auto"/>
              <w:jc w:val="center"/>
              <w:rPr>
                <w:del w:id="5475" w:author="phuong vu" w:date="2018-11-22T19:34:00Z"/>
                <w:b/>
                <w:lang w:val="en-US"/>
              </w:rPr>
            </w:pPr>
            <w:del w:id="5476" w:author="phuong vu" w:date="2018-11-22T19:34:00Z">
              <w:r w:rsidRPr="00E4365A" w:rsidDel="00D37715">
                <w:rPr>
                  <w:b/>
                  <w:lang w:val="en-US"/>
                </w:rPr>
                <w:delText>Cấu tr</w:delText>
              </w:r>
              <w:r w:rsidR="00755C63" w:rsidDel="00D37715">
                <w:rPr>
                  <w:b/>
                  <w:lang w:val="en-US"/>
                </w:rPr>
                <w:delText>ú</w:delText>
              </w:r>
              <w:r w:rsidRPr="00E4365A" w:rsidDel="00D37715">
                <w:rPr>
                  <w:b/>
                  <w:lang w:val="en-US"/>
                </w:rPr>
                <w:delText>c dữ liệu</w:delText>
              </w:r>
              <w:bookmarkStart w:id="5477" w:name="_Toc530680041"/>
              <w:bookmarkEnd w:id="5477"/>
            </w:del>
          </w:p>
        </w:tc>
        <w:tc>
          <w:tcPr>
            <w:tcW w:w="5852" w:type="dxa"/>
            <w:gridSpan w:val="4"/>
            <w:vAlign w:val="center"/>
          </w:tcPr>
          <w:p w14:paraId="2CEFA8E9" w14:textId="3DA21088" w:rsidR="00D3718D" w:rsidRPr="00E4365A" w:rsidDel="00D37715" w:rsidRDefault="00D3718D" w:rsidP="00E4365A">
            <w:pPr>
              <w:spacing w:line="360" w:lineRule="auto"/>
              <w:jc w:val="center"/>
              <w:rPr>
                <w:del w:id="5478" w:author="phuong vu" w:date="2018-11-22T19:34:00Z"/>
                <w:b/>
                <w:lang w:val="en-US"/>
              </w:rPr>
            </w:pPr>
            <w:del w:id="5479" w:author="phuong vu" w:date="2018-11-22T19:34:00Z">
              <w:r w:rsidRPr="00E4365A" w:rsidDel="00D37715">
                <w:rPr>
                  <w:b/>
                  <w:lang w:val="en-US"/>
                </w:rPr>
                <w:delText>Phương thức</w:delText>
              </w:r>
              <w:bookmarkStart w:id="5480" w:name="_Toc530680042"/>
              <w:bookmarkEnd w:id="5480"/>
            </w:del>
          </w:p>
        </w:tc>
        <w:bookmarkStart w:id="5481" w:name="_Toc530680043"/>
        <w:bookmarkEnd w:id="5481"/>
      </w:tr>
      <w:tr w:rsidR="00D3718D" w:rsidDel="00D37715" w14:paraId="2F72B8C5" w14:textId="3B27F804" w:rsidTr="00E4365A">
        <w:trPr>
          <w:del w:id="5482" w:author="phuong vu" w:date="2018-11-22T19:34:00Z"/>
        </w:trPr>
        <w:tc>
          <w:tcPr>
            <w:tcW w:w="805" w:type="dxa"/>
            <w:vMerge/>
            <w:vAlign w:val="center"/>
          </w:tcPr>
          <w:p w14:paraId="212949B4" w14:textId="5F411E53" w:rsidR="00D3718D" w:rsidRPr="00E4365A" w:rsidDel="00D37715" w:rsidRDefault="00D3718D" w:rsidP="00E4365A">
            <w:pPr>
              <w:spacing w:line="360" w:lineRule="auto"/>
              <w:jc w:val="center"/>
              <w:rPr>
                <w:del w:id="5483" w:author="phuong vu" w:date="2018-11-22T19:34:00Z"/>
                <w:b/>
                <w:lang w:val="en-US"/>
              </w:rPr>
            </w:pPr>
            <w:bookmarkStart w:id="5484" w:name="_Toc530680044"/>
            <w:bookmarkEnd w:id="5484"/>
          </w:p>
        </w:tc>
        <w:tc>
          <w:tcPr>
            <w:tcW w:w="2120" w:type="dxa"/>
            <w:vMerge/>
            <w:vAlign w:val="center"/>
          </w:tcPr>
          <w:p w14:paraId="47FD5023" w14:textId="60353B9B" w:rsidR="00D3718D" w:rsidRPr="00E4365A" w:rsidDel="00D37715" w:rsidRDefault="00D3718D" w:rsidP="00E4365A">
            <w:pPr>
              <w:spacing w:line="360" w:lineRule="auto"/>
              <w:jc w:val="center"/>
              <w:rPr>
                <w:del w:id="5485" w:author="phuong vu" w:date="2018-11-22T19:34:00Z"/>
                <w:b/>
                <w:lang w:val="en-US"/>
              </w:rPr>
            </w:pPr>
            <w:bookmarkStart w:id="5486" w:name="_Toc530680045"/>
            <w:bookmarkEnd w:id="5486"/>
          </w:p>
        </w:tc>
        <w:tc>
          <w:tcPr>
            <w:tcW w:w="1463" w:type="dxa"/>
            <w:vAlign w:val="center"/>
          </w:tcPr>
          <w:p w14:paraId="5BF83A93" w14:textId="2D29DE5C" w:rsidR="00D3718D" w:rsidRPr="00E4365A" w:rsidDel="00D37715" w:rsidRDefault="00D3718D" w:rsidP="00E4365A">
            <w:pPr>
              <w:spacing w:line="360" w:lineRule="auto"/>
              <w:jc w:val="center"/>
              <w:rPr>
                <w:del w:id="5487" w:author="phuong vu" w:date="2018-11-22T19:34:00Z"/>
                <w:b/>
                <w:lang w:val="en-US"/>
              </w:rPr>
            </w:pPr>
            <w:del w:id="5488" w:author="phuong vu" w:date="2018-11-22T19:34:00Z">
              <w:r w:rsidRPr="00E4365A" w:rsidDel="00D37715">
                <w:rPr>
                  <w:b/>
                  <w:lang w:val="en-US"/>
                </w:rPr>
                <w:delText>Thêm</w:delText>
              </w:r>
              <w:bookmarkStart w:id="5489" w:name="_Toc530680046"/>
              <w:bookmarkEnd w:id="5489"/>
            </w:del>
          </w:p>
        </w:tc>
        <w:tc>
          <w:tcPr>
            <w:tcW w:w="1463" w:type="dxa"/>
            <w:vAlign w:val="center"/>
          </w:tcPr>
          <w:p w14:paraId="5CEBF21E" w14:textId="24896FFE" w:rsidR="00D3718D" w:rsidRPr="00E4365A" w:rsidDel="00D37715" w:rsidRDefault="00D3718D" w:rsidP="00E4365A">
            <w:pPr>
              <w:spacing w:line="360" w:lineRule="auto"/>
              <w:jc w:val="center"/>
              <w:rPr>
                <w:del w:id="5490" w:author="phuong vu" w:date="2018-11-22T19:34:00Z"/>
                <w:b/>
                <w:lang w:val="en-US"/>
              </w:rPr>
            </w:pPr>
            <w:del w:id="5491" w:author="phuong vu" w:date="2018-11-22T19:34:00Z">
              <w:r w:rsidRPr="00E4365A" w:rsidDel="00D37715">
                <w:rPr>
                  <w:b/>
                  <w:lang w:val="en-US"/>
                </w:rPr>
                <w:delText>Sửa</w:delText>
              </w:r>
              <w:bookmarkStart w:id="5492" w:name="_Toc530680047"/>
              <w:bookmarkEnd w:id="5492"/>
            </w:del>
          </w:p>
        </w:tc>
        <w:tc>
          <w:tcPr>
            <w:tcW w:w="1463" w:type="dxa"/>
            <w:vAlign w:val="center"/>
          </w:tcPr>
          <w:p w14:paraId="62B44522" w14:textId="018965D6" w:rsidR="00D3718D" w:rsidRPr="00E4365A" w:rsidDel="00D37715" w:rsidRDefault="00D3718D" w:rsidP="00E4365A">
            <w:pPr>
              <w:spacing w:line="360" w:lineRule="auto"/>
              <w:jc w:val="center"/>
              <w:rPr>
                <w:del w:id="5493" w:author="phuong vu" w:date="2018-11-22T19:34:00Z"/>
                <w:b/>
                <w:lang w:val="en-US"/>
              </w:rPr>
            </w:pPr>
            <w:del w:id="5494" w:author="phuong vu" w:date="2018-11-22T19:34:00Z">
              <w:r w:rsidRPr="00E4365A" w:rsidDel="00D37715">
                <w:rPr>
                  <w:b/>
                  <w:lang w:val="en-US"/>
                </w:rPr>
                <w:delText>Xóa</w:delText>
              </w:r>
              <w:bookmarkStart w:id="5495" w:name="_Toc530680048"/>
              <w:bookmarkEnd w:id="5495"/>
            </w:del>
          </w:p>
        </w:tc>
        <w:tc>
          <w:tcPr>
            <w:tcW w:w="1463" w:type="dxa"/>
            <w:vAlign w:val="center"/>
          </w:tcPr>
          <w:p w14:paraId="38CD1A32" w14:textId="1AF16E7A" w:rsidR="00D3718D" w:rsidRPr="00E4365A" w:rsidDel="00D37715" w:rsidRDefault="00D3718D" w:rsidP="00E4365A">
            <w:pPr>
              <w:spacing w:line="360" w:lineRule="auto"/>
              <w:jc w:val="center"/>
              <w:rPr>
                <w:del w:id="5496" w:author="phuong vu" w:date="2018-11-22T19:34:00Z"/>
                <w:b/>
                <w:lang w:val="en-US"/>
              </w:rPr>
            </w:pPr>
            <w:del w:id="5497" w:author="phuong vu" w:date="2018-11-22T19:34:00Z">
              <w:r w:rsidRPr="00E4365A" w:rsidDel="00D37715">
                <w:rPr>
                  <w:b/>
                  <w:lang w:val="en-US"/>
                </w:rPr>
                <w:delText>Truy vấn</w:delText>
              </w:r>
              <w:bookmarkStart w:id="5498" w:name="_Toc530680049"/>
              <w:bookmarkEnd w:id="5498"/>
            </w:del>
          </w:p>
        </w:tc>
        <w:bookmarkStart w:id="5499" w:name="_Toc530680050"/>
        <w:bookmarkEnd w:id="5499"/>
      </w:tr>
      <w:tr w:rsidR="00D3718D" w:rsidDel="00D37715" w14:paraId="6ABA1252" w14:textId="139940C9" w:rsidTr="00E4365A">
        <w:trPr>
          <w:del w:id="5500" w:author="phuong vu" w:date="2018-11-22T19:34:00Z"/>
        </w:trPr>
        <w:tc>
          <w:tcPr>
            <w:tcW w:w="805" w:type="dxa"/>
          </w:tcPr>
          <w:p w14:paraId="5F2737C7" w14:textId="69BD56F8" w:rsidR="00D3718D" w:rsidDel="00D37715" w:rsidRDefault="00D3718D" w:rsidP="00E4365A">
            <w:pPr>
              <w:spacing w:line="360" w:lineRule="auto"/>
              <w:jc w:val="center"/>
              <w:rPr>
                <w:del w:id="5501" w:author="phuong vu" w:date="2018-11-22T19:34:00Z"/>
                <w:lang w:val="en-US"/>
              </w:rPr>
            </w:pPr>
            <w:del w:id="5502" w:author="phuong vu" w:date="2018-11-22T19:34:00Z">
              <w:r w:rsidDel="00D37715">
                <w:rPr>
                  <w:lang w:val="en-US"/>
                </w:rPr>
                <w:delText>1</w:delText>
              </w:r>
              <w:bookmarkStart w:id="5503" w:name="_Toc530680051"/>
              <w:bookmarkEnd w:id="5503"/>
            </w:del>
          </w:p>
        </w:tc>
        <w:tc>
          <w:tcPr>
            <w:tcW w:w="2120" w:type="dxa"/>
          </w:tcPr>
          <w:p w14:paraId="7E93C1CE" w14:textId="63DF9DDF" w:rsidR="00D3718D" w:rsidDel="00D37715" w:rsidRDefault="00D3718D" w:rsidP="00E4365A">
            <w:pPr>
              <w:spacing w:line="360" w:lineRule="auto"/>
              <w:rPr>
                <w:del w:id="5504" w:author="phuong vu" w:date="2018-11-22T19:34:00Z"/>
                <w:lang w:val="en-US"/>
              </w:rPr>
            </w:pPr>
            <w:del w:id="5505" w:author="phuong vu" w:date="2018-11-22T19:34:00Z">
              <w:r w:rsidDel="00D37715">
                <w:rPr>
                  <w:lang w:val="en-US"/>
                </w:rPr>
                <w:delText>user</w:delText>
              </w:r>
              <w:bookmarkStart w:id="5506" w:name="_Toc530680052"/>
              <w:bookmarkEnd w:id="5506"/>
            </w:del>
          </w:p>
        </w:tc>
        <w:tc>
          <w:tcPr>
            <w:tcW w:w="1463" w:type="dxa"/>
          </w:tcPr>
          <w:p w14:paraId="057EE6FD" w14:textId="14B8501A" w:rsidR="00D3718D" w:rsidDel="00D37715" w:rsidRDefault="00D3718D" w:rsidP="00E4365A">
            <w:pPr>
              <w:spacing w:line="360" w:lineRule="auto"/>
              <w:jc w:val="center"/>
              <w:rPr>
                <w:del w:id="5507" w:author="phuong vu" w:date="2018-11-22T19:34:00Z"/>
                <w:lang w:val="en-US"/>
              </w:rPr>
            </w:pPr>
            <w:bookmarkStart w:id="5508" w:name="_Toc530680053"/>
            <w:bookmarkEnd w:id="5508"/>
          </w:p>
        </w:tc>
        <w:tc>
          <w:tcPr>
            <w:tcW w:w="1463" w:type="dxa"/>
          </w:tcPr>
          <w:p w14:paraId="707021CB" w14:textId="7DE5B1FC" w:rsidR="00D3718D" w:rsidDel="00D37715" w:rsidRDefault="00D3718D" w:rsidP="00E4365A">
            <w:pPr>
              <w:spacing w:line="360" w:lineRule="auto"/>
              <w:jc w:val="center"/>
              <w:rPr>
                <w:del w:id="5509" w:author="phuong vu" w:date="2018-11-22T19:34:00Z"/>
                <w:lang w:val="en-US"/>
              </w:rPr>
            </w:pPr>
            <w:bookmarkStart w:id="5510" w:name="_Toc530680054"/>
            <w:bookmarkEnd w:id="5510"/>
          </w:p>
        </w:tc>
        <w:tc>
          <w:tcPr>
            <w:tcW w:w="1463" w:type="dxa"/>
          </w:tcPr>
          <w:p w14:paraId="18CD5731" w14:textId="6FEA07C1" w:rsidR="00D3718D" w:rsidDel="00D37715" w:rsidRDefault="00D3718D" w:rsidP="00E4365A">
            <w:pPr>
              <w:spacing w:line="360" w:lineRule="auto"/>
              <w:jc w:val="center"/>
              <w:rPr>
                <w:del w:id="5511" w:author="phuong vu" w:date="2018-11-22T19:34:00Z"/>
                <w:lang w:val="en-US"/>
              </w:rPr>
            </w:pPr>
            <w:bookmarkStart w:id="5512" w:name="_Toc530680055"/>
            <w:bookmarkEnd w:id="5512"/>
          </w:p>
        </w:tc>
        <w:tc>
          <w:tcPr>
            <w:tcW w:w="1463" w:type="dxa"/>
          </w:tcPr>
          <w:p w14:paraId="1896C2C1" w14:textId="113AB0B1" w:rsidR="00D3718D" w:rsidDel="00D37715" w:rsidRDefault="00D3718D" w:rsidP="00E4365A">
            <w:pPr>
              <w:jc w:val="center"/>
              <w:rPr>
                <w:del w:id="5513" w:author="phuong vu" w:date="2018-11-22T19:34:00Z"/>
                <w:lang w:val="en-US"/>
              </w:rPr>
            </w:pPr>
            <w:del w:id="5514" w:author="phuong vu" w:date="2018-11-22T19:34:00Z">
              <w:r w:rsidDel="00D37715">
                <w:rPr>
                  <w:lang w:val="en-US"/>
                </w:rPr>
                <w:delText>X</w:delText>
              </w:r>
              <w:bookmarkStart w:id="5515" w:name="_Toc530680056"/>
              <w:bookmarkEnd w:id="5515"/>
            </w:del>
          </w:p>
        </w:tc>
        <w:bookmarkStart w:id="5516" w:name="_Toc530680057"/>
        <w:bookmarkEnd w:id="5516"/>
      </w:tr>
      <w:tr w:rsidR="00D3718D" w:rsidDel="00D37715" w14:paraId="12A95A41" w14:textId="497F62CF" w:rsidTr="00E4365A">
        <w:trPr>
          <w:del w:id="5517" w:author="phuong vu" w:date="2018-11-22T19:34:00Z"/>
        </w:trPr>
        <w:tc>
          <w:tcPr>
            <w:tcW w:w="805" w:type="dxa"/>
          </w:tcPr>
          <w:p w14:paraId="7F5DB412" w14:textId="1BFF70C2" w:rsidR="00D3718D" w:rsidDel="00D37715" w:rsidRDefault="00D3718D" w:rsidP="00E4365A">
            <w:pPr>
              <w:spacing w:line="360" w:lineRule="auto"/>
              <w:jc w:val="center"/>
              <w:rPr>
                <w:del w:id="5518" w:author="phuong vu" w:date="2018-11-22T19:34:00Z"/>
                <w:lang w:val="en-US"/>
              </w:rPr>
            </w:pPr>
            <w:del w:id="5519" w:author="phuong vu" w:date="2018-11-22T19:34:00Z">
              <w:r w:rsidDel="00D37715">
                <w:rPr>
                  <w:lang w:val="en-US"/>
                </w:rPr>
                <w:delText>2</w:delText>
              </w:r>
              <w:bookmarkStart w:id="5520" w:name="_Toc530680058"/>
              <w:bookmarkEnd w:id="5520"/>
            </w:del>
          </w:p>
        </w:tc>
        <w:tc>
          <w:tcPr>
            <w:tcW w:w="2120" w:type="dxa"/>
          </w:tcPr>
          <w:p w14:paraId="48D2000A" w14:textId="4FDA8C4B" w:rsidR="00D3718D" w:rsidDel="00D37715" w:rsidRDefault="00D3718D" w:rsidP="00E4365A">
            <w:pPr>
              <w:spacing w:line="360" w:lineRule="auto"/>
              <w:rPr>
                <w:del w:id="5521" w:author="phuong vu" w:date="2018-11-22T19:34:00Z"/>
                <w:lang w:val="en-US"/>
              </w:rPr>
            </w:pPr>
            <w:del w:id="5522" w:author="phuong vu" w:date="2018-11-22T19:34:00Z">
              <w:r w:rsidDel="00D37715">
                <w:rPr>
                  <w:lang w:val="en-US"/>
                </w:rPr>
                <w:delText>customer</w:delText>
              </w:r>
              <w:bookmarkStart w:id="5523" w:name="_Toc530680059"/>
              <w:bookmarkEnd w:id="5523"/>
            </w:del>
          </w:p>
        </w:tc>
        <w:tc>
          <w:tcPr>
            <w:tcW w:w="1463" w:type="dxa"/>
          </w:tcPr>
          <w:p w14:paraId="3B584FE2" w14:textId="0E44EDFE" w:rsidR="00D3718D" w:rsidDel="00D37715" w:rsidRDefault="00D3718D" w:rsidP="00E4365A">
            <w:pPr>
              <w:spacing w:line="360" w:lineRule="auto"/>
              <w:jc w:val="center"/>
              <w:rPr>
                <w:del w:id="5524" w:author="phuong vu" w:date="2018-11-22T19:34:00Z"/>
                <w:lang w:val="en-US"/>
              </w:rPr>
            </w:pPr>
            <w:bookmarkStart w:id="5525" w:name="_Toc530680060"/>
            <w:bookmarkEnd w:id="5525"/>
          </w:p>
        </w:tc>
        <w:tc>
          <w:tcPr>
            <w:tcW w:w="1463" w:type="dxa"/>
          </w:tcPr>
          <w:p w14:paraId="45FD592F" w14:textId="056AED76" w:rsidR="00D3718D" w:rsidDel="00D37715" w:rsidRDefault="00D3718D" w:rsidP="00E4365A">
            <w:pPr>
              <w:spacing w:line="360" w:lineRule="auto"/>
              <w:jc w:val="center"/>
              <w:rPr>
                <w:del w:id="5526" w:author="phuong vu" w:date="2018-11-22T19:34:00Z"/>
                <w:lang w:val="en-US"/>
              </w:rPr>
            </w:pPr>
            <w:bookmarkStart w:id="5527" w:name="_Toc530680061"/>
            <w:bookmarkEnd w:id="5527"/>
          </w:p>
        </w:tc>
        <w:tc>
          <w:tcPr>
            <w:tcW w:w="1463" w:type="dxa"/>
          </w:tcPr>
          <w:p w14:paraId="23532FE0" w14:textId="72248694" w:rsidR="00D3718D" w:rsidDel="00D37715" w:rsidRDefault="00D3718D" w:rsidP="00E4365A">
            <w:pPr>
              <w:spacing w:line="360" w:lineRule="auto"/>
              <w:jc w:val="center"/>
              <w:rPr>
                <w:del w:id="5528" w:author="phuong vu" w:date="2018-11-22T19:34:00Z"/>
                <w:lang w:val="en-US"/>
              </w:rPr>
            </w:pPr>
            <w:bookmarkStart w:id="5529" w:name="_Toc530680062"/>
            <w:bookmarkEnd w:id="5529"/>
          </w:p>
        </w:tc>
        <w:tc>
          <w:tcPr>
            <w:tcW w:w="1463" w:type="dxa"/>
          </w:tcPr>
          <w:p w14:paraId="49606902" w14:textId="3F736891" w:rsidR="00D3718D" w:rsidDel="00D37715" w:rsidRDefault="00D3718D" w:rsidP="00E4365A">
            <w:pPr>
              <w:jc w:val="center"/>
              <w:rPr>
                <w:del w:id="5530" w:author="phuong vu" w:date="2018-11-22T19:34:00Z"/>
                <w:lang w:val="en-US"/>
              </w:rPr>
            </w:pPr>
            <w:del w:id="5531" w:author="phuong vu" w:date="2018-11-22T19:34:00Z">
              <w:r w:rsidDel="00D37715">
                <w:rPr>
                  <w:lang w:val="en-US"/>
                </w:rPr>
                <w:delText>X</w:delText>
              </w:r>
              <w:bookmarkStart w:id="5532" w:name="_Toc530680063"/>
              <w:bookmarkEnd w:id="5532"/>
            </w:del>
          </w:p>
        </w:tc>
        <w:bookmarkStart w:id="5533" w:name="_Toc530680064"/>
        <w:bookmarkEnd w:id="5533"/>
      </w:tr>
      <w:tr w:rsidR="00D3718D" w:rsidDel="00D37715" w14:paraId="24614304" w14:textId="0DEABD7F" w:rsidTr="00D3718D">
        <w:trPr>
          <w:del w:id="5534" w:author="phuong vu" w:date="2018-11-22T19:34:00Z"/>
        </w:trPr>
        <w:tc>
          <w:tcPr>
            <w:tcW w:w="805" w:type="dxa"/>
          </w:tcPr>
          <w:p w14:paraId="11AC8182" w14:textId="5BB86354" w:rsidR="00D3718D" w:rsidDel="00D37715" w:rsidRDefault="00D3718D" w:rsidP="00E4365A">
            <w:pPr>
              <w:spacing w:line="360" w:lineRule="auto"/>
              <w:jc w:val="center"/>
              <w:rPr>
                <w:del w:id="5535" w:author="phuong vu" w:date="2018-11-22T19:34:00Z"/>
                <w:lang w:val="en-US"/>
              </w:rPr>
            </w:pPr>
            <w:del w:id="5536" w:author="phuong vu" w:date="2018-11-22T19:34:00Z">
              <w:r w:rsidDel="00D37715">
                <w:rPr>
                  <w:lang w:val="en-US"/>
                </w:rPr>
                <w:delText>3</w:delText>
              </w:r>
              <w:bookmarkStart w:id="5537" w:name="_Toc530680065"/>
              <w:bookmarkEnd w:id="5537"/>
            </w:del>
          </w:p>
        </w:tc>
        <w:tc>
          <w:tcPr>
            <w:tcW w:w="2120" w:type="dxa"/>
          </w:tcPr>
          <w:p w14:paraId="21F115D2" w14:textId="3ECE9D76" w:rsidR="00D3718D" w:rsidDel="00D37715" w:rsidRDefault="00D3718D" w:rsidP="00E4365A">
            <w:pPr>
              <w:spacing w:line="360" w:lineRule="auto"/>
              <w:rPr>
                <w:del w:id="5538" w:author="phuong vu" w:date="2018-11-22T19:34:00Z"/>
                <w:lang w:val="en-US"/>
              </w:rPr>
            </w:pPr>
            <w:del w:id="5539" w:author="phuong vu" w:date="2018-11-22T19:34:00Z">
              <w:r w:rsidDel="00D37715">
                <w:rPr>
                  <w:lang w:val="en-US"/>
                </w:rPr>
                <w:delText>staff</w:delText>
              </w:r>
              <w:bookmarkStart w:id="5540" w:name="_Toc530680066"/>
              <w:bookmarkEnd w:id="5540"/>
            </w:del>
          </w:p>
        </w:tc>
        <w:tc>
          <w:tcPr>
            <w:tcW w:w="1463" w:type="dxa"/>
          </w:tcPr>
          <w:p w14:paraId="38DED89B" w14:textId="177B7F5A" w:rsidR="00D3718D" w:rsidDel="00D37715" w:rsidRDefault="00D3718D" w:rsidP="00E4365A">
            <w:pPr>
              <w:spacing w:line="360" w:lineRule="auto"/>
              <w:jc w:val="center"/>
              <w:rPr>
                <w:del w:id="5541" w:author="phuong vu" w:date="2018-11-22T19:34:00Z"/>
                <w:lang w:val="en-US"/>
              </w:rPr>
            </w:pPr>
            <w:bookmarkStart w:id="5542" w:name="_Toc530680067"/>
            <w:bookmarkEnd w:id="5542"/>
          </w:p>
        </w:tc>
        <w:tc>
          <w:tcPr>
            <w:tcW w:w="1463" w:type="dxa"/>
          </w:tcPr>
          <w:p w14:paraId="58287871" w14:textId="77D15E1C" w:rsidR="00D3718D" w:rsidDel="00D37715" w:rsidRDefault="00D3718D" w:rsidP="00E4365A">
            <w:pPr>
              <w:spacing w:line="360" w:lineRule="auto"/>
              <w:jc w:val="center"/>
              <w:rPr>
                <w:del w:id="5543" w:author="phuong vu" w:date="2018-11-22T19:34:00Z"/>
                <w:lang w:val="en-US"/>
              </w:rPr>
            </w:pPr>
            <w:bookmarkStart w:id="5544" w:name="_Toc530680068"/>
            <w:bookmarkEnd w:id="5544"/>
          </w:p>
        </w:tc>
        <w:tc>
          <w:tcPr>
            <w:tcW w:w="1463" w:type="dxa"/>
          </w:tcPr>
          <w:p w14:paraId="23A1617E" w14:textId="36143DC7" w:rsidR="00D3718D" w:rsidDel="00D37715" w:rsidRDefault="00D3718D" w:rsidP="00E4365A">
            <w:pPr>
              <w:spacing w:line="360" w:lineRule="auto"/>
              <w:jc w:val="center"/>
              <w:rPr>
                <w:del w:id="5545" w:author="phuong vu" w:date="2018-11-22T19:34:00Z"/>
                <w:lang w:val="en-US"/>
              </w:rPr>
            </w:pPr>
            <w:bookmarkStart w:id="5546" w:name="_Toc530680069"/>
            <w:bookmarkEnd w:id="5546"/>
          </w:p>
        </w:tc>
        <w:tc>
          <w:tcPr>
            <w:tcW w:w="1463" w:type="dxa"/>
          </w:tcPr>
          <w:p w14:paraId="0125DB78" w14:textId="3507F910" w:rsidR="00D3718D" w:rsidDel="00D37715" w:rsidRDefault="00D3718D" w:rsidP="00E4365A">
            <w:pPr>
              <w:jc w:val="center"/>
              <w:rPr>
                <w:del w:id="5547" w:author="phuong vu" w:date="2018-11-22T19:34:00Z"/>
                <w:lang w:val="en-US"/>
              </w:rPr>
            </w:pPr>
            <w:del w:id="5548" w:author="phuong vu" w:date="2018-11-22T19:34:00Z">
              <w:r w:rsidDel="00D37715">
                <w:rPr>
                  <w:lang w:val="en-US"/>
                </w:rPr>
                <w:delText>X</w:delText>
              </w:r>
              <w:bookmarkStart w:id="5549" w:name="_Toc530680070"/>
              <w:bookmarkEnd w:id="5549"/>
            </w:del>
          </w:p>
        </w:tc>
        <w:bookmarkStart w:id="5550" w:name="_Toc530680071"/>
        <w:bookmarkEnd w:id="5550"/>
      </w:tr>
      <w:tr w:rsidR="00D3718D" w:rsidDel="00D37715" w14:paraId="51BC0CDE" w14:textId="209BC6C4" w:rsidTr="00D3718D">
        <w:trPr>
          <w:del w:id="5551" w:author="phuong vu" w:date="2018-11-22T19:34:00Z"/>
        </w:trPr>
        <w:tc>
          <w:tcPr>
            <w:tcW w:w="805" w:type="dxa"/>
          </w:tcPr>
          <w:p w14:paraId="57CD55CF" w14:textId="6A897E17" w:rsidR="00D3718D" w:rsidDel="00D37715" w:rsidRDefault="00D3718D" w:rsidP="00E4365A">
            <w:pPr>
              <w:spacing w:line="360" w:lineRule="auto"/>
              <w:jc w:val="center"/>
              <w:rPr>
                <w:del w:id="5552" w:author="phuong vu" w:date="2018-11-22T19:34:00Z"/>
                <w:lang w:val="en-US"/>
              </w:rPr>
            </w:pPr>
            <w:del w:id="5553" w:author="phuong vu" w:date="2018-11-22T19:34:00Z">
              <w:r w:rsidDel="00D37715">
                <w:rPr>
                  <w:lang w:val="en-US"/>
                </w:rPr>
                <w:delText>4</w:delText>
              </w:r>
              <w:bookmarkStart w:id="5554" w:name="_Toc530680072"/>
              <w:bookmarkEnd w:id="5554"/>
            </w:del>
          </w:p>
        </w:tc>
        <w:tc>
          <w:tcPr>
            <w:tcW w:w="2120" w:type="dxa"/>
          </w:tcPr>
          <w:p w14:paraId="7B61D072" w14:textId="0A244D0C" w:rsidR="00D3718D" w:rsidDel="00D37715" w:rsidRDefault="00D3718D" w:rsidP="00E4365A">
            <w:pPr>
              <w:spacing w:line="360" w:lineRule="auto"/>
              <w:rPr>
                <w:del w:id="5555" w:author="phuong vu" w:date="2018-11-22T19:34:00Z"/>
                <w:lang w:val="en-US"/>
              </w:rPr>
            </w:pPr>
            <w:del w:id="5556" w:author="phuong vu" w:date="2018-11-22T19:34:00Z">
              <w:r w:rsidDel="00D37715">
                <w:rPr>
                  <w:lang w:val="en-US"/>
                </w:rPr>
                <w:delText>staff_type</w:delText>
              </w:r>
              <w:bookmarkStart w:id="5557" w:name="_Toc530680073"/>
              <w:bookmarkEnd w:id="5557"/>
            </w:del>
          </w:p>
        </w:tc>
        <w:tc>
          <w:tcPr>
            <w:tcW w:w="1463" w:type="dxa"/>
          </w:tcPr>
          <w:p w14:paraId="728694FB" w14:textId="2DAC7AC9" w:rsidR="00D3718D" w:rsidDel="00D37715" w:rsidRDefault="00D3718D" w:rsidP="00E4365A">
            <w:pPr>
              <w:spacing w:line="360" w:lineRule="auto"/>
              <w:jc w:val="center"/>
              <w:rPr>
                <w:del w:id="5558" w:author="phuong vu" w:date="2018-11-22T19:34:00Z"/>
                <w:lang w:val="en-US"/>
              </w:rPr>
            </w:pPr>
            <w:bookmarkStart w:id="5559" w:name="_Toc530680074"/>
            <w:bookmarkEnd w:id="5559"/>
          </w:p>
        </w:tc>
        <w:tc>
          <w:tcPr>
            <w:tcW w:w="1463" w:type="dxa"/>
          </w:tcPr>
          <w:p w14:paraId="300E4CDB" w14:textId="4CEF380D" w:rsidR="00D3718D" w:rsidDel="00D37715" w:rsidRDefault="00D3718D" w:rsidP="00E4365A">
            <w:pPr>
              <w:spacing w:line="360" w:lineRule="auto"/>
              <w:jc w:val="center"/>
              <w:rPr>
                <w:del w:id="5560" w:author="phuong vu" w:date="2018-11-22T19:34:00Z"/>
                <w:lang w:val="en-US"/>
              </w:rPr>
            </w:pPr>
            <w:bookmarkStart w:id="5561" w:name="_Toc530680075"/>
            <w:bookmarkEnd w:id="5561"/>
          </w:p>
        </w:tc>
        <w:tc>
          <w:tcPr>
            <w:tcW w:w="1463" w:type="dxa"/>
          </w:tcPr>
          <w:p w14:paraId="2FA74826" w14:textId="10462C0F" w:rsidR="00D3718D" w:rsidDel="00D37715" w:rsidRDefault="00D3718D" w:rsidP="00E4365A">
            <w:pPr>
              <w:spacing w:line="360" w:lineRule="auto"/>
              <w:jc w:val="center"/>
              <w:rPr>
                <w:del w:id="5562" w:author="phuong vu" w:date="2018-11-22T19:34:00Z"/>
                <w:lang w:val="en-US"/>
              </w:rPr>
            </w:pPr>
            <w:bookmarkStart w:id="5563" w:name="_Toc530680076"/>
            <w:bookmarkEnd w:id="5563"/>
          </w:p>
        </w:tc>
        <w:tc>
          <w:tcPr>
            <w:tcW w:w="1463" w:type="dxa"/>
          </w:tcPr>
          <w:p w14:paraId="3F87A46F" w14:textId="10D6EF01" w:rsidR="00D3718D" w:rsidDel="00D37715" w:rsidRDefault="00D3718D" w:rsidP="00E4365A">
            <w:pPr>
              <w:jc w:val="center"/>
              <w:rPr>
                <w:del w:id="5564" w:author="phuong vu" w:date="2018-11-22T19:34:00Z"/>
                <w:lang w:val="en-US"/>
              </w:rPr>
            </w:pPr>
            <w:del w:id="5565" w:author="phuong vu" w:date="2018-11-22T19:34:00Z">
              <w:r w:rsidDel="00D37715">
                <w:rPr>
                  <w:lang w:val="en-US"/>
                </w:rPr>
                <w:delText>X</w:delText>
              </w:r>
              <w:bookmarkStart w:id="5566" w:name="_Toc530680077"/>
              <w:bookmarkEnd w:id="5566"/>
            </w:del>
          </w:p>
        </w:tc>
        <w:bookmarkStart w:id="5567" w:name="_Toc530680078"/>
        <w:bookmarkEnd w:id="5567"/>
      </w:tr>
    </w:tbl>
    <w:p w14:paraId="38C9CA11" w14:textId="05BA00E7" w:rsidR="00405A7C" w:rsidDel="00D37715" w:rsidRDefault="00405A7C" w:rsidP="00E114E4">
      <w:pPr>
        <w:pStyle w:val="Heading5"/>
        <w:rPr>
          <w:del w:id="5568" w:author="phuong vu" w:date="2018-11-22T19:34:00Z"/>
          <w:lang w:val="en-US"/>
        </w:rPr>
      </w:pPr>
      <w:del w:id="5569" w:author="phuong vu" w:date="2018-11-22T19:34:00Z">
        <w:r w:rsidDel="00D37715">
          <w:rPr>
            <w:lang w:val="en-US"/>
          </w:rPr>
          <w:delText>Cách xử lí</w:delText>
        </w:r>
        <w:bookmarkStart w:id="5570" w:name="_Toc530680079"/>
        <w:bookmarkEnd w:id="5570"/>
      </w:del>
    </w:p>
    <w:p w14:paraId="12DA4868" w14:textId="651E527B" w:rsidR="00744A90" w:rsidDel="00D37715" w:rsidRDefault="008F226C" w:rsidP="00E4365A">
      <w:pPr>
        <w:keepNext/>
        <w:jc w:val="center"/>
        <w:rPr>
          <w:del w:id="5571" w:author="phuong vu" w:date="2018-11-22T19:34:00Z"/>
        </w:rPr>
      </w:pPr>
      <w:del w:id="5572" w:author="phuong vu" w:date="2018-11-22T19:34:00Z">
        <w:r w:rsidRPr="008F226C" w:rsidDel="00D37715">
          <w:rPr>
            <w:noProof/>
            <w:lang w:val="en-US"/>
          </w:rPr>
          <w:drawing>
            <wp:inline distT="0" distB="0" distL="0" distR="0" wp14:anchorId="7BBF50E8" wp14:editId="05F79A29">
              <wp:extent cx="4098555" cy="78747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04758" cy="7886677"/>
                      </a:xfrm>
                      <a:prstGeom prst="rect">
                        <a:avLst/>
                      </a:prstGeom>
                      <a:noFill/>
                      <a:ln>
                        <a:noFill/>
                      </a:ln>
                    </pic:spPr>
                  </pic:pic>
                </a:graphicData>
              </a:graphic>
            </wp:inline>
          </w:drawing>
        </w:r>
        <w:r w:rsidRPr="008F226C" w:rsidDel="00D37715">
          <w:rPr>
            <w:noProof/>
            <w:lang w:val="en-US"/>
          </w:rPr>
          <w:delText xml:space="preserve"> </w:delText>
        </w:r>
        <w:bookmarkStart w:id="5573" w:name="_Toc530680080"/>
        <w:bookmarkEnd w:id="5573"/>
      </w:del>
    </w:p>
    <w:p w14:paraId="0428E027" w14:textId="268C1AB0" w:rsidR="00744A90" w:rsidRPr="006A2C8A" w:rsidDel="00D37715" w:rsidRDefault="00744A90" w:rsidP="00E4365A">
      <w:pPr>
        <w:pStyle w:val="Caption"/>
        <w:rPr>
          <w:del w:id="5574" w:author="phuong vu" w:date="2018-11-22T19:34:00Z"/>
          <w:lang w:val="en-US"/>
        </w:rPr>
      </w:pPr>
      <w:del w:id="5575" w:author="phuong vu" w:date="2018-11-22T19:34:00Z">
        <w:r w:rsidRPr="00E4365A" w:rsidDel="00D37715">
          <w:rPr>
            <w:szCs w:val="26"/>
          </w:rPr>
          <w:delText xml:space="preserve">Hình </w:delText>
        </w:r>
      </w:del>
      <w:del w:id="5576"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22</w:delText>
        </w:r>
        <w:r w:rsidR="006C103E" w:rsidDel="00EC5005">
          <w:rPr>
            <w:szCs w:val="26"/>
          </w:rPr>
          <w:fldChar w:fldCharType="end"/>
        </w:r>
      </w:del>
      <w:del w:id="5577" w:author="phuong vu" w:date="2018-11-22T19:34:00Z">
        <w:r w:rsidRPr="00E4365A" w:rsidDel="00D37715">
          <w:rPr>
            <w:szCs w:val="26"/>
            <w:lang w:val="en-US"/>
          </w:rPr>
          <w:delText xml:space="preserve"> Sơ đồ xử lí đăng nhập</w:delText>
        </w:r>
        <w:bookmarkStart w:id="5578" w:name="_Toc530680081"/>
        <w:bookmarkEnd w:id="5578"/>
      </w:del>
    </w:p>
    <w:p w14:paraId="0AD7EF50" w14:textId="67E8936C" w:rsidR="00E114E4" w:rsidRPr="006A2C8A" w:rsidDel="00D37715" w:rsidRDefault="00E114E4" w:rsidP="00E4365A">
      <w:pPr>
        <w:rPr>
          <w:del w:id="5579" w:author="phuong vu" w:date="2018-11-22T19:34:00Z"/>
          <w:lang w:val="en-US"/>
        </w:rPr>
      </w:pPr>
      <w:bookmarkStart w:id="5580" w:name="_Toc530680082"/>
      <w:bookmarkEnd w:id="5580"/>
    </w:p>
    <w:p w14:paraId="44D29F39" w14:textId="72902E37" w:rsidR="00A61DB2" w:rsidDel="00D37715" w:rsidRDefault="00A61DB2" w:rsidP="00A61DB2">
      <w:pPr>
        <w:pStyle w:val="Heading4"/>
        <w:rPr>
          <w:del w:id="5581" w:author="phuong vu" w:date="2018-11-22T19:34:00Z"/>
        </w:rPr>
      </w:pPr>
      <w:del w:id="5582" w:author="phuong vu" w:date="2018-11-22T19:34:00Z">
        <w:r w:rsidDel="00D37715">
          <w:rPr>
            <w:lang w:val="en-US"/>
          </w:rPr>
          <w:delText>Đ</w:delText>
        </w:r>
        <w:r w:rsidDel="00D37715">
          <w:delText>ăng xuất hệ thống</w:delText>
        </w:r>
        <w:bookmarkStart w:id="5583" w:name="_Toc530680083"/>
        <w:bookmarkEnd w:id="5583"/>
      </w:del>
    </w:p>
    <w:p w14:paraId="07A63252" w14:textId="448D7D1A" w:rsidR="003D3E6A" w:rsidDel="00D37715" w:rsidRDefault="003D3E6A" w:rsidP="003D3E6A">
      <w:pPr>
        <w:pStyle w:val="Heading5"/>
        <w:rPr>
          <w:del w:id="5584" w:author="phuong vu" w:date="2018-11-22T19:34:00Z"/>
          <w:lang w:val="en-US"/>
        </w:rPr>
      </w:pPr>
      <w:del w:id="5585" w:author="phuong vu" w:date="2018-11-22T19:34:00Z">
        <w:r w:rsidDel="00D37715">
          <w:rPr>
            <w:lang w:val="en-US"/>
          </w:rPr>
          <w:delText>Mục đích</w:delText>
        </w:r>
        <w:bookmarkStart w:id="5586" w:name="_Toc530680084"/>
        <w:bookmarkEnd w:id="5586"/>
      </w:del>
    </w:p>
    <w:p w14:paraId="6279BE24" w14:textId="074030CD" w:rsidR="0070756E" w:rsidRPr="00D3179D" w:rsidDel="00D37715" w:rsidRDefault="0070756E" w:rsidP="00D3179D">
      <w:pPr>
        <w:pStyle w:val="Heading5"/>
        <w:rPr>
          <w:del w:id="5587" w:author="phuong vu" w:date="2018-11-22T19:34:00Z"/>
          <w:lang w:val="en-US"/>
        </w:rPr>
      </w:pPr>
      <w:del w:id="5588" w:author="phuong vu" w:date="2018-11-22T19:34:00Z">
        <w:r w:rsidDel="00D37715">
          <w:rPr>
            <w:noProof/>
          </w:rPr>
          <mc:AlternateContent>
            <mc:Choice Requires="wps">
              <w:drawing>
                <wp:anchor distT="0" distB="0" distL="114300" distR="114300" simplePos="0" relativeHeight="251664384" behindDoc="0" locked="0" layoutInCell="1" allowOverlap="1" wp14:anchorId="0E6B47CE" wp14:editId="06E1CFFE">
                  <wp:simplePos x="0" y="0"/>
                  <wp:positionH relativeFrom="column">
                    <wp:posOffset>-3175</wp:posOffset>
                  </wp:positionH>
                  <wp:positionV relativeFrom="paragraph">
                    <wp:posOffset>4845685</wp:posOffset>
                  </wp:positionV>
                  <wp:extent cx="543814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0DC24B9C" w14:textId="0F78B753" w:rsidR="00627671" w:rsidRPr="00E4365A" w:rsidRDefault="00627671" w:rsidP="00E4365A">
                              <w:pPr>
                                <w:pStyle w:val="Caption"/>
                                <w:rPr>
                                  <w:b/>
                                  <w:noProof/>
                                  <w:szCs w:val="26"/>
                                </w:rPr>
                              </w:pPr>
                              <w:bookmarkStart w:id="5589" w:name="_Toc530678666"/>
                              <w:r w:rsidRPr="00E4365A">
                                <w:rPr>
                                  <w:szCs w:val="26"/>
                                </w:rPr>
                                <w:t xml:space="preserve">Hình </w:t>
                              </w:r>
                              <w:ins w:id="5590" w:author="phuong vu" w:date="2018-11-22T18:14:00Z">
                                <w:r>
                                  <w:rPr>
                                    <w:szCs w:val="26"/>
                                  </w:rPr>
                                  <w:fldChar w:fldCharType="begin"/>
                                </w:r>
                                <w:r>
                                  <w:rPr>
                                    <w:szCs w:val="26"/>
                                  </w:rPr>
                                  <w:instrText xml:space="preserve"> STYLEREF 1 \s </w:instrText>
                                </w:r>
                              </w:ins>
                              <w:r>
                                <w:rPr>
                                  <w:szCs w:val="26"/>
                                </w:rPr>
                                <w:fldChar w:fldCharType="separate"/>
                              </w:r>
                              <w:r>
                                <w:rPr>
                                  <w:noProof/>
                                  <w:szCs w:val="26"/>
                                </w:rPr>
                                <w:t>3</w:t>
                              </w:r>
                              <w:ins w:id="5591" w:author="phuong vu" w:date="2018-11-22T18:1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5592" w:author="phuong vu" w:date="2018-11-22T18:14:00Z">
                                <w:r>
                                  <w:rPr>
                                    <w:noProof/>
                                    <w:szCs w:val="26"/>
                                  </w:rPr>
                                  <w:t>31</w:t>
                                </w:r>
                                <w:r>
                                  <w:rPr>
                                    <w:szCs w:val="26"/>
                                  </w:rPr>
                                  <w:fldChar w:fldCharType="end"/>
                                </w:r>
                              </w:ins>
                              <w:del w:id="5593"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23</w:delText>
                                </w:r>
                                <w:r w:rsidDel="00EC5005">
                                  <w:rPr>
                                    <w:szCs w:val="26"/>
                                  </w:rPr>
                                  <w:fldChar w:fldCharType="end"/>
                                </w:r>
                              </w:del>
                              <w:r w:rsidRPr="00E4365A">
                                <w:rPr>
                                  <w:szCs w:val="26"/>
                                  <w:lang w:val="en-US"/>
                                </w:rPr>
                                <w:t xml:space="preserve"> Giao diện xử lí đăng xuất</w:t>
                              </w:r>
                              <w:bookmarkEnd w:id="5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B47CE" id="Text Box 16" o:spid="_x0000_s1028" type="#_x0000_t202" style="position:absolute;left:0;text-align:left;margin-left:-.25pt;margin-top:381.55pt;width:428.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qMLgIAAGY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" stroked="f">
                  <v:textbox style="mso-fit-shape-to-text:t" inset="0,0,0,0">
                    <w:txbxContent>
                      <w:p w14:paraId="0DC24B9C" w14:textId="0F78B753" w:rsidR="00627671" w:rsidRPr="00E4365A" w:rsidRDefault="00627671" w:rsidP="00E4365A">
                        <w:pPr>
                          <w:pStyle w:val="Caption"/>
                          <w:rPr>
                            <w:b/>
                            <w:noProof/>
                            <w:szCs w:val="26"/>
                          </w:rPr>
                        </w:pPr>
                        <w:bookmarkStart w:id="5594" w:name="_Toc530678666"/>
                        <w:r w:rsidRPr="00E4365A">
                          <w:rPr>
                            <w:szCs w:val="26"/>
                          </w:rPr>
                          <w:t xml:space="preserve">Hình </w:t>
                        </w:r>
                        <w:ins w:id="5595" w:author="phuong vu" w:date="2018-11-22T18:14:00Z">
                          <w:r>
                            <w:rPr>
                              <w:szCs w:val="26"/>
                            </w:rPr>
                            <w:fldChar w:fldCharType="begin"/>
                          </w:r>
                          <w:r>
                            <w:rPr>
                              <w:szCs w:val="26"/>
                            </w:rPr>
                            <w:instrText xml:space="preserve"> STYLEREF 1 \s </w:instrText>
                          </w:r>
                        </w:ins>
                        <w:r>
                          <w:rPr>
                            <w:szCs w:val="26"/>
                          </w:rPr>
                          <w:fldChar w:fldCharType="separate"/>
                        </w:r>
                        <w:r>
                          <w:rPr>
                            <w:noProof/>
                            <w:szCs w:val="26"/>
                          </w:rPr>
                          <w:t>3</w:t>
                        </w:r>
                        <w:ins w:id="5596" w:author="phuong vu" w:date="2018-11-22T18:1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5597" w:author="phuong vu" w:date="2018-11-22T18:14:00Z">
                          <w:r>
                            <w:rPr>
                              <w:noProof/>
                              <w:szCs w:val="26"/>
                            </w:rPr>
                            <w:t>31</w:t>
                          </w:r>
                          <w:r>
                            <w:rPr>
                              <w:szCs w:val="26"/>
                            </w:rPr>
                            <w:fldChar w:fldCharType="end"/>
                          </w:r>
                        </w:ins>
                        <w:del w:id="5598"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23</w:delText>
                          </w:r>
                          <w:r w:rsidDel="00EC5005">
                            <w:rPr>
                              <w:szCs w:val="26"/>
                            </w:rPr>
                            <w:fldChar w:fldCharType="end"/>
                          </w:r>
                        </w:del>
                        <w:r w:rsidRPr="00E4365A">
                          <w:rPr>
                            <w:szCs w:val="26"/>
                            <w:lang w:val="en-US"/>
                          </w:rPr>
                          <w:t xml:space="preserve"> Giao diện xử lí đăng xuất</w:t>
                        </w:r>
                        <w:bookmarkEnd w:id="5594"/>
                      </w:p>
                    </w:txbxContent>
                  </v:textbox>
                  <w10:wrap type="topAndBottom"/>
                </v:shape>
              </w:pict>
            </mc:Fallback>
          </mc:AlternateContent>
        </w:r>
        <w:r w:rsidDel="00D37715">
          <w:rPr>
            <w:noProof/>
            <w:lang w:val="en-US"/>
          </w:rPr>
          <mc:AlternateContent>
            <mc:Choice Requires="wpg">
              <w:drawing>
                <wp:anchor distT="0" distB="0" distL="114300" distR="114300" simplePos="0" relativeHeight="251662336" behindDoc="0" locked="0" layoutInCell="1" allowOverlap="1" wp14:anchorId="7C821D81" wp14:editId="1FF5067D">
                  <wp:simplePos x="0" y="0"/>
                  <wp:positionH relativeFrom="column">
                    <wp:posOffset>-3175</wp:posOffset>
                  </wp:positionH>
                  <wp:positionV relativeFrom="paragraph">
                    <wp:posOffset>407035</wp:posOffset>
                  </wp:positionV>
                  <wp:extent cx="5438140" cy="438150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438140" cy="4381500"/>
                            <a:chOff x="0" y="0"/>
                            <a:chExt cx="5438140" cy="4381500"/>
                          </a:xfrm>
                        </wpg:grpSpPr>
                        <wpg:grpSp>
                          <wpg:cNvPr id="11" name="Group 11"/>
                          <wpg:cNvGrpSpPr/>
                          <wpg:grpSpPr>
                            <a:xfrm>
                              <a:off x="0" y="0"/>
                              <a:ext cx="2190750" cy="4381500"/>
                              <a:chOff x="0" y="0"/>
                              <a:chExt cx="2190750" cy="4381500"/>
                            </a:xfrm>
                          </wpg:grpSpPr>
                          <pic:pic xmlns:pic="http://schemas.openxmlformats.org/drawingml/2006/picture">
                            <pic:nvPicPr>
                              <pic:cNvPr id="2" name="Picture 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90750" cy="4381500"/>
                              </a:xfrm>
                              <a:prstGeom prst="rect">
                                <a:avLst/>
                              </a:prstGeom>
                            </pic:spPr>
                          </pic:pic>
                          <wps:wsp>
                            <wps:cNvPr id="10" name="Rectangle 10"/>
                            <wps:cNvSpPr/>
                            <wps:spPr>
                              <a:xfrm>
                                <a:off x="704850" y="3429000"/>
                                <a:ext cx="800100" cy="4381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 name="Picture 1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362200" y="1952625"/>
                              <a:ext cx="3075940" cy="2409190"/>
                            </a:xfrm>
                            <a:prstGeom prst="rect">
                              <a:avLst/>
                            </a:prstGeom>
                          </pic:spPr>
                        </pic:pic>
                      </wpg:wgp>
                    </a:graphicData>
                  </a:graphic>
                </wp:anchor>
              </w:drawing>
            </mc:Choice>
            <mc:Fallback>
              <w:pict>
                <v:group w14:anchorId="7B2D5094" id="Group 15" o:spid="_x0000_s1026" style="position:absolute;margin-left:-.25pt;margin-top:32.05pt;width:428.2pt;height:345pt;z-index:251662336" coordsize="54381,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">
                  <v:group id="Group 11" o:spid="_x0000_s1027" style="position:absolute;width:21907;height:43815" coordsize="21907,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2" o:spid="_x0000_s1028" type="#_x0000_t75" style="position:absolute;width:21907;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">
                      <v:imagedata r:id="rId72" o:title=""/>
                    </v:shape>
                    <v:rect id="Rectangle 10" o:spid="_x0000_s1029" style="position:absolute;left:7048;top:34290;width:800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" filled="f" strokecolor="#70ad47 [3209]" strokeweight="1pt"/>
                  </v:group>
                  <v:shape id="Picture 12" o:spid="_x0000_s1030" type="#_x0000_t75" style="position:absolute;left:23622;top:19526;width:30759;height:2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">
                    <v:imagedata r:id="rId73" o:title=""/>
                  </v:shape>
                  <w10:wrap type="topAndBottom"/>
                </v:group>
              </w:pict>
            </mc:Fallback>
          </mc:AlternateContent>
        </w:r>
        <w:r w:rsidR="003D3E6A" w:rsidDel="00D37715">
          <w:rPr>
            <w:lang w:val="en-US"/>
          </w:rPr>
          <w:delText>Giao diện</w:delText>
        </w:r>
        <w:bookmarkStart w:id="5599" w:name="_Toc530680085"/>
        <w:bookmarkEnd w:id="5599"/>
      </w:del>
    </w:p>
    <w:p w14:paraId="3B90F156" w14:textId="2B834C1C" w:rsidR="003D3E6A" w:rsidDel="00D37715" w:rsidRDefault="0070756E" w:rsidP="003D3E6A">
      <w:pPr>
        <w:pStyle w:val="Heading5"/>
        <w:rPr>
          <w:del w:id="5600" w:author="phuong vu" w:date="2018-11-22T19:34:00Z"/>
          <w:lang w:val="en-US"/>
        </w:rPr>
      </w:pPr>
      <w:del w:id="5601" w:author="phuong vu" w:date="2018-11-22T19:34:00Z">
        <w:r w:rsidDel="00D37715">
          <w:rPr>
            <w:lang w:val="en-US"/>
          </w:rPr>
          <w:delText>Các thành phần giao diện</w:delText>
        </w:r>
        <w:bookmarkStart w:id="5602" w:name="_Toc530680086"/>
        <w:bookmarkEnd w:id="5602"/>
      </w:del>
    </w:p>
    <w:tbl>
      <w:tblPr>
        <w:tblStyle w:val="TableGrid"/>
        <w:tblW w:w="0" w:type="auto"/>
        <w:tblLook w:val="04A0" w:firstRow="1" w:lastRow="0" w:firstColumn="1" w:lastColumn="0" w:noHBand="0" w:noVBand="1"/>
      </w:tblPr>
      <w:tblGrid>
        <w:gridCol w:w="805"/>
        <w:gridCol w:w="1980"/>
        <w:gridCol w:w="2970"/>
        <w:gridCol w:w="1266"/>
        <w:gridCol w:w="1756"/>
      </w:tblGrid>
      <w:tr w:rsidR="003D5A3C" w:rsidDel="00D37715" w14:paraId="381BF050" w14:textId="329AA4AF" w:rsidTr="00E4365A">
        <w:trPr>
          <w:del w:id="5603" w:author="phuong vu" w:date="2018-11-22T19:34:00Z"/>
        </w:trPr>
        <w:tc>
          <w:tcPr>
            <w:tcW w:w="805" w:type="dxa"/>
            <w:vAlign w:val="center"/>
          </w:tcPr>
          <w:p w14:paraId="50DDDA88" w14:textId="44DA7108" w:rsidR="003D5A3C" w:rsidRPr="007F1EF1" w:rsidDel="00D37715" w:rsidRDefault="003D5A3C" w:rsidP="00E4365A">
            <w:pPr>
              <w:spacing w:line="360" w:lineRule="auto"/>
              <w:jc w:val="center"/>
              <w:rPr>
                <w:del w:id="5604" w:author="phuong vu" w:date="2018-11-22T19:34:00Z"/>
                <w:b/>
                <w:lang w:val="en-US"/>
              </w:rPr>
            </w:pPr>
            <w:del w:id="5605" w:author="phuong vu" w:date="2018-11-22T19:34:00Z">
              <w:r w:rsidRPr="007F1EF1" w:rsidDel="00D37715">
                <w:rPr>
                  <w:b/>
                  <w:lang w:val="en-US"/>
                </w:rPr>
                <w:delText>STT</w:delText>
              </w:r>
              <w:bookmarkStart w:id="5606" w:name="_Toc530680087"/>
              <w:bookmarkEnd w:id="5606"/>
            </w:del>
          </w:p>
        </w:tc>
        <w:tc>
          <w:tcPr>
            <w:tcW w:w="1980" w:type="dxa"/>
            <w:vAlign w:val="center"/>
          </w:tcPr>
          <w:p w14:paraId="6A15696C" w14:textId="309CCA74" w:rsidR="003D5A3C" w:rsidRPr="007F1EF1" w:rsidDel="00D37715" w:rsidRDefault="003D5A3C" w:rsidP="00E4365A">
            <w:pPr>
              <w:spacing w:line="360" w:lineRule="auto"/>
              <w:jc w:val="center"/>
              <w:rPr>
                <w:del w:id="5607" w:author="phuong vu" w:date="2018-11-22T19:34:00Z"/>
                <w:b/>
                <w:lang w:val="en-US"/>
              </w:rPr>
            </w:pPr>
            <w:del w:id="5608" w:author="phuong vu" w:date="2018-11-22T19:34:00Z">
              <w:r w:rsidRPr="007F1EF1" w:rsidDel="00D37715">
                <w:rPr>
                  <w:b/>
                  <w:lang w:val="en-US"/>
                </w:rPr>
                <w:delText>Loại điều khiển</w:delText>
              </w:r>
              <w:bookmarkStart w:id="5609" w:name="_Toc530680088"/>
              <w:bookmarkEnd w:id="5609"/>
            </w:del>
          </w:p>
        </w:tc>
        <w:tc>
          <w:tcPr>
            <w:tcW w:w="2970" w:type="dxa"/>
            <w:vAlign w:val="center"/>
          </w:tcPr>
          <w:p w14:paraId="527A4227" w14:textId="1A346761" w:rsidR="003D5A3C" w:rsidRPr="007F1EF1" w:rsidDel="00D37715" w:rsidRDefault="003D5A3C" w:rsidP="00E4365A">
            <w:pPr>
              <w:spacing w:line="360" w:lineRule="auto"/>
              <w:jc w:val="center"/>
              <w:rPr>
                <w:del w:id="5610" w:author="phuong vu" w:date="2018-11-22T19:34:00Z"/>
                <w:b/>
                <w:lang w:val="en-US"/>
              </w:rPr>
            </w:pPr>
            <w:del w:id="5611" w:author="phuong vu" w:date="2018-11-22T19:34:00Z">
              <w:r w:rsidRPr="007F1EF1" w:rsidDel="00D37715">
                <w:rPr>
                  <w:b/>
                  <w:lang w:val="en-US"/>
                </w:rPr>
                <w:delText>Nội dung thực hiện</w:delText>
              </w:r>
              <w:bookmarkStart w:id="5612" w:name="_Toc530680089"/>
              <w:bookmarkEnd w:id="5612"/>
            </w:del>
          </w:p>
        </w:tc>
        <w:tc>
          <w:tcPr>
            <w:tcW w:w="1266" w:type="dxa"/>
            <w:vAlign w:val="center"/>
          </w:tcPr>
          <w:p w14:paraId="3748BDEA" w14:textId="1F0C6445" w:rsidR="003D5A3C" w:rsidRPr="007F1EF1" w:rsidDel="00D37715" w:rsidRDefault="003D5A3C" w:rsidP="00E4365A">
            <w:pPr>
              <w:spacing w:line="360" w:lineRule="auto"/>
              <w:jc w:val="center"/>
              <w:rPr>
                <w:del w:id="5613" w:author="phuong vu" w:date="2018-11-22T19:34:00Z"/>
                <w:b/>
                <w:lang w:val="en-US"/>
              </w:rPr>
            </w:pPr>
            <w:del w:id="5614" w:author="phuong vu" w:date="2018-11-22T19:34:00Z">
              <w:r w:rsidRPr="007F1EF1" w:rsidDel="00D37715">
                <w:rPr>
                  <w:b/>
                  <w:lang w:val="en-US"/>
                </w:rPr>
                <w:delText>Giá trị mặc định</w:delText>
              </w:r>
              <w:bookmarkStart w:id="5615" w:name="_Toc530680090"/>
              <w:bookmarkEnd w:id="5615"/>
            </w:del>
          </w:p>
        </w:tc>
        <w:tc>
          <w:tcPr>
            <w:tcW w:w="1756" w:type="dxa"/>
            <w:vAlign w:val="center"/>
          </w:tcPr>
          <w:p w14:paraId="7CAA9B7C" w14:textId="00936BC9" w:rsidR="003D5A3C" w:rsidRPr="007F1EF1" w:rsidDel="00D37715" w:rsidRDefault="003D5A3C" w:rsidP="00E4365A">
            <w:pPr>
              <w:spacing w:line="360" w:lineRule="auto"/>
              <w:jc w:val="center"/>
              <w:rPr>
                <w:del w:id="5616" w:author="phuong vu" w:date="2018-11-22T19:34:00Z"/>
                <w:b/>
                <w:lang w:val="en-US"/>
              </w:rPr>
            </w:pPr>
            <w:del w:id="5617" w:author="phuong vu" w:date="2018-11-22T19:34:00Z">
              <w:r w:rsidRPr="007F1EF1" w:rsidDel="00D37715">
                <w:rPr>
                  <w:b/>
                  <w:lang w:val="en-US"/>
                </w:rPr>
                <w:delText>Lưu ý</w:delText>
              </w:r>
              <w:bookmarkStart w:id="5618" w:name="_Toc530680091"/>
              <w:bookmarkEnd w:id="5618"/>
            </w:del>
          </w:p>
        </w:tc>
        <w:bookmarkStart w:id="5619" w:name="_Toc530680092"/>
        <w:bookmarkEnd w:id="5619"/>
      </w:tr>
      <w:tr w:rsidR="003D5A3C" w:rsidDel="00D37715" w14:paraId="4D4D2B70" w14:textId="68B27453" w:rsidTr="00E4365A">
        <w:trPr>
          <w:del w:id="5620" w:author="phuong vu" w:date="2018-11-22T19:34:00Z"/>
        </w:trPr>
        <w:tc>
          <w:tcPr>
            <w:tcW w:w="805" w:type="dxa"/>
          </w:tcPr>
          <w:p w14:paraId="22DF081A" w14:textId="060CFCCA" w:rsidR="003D5A3C" w:rsidDel="00D37715" w:rsidRDefault="003D5A3C" w:rsidP="00E4365A">
            <w:pPr>
              <w:spacing w:line="360" w:lineRule="auto"/>
              <w:jc w:val="center"/>
              <w:rPr>
                <w:del w:id="5621" w:author="phuong vu" w:date="2018-11-22T19:34:00Z"/>
                <w:lang w:val="en-US"/>
              </w:rPr>
            </w:pPr>
            <w:del w:id="5622" w:author="phuong vu" w:date="2018-11-22T19:34:00Z">
              <w:r w:rsidDel="00D37715">
                <w:rPr>
                  <w:lang w:val="en-US"/>
                </w:rPr>
                <w:delText>1</w:delText>
              </w:r>
              <w:bookmarkStart w:id="5623" w:name="_Toc530680093"/>
              <w:bookmarkEnd w:id="5623"/>
            </w:del>
          </w:p>
        </w:tc>
        <w:tc>
          <w:tcPr>
            <w:tcW w:w="1980" w:type="dxa"/>
          </w:tcPr>
          <w:p w14:paraId="61469B85" w14:textId="37336270" w:rsidR="003D5A3C" w:rsidDel="00D37715" w:rsidRDefault="003D5A3C" w:rsidP="00E4365A">
            <w:pPr>
              <w:spacing w:line="360" w:lineRule="auto"/>
              <w:rPr>
                <w:del w:id="5624" w:author="phuong vu" w:date="2018-11-22T19:34:00Z"/>
                <w:lang w:val="en-US"/>
              </w:rPr>
            </w:pPr>
            <w:del w:id="5625" w:author="phuong vu" w:date="2018-11-22T19:34:00Z">
              <w:r w:rsidDel="00D37715">
                <w:rPr>
                  <w:lang w:val="en-US"/>
                </w:rPr>
                <w:delText>floatingButon</w:delText>
              </w:r>
              <w:bookmarkStart w:id="5626" w:name="_Toc530680094"/>
              <w:bookmarkEnd w:id="5626"/>
            </w:del>
          </w:p>
        </w:tc>
        <w:tc>
          <w:tcPr>
            <w:tcW w:w="2970" w:type="dxa"/>
          </w:tcPr>
          <w:p w14:paraId="6CC9217E" w14:textId="08556708" w:rsidR="003D5A3C" w:rsidDel="00D37715" w:rsidRDefault="003D5A3C" w:rsidP="00E4365A">
            <w:pPr>
              <w:spacing w:line="360" w:lineRule="auto"/>
              <w:rPr>
                <w:del w:id="5627" w:author="phuong vu" w:date="2018-11-22T19:34:00Z"/>
                <w:lang w:val="en-US"/>
              </w:rPr>
            </w:pPr>
            <w:del w:id="5628" w:author="phuong vu" w:date="2018-11-22T19:34:00Z">
              <w:r w:rsidDel="00D37715">
                <w:rPr>
                  <w:lang w:val="en-US"/>
                </w:rPr>
                <w:delText>Đăng xuất</w:delText>
              </w:r>
              <w:bookmarkStart w:id="5629" w:name="_Toc530680095"/>
              <w:bookmarkEnd w:id="5629"/>
            </w:del>
          </w:p>
        </w:tc>
        <w:tc>
          <w:tcPr>
            <w:tcW w:w="1266" w:type="dxa"/>
          </w:tcPr>
          <w:p w14:paraId="7B16D95A" w14:textId="4F5E622A" w:rsidR="003D5A3C" w:rsidDel="00D37715" w:rsidRDefault="003D5A3C" w:rsidP="00E4365A">
            <w:pPr>
              <w:spacing w:line="360" w:lineRule="auto"/>
              <w:rPr>
                <w:del w:id="5630" w:author="phuong vu" w:date="2018-11-22T19:34:00Z"/>
                <w:lang w:val="en-US"/>
              </w:rPr>
            </w:pPr>
            <w:bookmarkStart w:id="5631" w:name="_Toc530680096"/>
            <w:bookmarkEnd w:id="5631"/>
          </w:p>
        </w:tc>
        <w:tc>
          <w:tcPr>
            <w:tcW w:w="1756" w:type="dxa"/>
          </w:tcPr>
          <w:p w14:paraId="369D5831" w14:textId="72E8D14D" w:rsidR="003D5A3C" w:rsidDel="00D37715" w:rsidRDefault="003D5A3C" w:rsidP="00E4365A">
            <w:pPr>
              <w:spacing w:line="360" w:lineRule="auto"/>
              <w:rPr>
                <w:del w:id="5632" w:author="phuong vu" w:date="2018-11-22T19:34:00Z"/>
                <w:lang w:val="en-US"/>
              </w:rPr>
            </w:pPr>
            <w:bookmarkStart w:id="5633" w:name="_Toc530680097"/>
            <w:bookmarkEnd w:id="5633"/>
          </w:p>
        </w:tc>
        <w:bookmarkStart w:id="5634" w:name="_Toc530680098"/>
        <w:bookmarkEnd w:id="5634"/>
      </w:tr>
      <w:tr w:rsidR="003D5A3C" w:rsidDel="00D37715" w14:paraId="465A3CD7" w14:textId="62455ACE" w:rsidTr="00E4365A">
        <w:trPr>
          <w:del w:id="5635" w:author="phuong vu" w:date="2018-11-22T19:34:00Z"/>
        </w:trPr>
        <w:tc>
          <w:tcPr>
            <w:tcW w:w="805" w:type="dxa"/>
          </w:tcPr>
          <w:p w14:paraId="24884726" w14:textId="3912803B" w:rsidR="003D5A3C" w:rsidDel="00D37715" w:rsidRDefault="003D5A3C" w:rsidP="00E4365A">
            <w:pPr>
              <w:spacing w:line="360" w:lineRule="auto"/>
              <w:jc w:val="center"/>
              <w:rPr>
                <w:del w:id="5636" w:author="phuong vu" w:date="2018-11-22T19:34:00Z"/>
                <w:lang w:val="en-US"/>
              </w:rPr>
            </w:pPr>
            <w:del w:id="5637" w:author="phuong vu" w:date="2018-11-22T19:34:00Z">
              <w:r w:rsidDel="00D37715">
                <w:rPr>
                  <w:lang w:val="en-US"/>
                </w:rPr>
                <w:delText>2</w:delText>
              </w:r>
              <w:bookmarkStart w:id="5638" w:name="_Toc530680099"/>
              <w:bookmarkEnd w:id="5638"/>
            </w:del>
          </w:p>
        </w:tc>
        <w:tc>
          <w:tcPr>
            <w:tcW w:w="1980" w:type="dxa"/>
          </w:tcPr>
          <w:p w14:paraId="1B1E4005" w14:textId="23870D9E" w:rsidR="003D5A3C" w:rsidDel="00D37715" w:rsidRDefault="003D5A3C" w:rsidP="00E4365A">
            <w:pPr>
              <w:spacing w:line="360" w:lineRule="auto"/>
              <w:rPr>
                <w:del w:id="5639" w:author="phuong vu" w:date="2018-11-22T19:34:00Z"/>
                <w:lang w:val="en-US"/>
              </w:rPr>
            </w:pPr>
            <w:del w:id="5640" w:author="phuong vu" w:date="2018-11-22T19:34:00Z">
              <w:r w:rsidDel="00D37715">
                <w:rPr>
                  <w:lang w:val="en-US"/>
                </w:rPr>
                <w:delText>Link</w:delText>
              </w:r>
              <w:bookmarkStart w:id="5641" w:name="_Toc530680100"/>
              <w:bookmarkEnd w:id="5641"/>
            </w:del>
          </w:p>
        </w:tc>
        <w:tc>
          <w:tcPr>
            <w:tcW w:w="2970" w:type="dxa"/>
          </w:tcPr>
          <w:p w14:paraId="728AB0AB" w14:textId="69C04054" w:rsidR="003D5A3C" w:rsidDel="00D37715" w:rsidRDefault="003D5A3C" w:rsidP="00E4365A">
            <w:pPr>
              <w:spacing w:line="360" w:lineRule="auto"/>
              <w:rPr>
                <w:del w:id="5642" w:author="phuong vu" w:date="2018-11-22T19:34:00Z"/>
                <w:lang w:val="en-US"/>
              </w:rPr>
            </w:pPr>
            <w:del w:id="5643" w:author="phuong vu" w:date="2018-11-22T19:34:00Z">
              <w:r w:rsidDel="00D37715">
                <w:rPr>
                  <w:lang w:val="en-US"/>
                </w:rPr>
                <w:delText>Đăng xuất</w:delText>
              </w:r>
              <w:bookmarkStart w:id="5644" w:name="_Toc530680101"/>
              <w:bookmarkEnd w:id="5644"/>
            </w:del>
          </w:p>
        </w:tc>
        <w:tc>
          <w:tcPr>
            <w:tcW w:w="1266" w:type="dxa"/>
          </w:tcPr>
          <w:p w14:paraId="4DA87A72" w14:textId="0F70C962" w:rsidR="003D5A3C" w:rsidDel="00D37715" w:rsidRDefault="003D5A3C" w:rsidP="00E4365A">
            <w:pPr>
              <w:spacing w:line="360" w:lineRule="auto"/>
              <w:rPr>
                <w:del w:id="5645" w:author="phuong vu" w:date="2018-11-22T19:34:00Z"/>
                <w:lang w:val="en-US"/>
              </w:rPr>
            </w:pPr>
            <w:bookmarkStart w:id="5646" w:name="_Toc530680102"/>
            <w:bookmarkEnd w:id="5646"/>
          </w:p>
        </w:tc>
        <w:tc>
          <w:tcPr>
            <w:tcW w:w="1756" w:type="dxa"/>
          </w:tcPr>
          <w:p w14:paraId="536E37A9" w14:textId="74EA7988" w:rsidR="003D5A3C" w:rsidDel="00D37715" w:rsidRDefault="003D5A3C" w:rsidP="00E4365A">
            <w:pPr>
              <w:spacing w:line="360" w:lineRule="auto"/>
              <w:rPr>
                <w:del w:id="5647" w:author="phuong vu" w:date="2018-11-22T19:34:00Z"/>
                <w:lang w:val="en-US"/>
              </w:rPr>
            </w:pPr>
            <w:bookmarkStart w:id="5648" w:name="_Toc530680103"/>
            <w:bookmarkEnd w:id="5648"/>
          </w:p>
        </w:tc>
        <w:bookmarkStart w:id="5649" w:name="_Toc530680104"/>
        <w:bookmarkEnd w:id="5649"/>
      </w:tr>
    </w:tbl>
    <w:p w14:paraId="746ECECF" w14:textId="19B9692E" w:rsidR="003D5A3C" w:rsidRPr="00D3179D" w:rsidDel="00D37715" w:rsidRDefault="003D5A3C" w:rsidP="00E4365A">
      <w:pPr>
        <w:rPr>
          <w:del w:id="5650" w:author="phuong vu" w:date="2018-11-22T19:34:00Z"/>
          <w:lang w:val="en-US"/>
        </w:rPr>
      </w:pPr>
      <w:bookmarkStart w:id="5651" w:name="_Toc530680105"/>
      <w:bookmarkEnd w:id="5651"/>
    </w:p>
    <w:p w14:paraId="44FA1B3B" w14:textId="2A29740B" w:rsidR="00755C63" w:rsidDel="00D37715" w:rsidRDefault="00755C63" w:rsidP="0070756E">
      <w:pPr>
        <w:pStyle w:val="Heading5"/>
        <w:rPr>
          <w:del w:id="5652" w:author="phuong vu" w:date="2018-11-22T19:34:00Z"/>
          <w:lang w:val="en-US"/>
        </w:rPr>
      </w:pPr>
      <w:del w:id="5653" w:author="phuong vu" w:date="2018-11-22T19:34:00Z">
        <w:r w:rsidDel="00D37715">
          <w:rPr>
            <w:lang w:val="en-US"/>
          </w:rPr>
          <w:delText>Dữ liệu sử dụng</w:delText>
        </w:r>
        <w:bookmarkStart w:id="5654" w:name="_Toc530680106"/>
        <w:bookmarkEnd w:id="5654"/>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755C63" w:rsidDel="00D37715" w14:paraId="52BD1F2F" w14:textId="0F348728" w:rsidTr="00E4365A">
        <w:trPr>
          <w:del w:id="5655" w:author="phuong vu" w:date="2018-11-22T19:34:00Z"/>
        </w:trPr>
        <w:tc>
          <w:tcPr>
            <w:tcW w:w="805" w:type="dxa"/>
            <w:vMerge w:val="restart"/>
            <w:vAlign w:val="center"/>
          </w:tcPr>
          <w:p w14:paraId="7119C398" w14:textId="540E61DC" w:rsidR="00755C63" w:rsidRPr="007F1EF1" w:rsidDel="00D37715" w:rsidRDefault="00755C63" w:rsidP="00E4365A">
            <w:pPr>
              <w:spacing w:line="360" w:lineRule="auto"/>
              <w:jc w:val="center"/>
              <w:rPr>
                <w:del w:id="5656" w:author="phuong vu" w:date="2018-11-22T19:34:00Z"/>
                <w:b/>
                <w:lang w:val="en-US"/>
              </w:rPr>
            </w:pPr>
            <w:del w:id="5657" w:author="phuong vu" w:date="2018-11-22T19:34:00Z">
              <w:r w:rsidRPr="007F1EF1" w:rsidDel="00D37715">
                <w:rPr>
                  <w:b/>
                  <w:lang w:val="en-US"/>
                </w:rPr>
                <w:delText>STT</w:delText>
              </w:r>
              <w:bookmarkStart w:id="5658" w:name="_Toc530680107"/>
              <w:bookmarkEnd w:id="5658"/>
            </w:del>
          </w:p>
        </w:tc>
        <w:tc>
          <w:tcPr>
            <w:tcW w:w="2120" w:type="dxa"/>
            <w:vMerge w:val="restart"/>
            <w:vAlign w:val="center"/>
          </w:tcPr>
          <w:p w14:paraId="04719330" w14:textId="179413A9" w:rsidR="00755C63" w:rsidRPr="007F1EF1" w:rsidDel="00D37715" w:rsidRDefault="00755C63" w:rsidP="00E4365A">
            <w:pPr>
              <w:spacing w:line="360" w:lineRule="auto"/>
              <w:jc w:val="center"/>
              <w:rPr>
                <w:del w:id="5659" w:author="phuong vu" w:date="2018-11-22T19:34:00Z"/>
                <w:b/>
                <w:lang w:val="en-US"/>
              </w:rPr>
            </w:pPr>
            <w:del w:id="5660" w:author="phuong vu" w:date="2018-11-22T19:34:00Z">
              <w:r w:rsidRPr="007F1EF1" w:rsidDel="00D37715">
                <w:rPr>
                  <w:b/>
                  <w:lang w:val="en-US"/>
                </w:rPr>
                <w:delText>Tên bảng/</w:delText>
              </w:r>
              <w:bookmarkStart w:id="5661" w:name="_Toc530680108"/>
              <w:bookmarkEnd w:id="5661"/>
            </w:del>
          </w:p>
          <w:p w14:paraId="14283A62" w14:textId="67DFAF38" w:rsidR="00755C63" w:rsidRPr="007F1EF1" w:rsidDel="00D37715" w:rsidRDefault="00755C63" w:rsidP="00E4365A">
            <w:pPr>
              <w:spacing w:line="360" w:lineRule="auto"/>
              <w:jc w:val="center"/>
              <w:rPr>
                <w:del w:id="5662" w:author="phuong vu" w:date="2018-11-22T19:34:00Z"/>
                <w:b/>
                <w:lang w:val="en-US"/>
              </w:rPr>
            </w:pPr>
            <w:del w:id="5663" w:author="phuong vu" w:date="2018-11-22T19:34:00Z">
              <w:r w:rsidRPr="007F1EF1" w:rsidDel="00D37715">
                <w:rPr>
                  <w:b/>
                  <w:lang w:val="en-US"/>
                </w:rPr>
                <w:delText>Cấu tr</w:delText>
              </w:r>
              <w:r w:rsidDel="00D37715">
                <w:rPr>
                  <w:b/>
                  <w:lang w:val="en-US"/>
                </w:rPr>
                <w:delText>ú</w:delText>
              </w:r>
              <w:r w:rsidRPr="007F1EF1" w:rsidDel="00D37715">
                <w:rPr>
                  <w:b/>
                  <w:lang w:val="en-US"/>
                </w:rPr>
                <w:delText>c dữ liệu</w:delText>
              </w:r>
              <w:bookmarkStart w:id="5664" w:name="_Toc530680109"/>
              <w:bookmarkEnd w:id="5664"/>
            </w:del>
          </w:p>
        </w:tc>
        <w:tc>
          <w:tcPr>
            <w:tcW w:w="5852" w:type="dxa"/>
            <w:gridSpan w:val="4"/>
            <w:vAlign w:val="center"/>
          </w:tcPr>
          <w:p w14:paraId="66547FF1" w14:textId="2012E053" w:rsidR="00755C63" w:rsidRPr="007F1EF1" w:rsidDel="00D37715" w:rsidRDefault="00755C63" w:rsidP="00E4365A">
            <w:pPr>
              <w:spacing w:line="360" w:lineRule="auto"/>
              <w:jc w:val="center"/>
              <w:rPr>
                <w:del w:id="5665" w:author="phuong vu" w:date="2018-11-22T19:34:00Z"/>
                <w:b/>
                <w:lang w:val="en-US"/>
              </w:rPr>
            </w:pPr>
            <w:del w:id="5666" w:author="phuong vu" w:date="2018-11-22T19:34:00Z">
              <w:r w:rsidRPr="007F1EF1" w:rsidDel="00D37715">
                <w:rPr>
                  <w:b/>
                  <w:lang w:val="en-US"/>
                </w:rPr>
                <w:delText>Phương thức</w:delText>
              </w:r>
              <w:bookmarkStart w:id="5667" w:name="_Toc530680110"/>
              <w:bookmarkEnd w:id="5667"/>
            </w:del>
          </w:p>
        </w:tc>
        <w:bookmarkStart w:id="5668" w:name="_Toc530680111"/>
        <w:bookmarkEnd w:id="5668"/>
      </w:tr>
      <w:tr w:rsidR="00755C63" w:rsidDel="00D37715" w14:paraId="66C9D894" w14:textId="15FB449C" w:rsidTr="00E4365A">
        <w:trPr>
          <w:del w:id="5669" w:author="phuong vu" w:date="2018-11-22T19:34:00Z"/>
        </w:trPr>
        <w:tc>
          <w:tcPr>
            <w:tcW w:w="805" w:type="dxa"/>
            <w:vMerge/>
            <w:vAlign w:val="center"/>
          </w:tcPr>
          <w:p w14:paraId="3C6237B9" w14:textId="6D31BA15" w:rsidR="00755C63" w:rsidRPr="007F1EF1" w:rsidDel="00D37715" w:rsidRDefault="00755C63" w:rsidP="00E4365A">
            <w:pPr>
              <w:spacing w:line="360" w:lineRule="auto"/>
              <w:jc w:val="center"/>
              <w:rPr>
                <w:del w:id="5670" w:author="phuong vu" w:date="2018-11-22T19:34:00Z"/>
                <w:b/>
                <w:lang w:val="en-US"/>
              </w:rPr>
            </w:pPr>
            <w:bookmarkStart w:id="5671" w:name="_Toc530680112"/>
            <w:bookmarkEnd w:id="5671"/>
          </w:p>
        </w:tc>
        <w:tc>
          <w:tcPr>
            <w:tcW w:w="2120" w:type="dxa"/>
            <w:vMerge/>
            <w:vAlign w:val="center"/>
          </w:tcPr>
          <w:p w14:paraId="1F009265" w14:textId="27BCAC72" w:rsidR="00755C63" w:rsidRPr="007F1EF1" w:rsidDel="00D37715" w:rsidRDefault="00755C63" w:rsidP="00E4365A">
            <w:pPr>
              <w:spacing w:line="360" w:lineRule="auto"/>
              <w:jc w:val="center"/>
              <w:rPr>
                <w:del w:id="5672" w:author="phuong vu" w:date="2018-11-22T19:34:00Z"/>
                <w:b/>
                <w:lang w:val="en-US"/>
              </w:rPr>
            </w:pPr>
            <w:bookmarkStart w:id="5673" w:name="_Toc530680113"/>
            <w:bookmarkEnd w:id="5673"/>
          </w:p>
        </w:tc>
        <w:tc>
          <w:tcPr>
            <w:tcW w:w="1463" w:type="dxa"/>
            <w:vAlign w:val="center"/>
          </w:tcPr>
          <w:p w14:paraId="73FCEC87" w14:textId="33D8249A" w:rsidR="00755C63" w:rsidRPr="007F1EF1" w:rsidDel="00D37715" w:rsidRDefault="00755C63" w:rsidP="00E4365A">
            <w:pPr>
              <w:spacing w:line="360" w:lineRule="auto"/>
              <w:jc w:val="center"/>
              <w:rPr>
                <w:del w:id="5674" w:author="phuong vu" w:date="2018-11-22T19:34:00Z"/>
                <w:b/>
                <w:lang w:val="en-US"/>
              </w:rPr>
            </w:pPr>
            <w:del w:id="5675" w:author="phuong vu" w:date="2018-11-22T19:34:00Z">
              <w:r w:rsidRPr="007F1EF1" w:rsidDel="00D37715">
                <w:rPr>
                  <w:b/>
                  <w:lang w:val="en-US"/>
                </w:rPr>
                <w:delText>Thêm</w:delText>
              </w:r>
              <w:bookmarkStart w:id="5676" w:name="_Toc530680114"/>
              <w:bookmarkEnd w:id="5676"/>
            </w:del>
          </w:p>
        </w:tc>
        <w:tc>
          <w:tcPr>
            <w:tcW w:w="1463" w:type="dxa"/>
            <w:vAlign w:val="center"/>
          </w:tcPr>
          <w:p w14:paraId="490AEDF4" w14:textId="545B378D" w:rsidR="00755C63" w:rsidRPr="007F1EF1" w:rsidDel="00D37715" w:rsidRDefault="00755C63" w:rsidP="00E4365A">
            <w:pPr>
              <w:spacing w:line="360" w:lineRule="auto"/>
              <w:jc w:val="center"/>
              <w:rPr>
                <w:del w:id="5677" w:author="phuong vu" w:date="2018-11-22T19:34:00Z"/>
                <w:b/>
                <w:lang w:val="en-US"/>
              </w:rPr>
            </w:pPr>
            <w:del w:id="5678" w:author="phuong vu" w:date="2018-11-22T19:34:00Z">
              <w:r w:rsidRPr="007F1EF1" w:rsidDel="00D37715">
                <w:rPr>
                  <w:b/>
                  <w:lang w:val="en-US"/>
                </w:rPr>
                <w:delText>Sửa</w:delText>
              </w:r>
              <w:bookmarkStart w:id="5679" w:name="_Toc530680115"/>
              <w:bookmarkEnd w:id="5679"/>
            </w:del>
          </w:p>
        </w:tc>
        <w:tc>
          <w:tcPr>
            <w:tcW w:w="1463" w:type="dxa"/>
            <w:vAlign w:val="center"/>
          </w:tcPr>
          <w:p w14:paraId="43578DAC" w14:textId="1D10BEED" w:rsidR="00755C63" w:rsidRPr="007F1EF1" w:rsidDel="00D37715" w:rsidRDefault="00755C63" w:rsidP="00E4365A">
            <w:pPr>
              <w:spacing w:line="360" w:lineRule="auto"/>
              <w:jc w:val="center"/>
              <w:rPr>
                <w:del w:id="5680" w:author="phuong vu" w:date="2018-11-22T19:34:00Z"/>
                <w:b/>
                <w:lang w:val="en-US"/>
              </w:rPr>
            </w:pPr>
            <w:del w:id="5681" w:author="phuong vu" w:date="2018-11-22T19:34:00Z">
              <w:r w:rsidRPr="007F1EF1" w:rsidDel="00D37715">
                <w:rPr>
                  <w:b/>
                  <w:lang w:val="en-US"/>
                </w:rPr>
                <w:delText>Xóa</w:delText>
              </w:r>
              <w:bookmarkStart w:id="5682" w:name="_Toc530680116"/>
              <w:bookmarkEnd w:id="5682"/>
            </w:del>
          </w:p>
        </w:tc>
        <w:tc>
          <w:tcPr>
            <w:tcW w:w="1463" w:type="dxa"/>
            <w:vAlign w:val="center"/>
          </w:tcPr>
          <w:p w14:paraId="10E2C5C5" w14:textId="6C806DA5" w:rsidR="00755C63" w:rsidRPr="007F1EF1" w:rsidDel="00D37715" w:rsidRDefault="00755C63" w:rsidP="00E4365A">
            <w:pPr>
              <w:spacing w:line="360" w:lineRule="auto"/>
              <w:jc w:val="center"/>
              <w:rPr>
                <w:del w:id="5683" w:author="phuong vu" w:date="2018-11-22T19:34:00Z"/>
                <w:b/>
                <w:lang w:val="en-US"/>
              </w:rPr>
            </w:pPr>
            <w:del w:id="5684" w:author="phuong vu" w:date="2018-11-22T19:34:00Z">
              <w:r w:rsidRPr="007F1EF1" w:rsidDel="00D37715">
                <w:rPr>
                  <w:b/>
                  <w:lang w:val="en-US"/>
                </w:rPr>
                <w:delText>Truy vấn</w:delText>
              </w:r>
              <w:bookmarkStart w:id="5685" w:name="_Toc530680117"/>
              <w:bookmarkEnd w:id="5685"/>
            </w:del>
          </w:p>
        </w:tc>
        <w:bookmarkStart w:id="5686" w:name="_Toc530680118"/>
        <w:bookmarkEnd w:id="5686"/>
      </w:tr>
      <w:tr w:rsidR="00755C63" w:rsidDel="00D37715" w14:paraId="38383064" w14:textId="308EDD4C" w:rsidTr="00E4365A">
        <w:trPr>
          <w:del w:id="5687" w:author="phuong vu" w:date="2018-11-22T19:34:00Z"/>
        </w:trPr>
        <w:tc>
          <w:tcPr>
            <w:tcW w:w="805" w:type="dxa"/>
          </w:tcPr>
          <w:p w14:paraId="68868094" w14:textId="54CCC701" w:rsidR="00755C63" w:rsidDel="00D37715" w:rsidRDefault="00755C63" w:rsidP="00E4365A">
            <w:pPr>
              <w:spacing w:line="360" w:lineRule="auto"/>
              <w:jc w:val="center"/>
              <w:rPr>
                <w:del w:id="5688" w:author="phuong vu" w:date="2018-11-22T19:34:00Z"/>
                <w:lang w:val="en-US"/>
              </w:rPr>
            </w:pPr>
            <w:del w:id="5689" w:author="phuong vu" w:date="2018-11-22T19:34:00Z">
              <w:r w:rsidDel="00D37715">
                <w:rPr>
                  <w:lang w:val="en-US"/>
                </w:rPr>
                <w:delText>1</w:delText>
              </w:r>
              <w:bookmarkStart w:id="5690" w:name="_Toc530680119"/>
              <w:bookmarkEnd w:id="5690"/>
            </w:del>
          </w:p>
        </w:tc>
        <w:tc>
          <w:tcPr>
            <w:tcW w:w="2120" w:type="dxa"/>
          </w:tcPr>
          <w:p w14:paraId="0AFF8D4E" w14:textId="1D802D86" w:rsidR="00755C63" w:rsidDel="00D37715" w:rsidRDefault="00755C63" w:rsidP="00E4365A">
            <w:pPr>
              <w:spacing w:line="360" w:lineRule="auto"/>
              <w:rPr>
                <w:del w:id="5691" w:author="phuong vu" w:date="2018-11-22T19:34:00Z"/>
                <w:lang w:val="en-US"/>
              </w:rPr>
            </w:pPr>
            <w:del w:id="5692" w:author="phuong vu" w:date="2018-11-22T19:34:00Z">
              <w:r w:rsidDel="00D37715">
                <w:rPr>
                  <w:lang w:val="en-US"/>
                </w:rPr>
                <w:delText>Local Storage</w:delText>
              </w:r>
              <w:bookmarkStart w:id="5693" w:name="_Toc530680120"/>
              <w:bookmarkEnd w:id="5693"/>
            </w:del>
          </w:p>
        </w:tc>
        <w:tc>
          <w:tcPr>
            <w:tcW w:w="1463" w:type="dxa"/>
          </w:tcPr>
          <w:p w14:paraId="08DC8D28" w14:textId="595F3DC7" w:rsidR="00755C63" w:rsidDel="00D37715" w:rsidRDefault="00755C63" w:rsidP="00E4365A">
            <w:pPr>
              <w:spacing w:line="360" w:lineRule="auto"/>
              <w:jc w:val="center"/>
              <w:rPr>
                <w:del w:id="5694" w:author="phuong vu" w:date="2018-11-22T19:34:00Z"/>
                <w:lang w:val="en-US"/>
              </w:rPr>
            </w:pPr>
            <w:bookmarkStart w:id="5695" w:name="_Toc530680121"/>
            <w:bookmarkEnd w:id="5695"/>
          </w:p>
        </w:tc>
        <w:tc>
          <w:tcPr>
            <w:tcW w:w="1463" w:type="dxa"/>
          </w:tcPr>
          <w:p w14:paraId="101FE444" w14:textId="35D1DBCD" w:rsidR="00755C63" w:rsidDel="00D37715" w:rsidRDefault="00755C63" w:rsidP="00E4365A">
            <w:pPr>
              <w:spacing w:line="360" w:lineRule="auto"/>
              <w:jc w:val="center"/>
              <w:rPr>
                <w:del w:id="5696" w:author="phuong vu" w:date="2018-11-22T19:34:00Z"/>
                <w:lang w:val="en-US"/>
              </w:rPr>
            </w:pPr>
            <w:bookmarkStart w:id="5697" w:name="_Toc530680122"/>
            <w:bookmarkEnd w:id="5697"/>
          </w:p>
        </w:tc>
        <w:tc>
          <w:tcPr>
            <w:tcW w:w="1463" w:type="dxa"/>
          </w:tcPr>
          <w:p w14:paraId="3284C90A" w14:textId="06C7CED8" w:rsidR="00755C63" w:rsidDel="00D37715" w:rsidRDefault="00755C63" w:rsidP="00E4365A">
            <w:pPr>
              <w:spacing w:line="360" w:lineRule="auto"/>
              <w:jc w:val="center"/>
              <w:rPr>
                <w:del w:id="5698" w:author="phuong vu" w:date="2018-11-22T19:34:00Z"/>
                <w:lang w:val="en-US"/>
              </w:rPr>
            </w:pPr>
            <w:del w:id="5699" w:author="phuong vu" w:date="2018-11-22T19:34:00Z">
              <w:r w:rsidDel="00D37715">
                <w:rPr>
                  <w:lang w:val="en-US"/>
                </w:rPr>
                <w:delText>X</w:delText>
              </w:r>
              <w:bookmarkStart w:id="5700" w:name="_Toc530680123"/>
              <w:bookmarkEnd w:id="5700"/>
            </w:del>
          </w:p>
        </w:tc>
        <w:tc>
          <w:tcPr>
            <w:tcW w:w="1463" w:type="dxa"/>
          </w:tcPr>
          <w:p w14:paraId="2B215149" w14:textId="3A56D750" w:rsidR="00755C63" w:rsidDel="00D37715" w:rsidRDefault="00755C63" w:rsidP="00E4365A">
            <w:pPr>
              <w:jc w:val="center"/>
              <w:rPr>
                <w:del w:id="5701" w:author="phuong vu" w:date="2018-11-22T19:34:00Z"/>
                <w:lang w:val="en-US"/>
              </w:rPr>
            </w:pPr>
            <w:bookmarkStart w:id="5702" w:name="_Toc530680124"/>
            <w:bookmarkEnd w:id="5702"/>
          </w:p>
        </w:tc>
        <w:bookmarkStart w:id="5703" w:name="_Toc530680125"/>
        <w:bookmarkEnd w:id="5703"/>
      </w:tr>
      <w:tr w:rsidR="00755C63" w:rsidDel="00D37715" w14:paraId="74F329F9" w14:textId="2AD20332" w:rsidTr="00E4365A">
        <w:trPr>
          <w:del w:id="5704" w:author="phuong vu" w:date="2018-11-22T19:34:00Z"/>
        </w:trPr>
        <w:tc>
          <w:tcPr>
            <w:tcW w:w="805" w:type="dxa"/>
          </w:tcPr>
          <w:p w14:paraId="5EA5421F" w14:textId="075D4651" w:rsidR="00755C63" w:rsidDel="00D37715" w:rsidRDefault="00755C63" w:rsidP="00E4365A">
            <w:pPr>
              <w:spacing w:line="360" w:lineRule="auto"/>
              <w:jc w:val="center"/>
              <w:rPr>
                <w:del w:id="5705" w:author="phuong vu" w:date="2018-11-22T19:34:00Z"/>
                <w:lang w:val="en-US"/>
              </w:rPr>
            </w:pPr>
            <w:del w:id="5706" w:author="phuong vu" w:date="2018-11-22T19:34:00Z">
              <w:r w:rsidDel="00D37715">
                <w:rPr>
                  <w:lang w:val="en-US"/>
                </w:rPr>
                <w:delText>2</w:delText>
              </w:r>
              <w:bookmarkStart w:id="5707" w:name="_Toc530680126"/>
              <w:bookmarkEnd w:id="5707"/>
            </w:del>
          </w:p>
        </w:tc>
        <w:tc>
          <w:tcPr>
            <w:tcW w:w="2120" w:type="dxa"/>
          </w:tcPr>
          <w:p w14:paraId="04E67848" w14:textId="01FA228F" w:rsidR="00755C63" w:rsidDel="00D37715" w:rsidRDefault="00755C63" w:rsidP="00E4365A">
            <w:pPr>
              <w:spacing w:line="360" w:lineRule="auto"/>
              <w:rPr>
                <w:del w:id="5708" w:author="phuong vu" w:date="2018-11-22T19:34:00Z"/>
                <w:lang w:val="en-US"/>
              </w:rPr>
            </w:pPr>
            <w:del w:id="5709" w:author="phuong vu" w:date="2018-11-22T19:34:00Z">
              <w:r w:rsidDel="00D37715">
                <w:rPr>
                  <w:lang w:val="en-US"/>
                </w:rPr>
                <w:delText>Share Preferences</w:delText>
              </w:r>
              <w:bookmarkStart w:id="5710" w:name="_Toc530680127"/>
              <w:bookmarkEnd w:id="5710"/>
            </w:del>
          </w:p>
        </w:tc>
        <w:tc>
          <w:tcPr>
            <w:tcW w:w="1463" w:type="dxa"/>
          </w:tcPr>
          <w:p w14:paraId="18A10D8B" w14:textId="740C805E" w:rsidR="00755C63" w:rsidDel="00D37715" w:rsidRDefault="00755C63" w:rsidP="00E4365A">
            <w:pPr>
              <w:spacing w:line="360" w:lineRule="auto"/>
              <w:jc w:val="center"/>
              <w:rPr>
                <w:del w:id="5711" w:author="phuong vu" w:date="2018-11-22T19:34:00Z"/>
                <w:lang w:val="en-US"/>
              </w:rPr>
            </w:pPr>
            <w:bookmarkStart w:id="5712" w:name="_Toc530680128"/>
            <w:bookmarkEnd w:id="5712"/>
          </w:p>
        </w:tc>
        <w:tc>
          <w:tcPr>
            <w:tcW w:w="1463" w:type="dxa"/>
          </w:tcPr>
          <w:p w14:paraId="7591477D" w14:textId="1EA58DBD" w:rsidR="00755C63" w:rsidDel="00D37715" w:rsidRDefault="00755C63" w:rsidP="00E4365A">
            <w:pPr>
              <w:spacing w:line="360" w:lineRule="auto"/>
              <w:jc w:val="center"/>
              <w:rPr>
                <w:del w:id="5713" w:author="phuong vu" w:date="2018-11-22T19:34:00Z"/>
                <w:lang w:val="en-US"/>
              </w:rPr>
            </w:pPr>
            <w:bookmarkStart w:id="5714" w:name="_Toc530680129"/>
            <w:bookmarkEnd w:id="5714"/>
          </w:p>
        </w:tc>
        <w:tc>
          <w:tcPr>
            <w:tcW w:w="1463" w:type="dxa"/>
          </w:tcPr>
          <w:p w14:paraId="617076E0" w14:textId="0ED1D248" w:rsidR="00755C63" w:rsidDel="00D37715" w:rsidRDefault="00755C63" w:rsidP="00E4365A">
            <w:pPr>
              <w:spacing w:line="360" w:lineRule="auto"/>
              <w:jc w:val="center"/>
              <w:rPr>
                <w:del w:id="5715" w:author="phuong vu" w:date="2018-11-22T19:34:00Z"/>
                <w:lang w:val="en-US"/>
              </w:rPr>
            </w:pPr>
            <w:del w:id="5716" w:author="phuong vu" w:date="2018-11-22T19:34:00Z">
              <w:r w:rsidDel="00D37715">
                <w:rPr>
                  <w:lang w:val="en-US"/>
                </w:rPr>
                <w:delText>X</w:delText>
              </w:r>
              <w:bookmarkStart w:id="5717" w:name="_Toc530680130"/>
              <w:bookmarkEnd w:id="5717"/>
            </w:del>
          </w:p>
        </w:tc>
        <w:tc>
          <w:tcPr>
            <w:tcW w:w="1463" w:type="dxa"/>
          </w:tcPr>
          <w:p w14:paraId="328D61F1" w14:textId="227CDA5E" w:rsidR="00755C63" w:rsidDel="00D37715" w:rsidRDefault="00755C63" w:rsidP="00E4365A">
            <w:pPr>
              <w:jc w:val="center"/>
              <w:rPr>
                <w:del w:id="5718" w:author="phuong vu" w:date="2018-11-22T19:34:00Z"/>
                <w:lang w:val="en-US"/>
              </w:rPr>
            </w:pPr>
            <w:bookmarkStart w:id="5719" w:name="_Toc530680131"/>
            <w:bookmarkEnd w:id="5719"/>
          </w:p>
        </w:tc>
        <w:bookmarkStart w:id="5720" w:name="_Toc530680132"/>
        <w:bookmarkEnd w:id="5720"/>
      </w:tr>
    </w:tbl>
    <w:p w14:paraId="7BCDE8F0" w14:textId="55D14DBC" w:rsidR="00755C63" w:rsidRPr="00D3179D" w:rsidDel="00D37715" w:rsidRDefault="00755C63" w:rsidP="00E4365A">
      <w:pPr>
        <w:rPr>
          <w:del w:id="5721" w:author="phuong vu" w:date="2018-11-22T19:34:00Z"/>
          <w:lang w:val="en-US"/>
        </w:rPr>
      </w:pPr>
      <w:bookmarkStart w:id="5722" w:name="_Toc530680133"/>
      <w:bookmarkEnd w:id="5722"/>
    </w:p>
    <w:p w14:paraId="1466F76B" w14:textId="6DA3CDAD" w:rsidR="0070756E" w:rsidDel="00D37715" w:rsidRDefault="0070756E" w:rsidP="0070756E">
      <w:pPr>
        <w:pStyle w:val="Heading5"/>
        <w:rPr>
          <w:del w:id="5723" w:author="phuong vu" w:date="2018-11-22T19:34:00Z"/>
          <w:lang w:val="en-US"/>
        </w:rPr>
      </w:pPr>
      <w:del w:id="5724" w:author="phuong vu" w:date="2018-11-22T19:34:00Z">
        <w:r w:rsidDel="00D37715">
          <w:rPr>
            <w:lang w:val="en-US"/>
          </w:rPr>
          <w:delText>Cách xử lí</w:delText>
        </w:r>
        <w:bookmarkStart w:id="5725" w:name="_Toc530680134"/>
        <w:bookmarkEnd w:id="5725"/>
      </w:del>
    </w:p>
    <w:p w14:paraId="7A54B7D0" w14:textId="11385C94" w:rsidR="00282E77" w:rsidDel="00D37715" w:rsidRDefault="00282E77" w:rsidP="00E4365A">
      <w:pPr>
        <w:keepNext/>
        <w:jc w:val="center"/>
        <w:rPr>
          <w:del w:id="5726" w:author="phuong vu" w:date="2018-11-22T19:34:00Z"/>
        </w:rPr>
      </w:pPr>
      <w:del w:id="5727" w:author="phuong vu" w:date="2018-11-22T19:34:00Z">
        <w:r w:rsidRPr="00282E77" w:rsidDel="00D37715">
          <w:rPr>
            <w:noProof/>
            <w:lang w:val="en-US"/>
          </w:rPr>
          <w:drawing>
            <wp:inline distT="0" distB="0" distL="0" distR="0" wp14:anchorId="4D01AB39" wp14:editId="16069A44">
              <wp:extent cx="1619250" cy="3419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19250" cy="3419475"/>
                      </a:xfrm>
                      <a:prstGeom prst="rect">
                        <a:avLst/>
                      </a:prstGeom>
                      <a:noFill/>
                      <a:ln>
                        <a:noFill/>
                      </a:ln>
                    </pic:spPr>
                  </pic:pic>
                </a:graphicData>
              </a:graphic>
            </wp:inline>
          </w:drawing>
        </w:r>
        <w:bookmarkStart w:id="5728" w:name="_Toc530680135"/>
        <w:bookmarkEnd w:id="5728"/>
      </w:del>
    </w:p>
    <w:p w14:paraId="69F1FC2A" w14:textId="20597258" w:rsidR="006F77C5" w:rsidRPr="00E4365A" w:rsidDel="00D37715" w:rsidRDefault="00282E77" w:rsidP="00E4365A">
      <w:pPr>
        <w:pStyle w:val="Caption"/>
        <w:rPr>
          <w:del w:id="5729" w:author="phuong vu" w:date="2018-11-22T19:34:00Z"/>
          <w:szCs w:val="26"/>
          <w:lang w:val="en-US"/>
        </w:rPr>
      </w:pPr>
      <w:del w:id="5730" w:author="phuong vu" w:date="2018-11-22T19:34:00Z">
        <w:r w:rsidRPr="00E4365A" w:rsidDel="00D37715">
          <w:rPr>
            <w:szCs w:val="26"/>
          </w:rPr>
          <w:delText xml:space="preserve">Hình </w:delText>
        </w:r>
      </w:del>
      <w:del w:id="5731"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24</w:delText>
        </w:r>
        <w:r w:rsidR="006C103E" w:rsidDel="00EC5005">
          <w:rPr>
            <w:szCs w:val="26"/>
          </w:rPr>
          <w:fldChar w:fldCharType="end"/>
        </w:r>
      </w:del>
      <w:del w:id="5732" w:author="phuong vu" w:date="2018-11-22T19:34:00Z">
        <w:r w:rsidRPr="00E4365A" w:rsidDel="00D37715">
          <w:rPr>
            <w:szCs w:val="26"/>
            <w:lang w:val="en-US"/>
          </w:rPr>
          <w:delText xml:space="preserve"> Sơ đồ xử lí đăng xuất</w:delText>
        </w:r>
        <w:bookmarkStart w:id="5733" w:name="_Toc530680136"/>
        <w:bookmarkEnd w:id="5733"/>
      </w:del>
    </w:p>
    <w:p w14:paraId="4CDC644F" w14:textId="0BECED6F" w:rsidR="00A61DB2" w:rsidDel="00D37715" w:rsidRDefault="00A61DB2">
      <w:pPr>
        <w:pStyle w:val="Heading4"/>
        <w:rPr>
          <w:del w:id="5734" w:author="phuong vu" w:date="2018-11-22T19:34:00Z"/>
          <w:lang w:val="en-US"/>
        </w:rPr>
      </w:pPr>
      <w:del w:id="5735" w:author="phuong vu" w:date="2018-11-22T19:34:00Z">
        <w:r w:rsidDel="00D37715">
          <w:rPr>
            <w:lang w:val="en-US"/>
          </w:rPr>
          <w:delText>Đăng kí tài khoản khách hàng</w:delText>
        </w:r>
        <w:bookmarkStart w:id="5736" w:name="_Toc530680137"/>
        <w:bookmarkEnd w:id="5736"/>
      </w:del>
    </w:p>
    <w:p w14:paraId="27B05813" w14:textId="2C016AD3" w:rsidR="00755C63" w:rsidDel="00D37715" w:rsidRDefault="00755C63" w:rsidP="00755C63">
      <w:pPr>
        <w:pStyle w:val="Heading5"/>
        <w:rPr>
          <w:del w:id="5737" w:author="phuong vu" w:date="2018-11-22T19:34:00Z"/>
          <w:lang w:val="en-US"/>
        </w:rPr>
      </w:pPr>
      <w:del w:id="5738" w:author="phuong vu" w:date="2018-11-22T19:34:00Z">
        <w:r w:rsidDel="00D37715">
          <w:rPr>
            <w:lang w:val="en-US"/>
          </w:rPr>
          <w:delText>Mục đích</w:delText>
        </w:r>
        <w:bookmarkStart w:id="5739" w:name="_Toc530680138"/>
        <w:bookmarkEnd w:id="5739"/>
      </w:del>
    </w:p>
    <w:p w14:paraId="5CE4E920" w14:textId="15EC82BE" w:rsidR="00C86E94" w:rsidRPr="00D3179D" w:rsidDel="00D37715" w:rsidRDefault="00510604" w:rsidP="00E4365A">
      <w:pPr>
        <w:ind w:firstLine="720"/>
        <w:rPr>
          <w:del w:id="5740" w:author="phuong vu" w:date="2018-11-22T19:34:00Z"/>
          <w:lang w:val="en-US"/>
        </w:rPr>
      </w:pPr>
      <w:del w:id="5741" w:author="phuong vu" w:date="2018-11-22T19:34:00Z">
        <w:r w:rsidDel="00D37715">
          <w:rPr>
            <w:lang w:val="en-US"/>
          </w:rPr>
          <w:delText>Chức năng đang kí tài khoản khách hàng được xây dựng nhằm mục đích hỗ trợ những khách hàng mới có nhu cầu muốn sử dụng dịch vụ. Việc đăng kí tài khoản hỗ trợ đăng kí bằng địa chỉ email. Sau khi, khách hàng đăng kí thành công buộc phải cập nhật thông tin cần thiết trước khi sử dụng dịch vụ.</w:delText>
        </w:r>
        <w:bookmarkStart w:id="5742" w:name="_Toc530680139"/>
        <w:bookmarkEnd w:id="5742"/>
      </w:del>
    </w:p>
    <w:p w14:paraId="35337C2C" w14:textId="5B789886" w:rsidR="00C86E94" w:rsidRPr="00D3179D" w:rsidDel="00D37715" w:rsidRDefault="00755C63" w:rsidP="00D3179D">
      <w:pPr>
        <w:pStyle w:val="Heading5"/>
        <w:rPr>
          <w:del w:id="5743" w:author="phuong vu" w:date="2018-11-22T19:34:00Z"/>
          <w:lang w:val="en-US"/>
        </w:rPr>
      </w:pPr>
      <w:del w:id="5744" w:author="phuong vu" w:date="2018-11-22T19:34:00Z">
        <w:r w:rsidDel="00D37715">
          <w:rPr>
            <w:lang w:val="en-US"/>
          </w:rPr>
          <w:delText>Giao diện</w:delText>
        </w:r>
        <w:bookmarkStart w:id="5745" w:name="_Toc530680140"/>
        <w:bookmarkEnd w:id="5745"/>
      </w:del>
    </w:p>
    <w:p w14:paraId="657648A7" w14:textId="6B19131B" w:rsidR="00755C63" w:rsidDel="00D37715" w:rsidRDefault="00C86E94" w:rsidP="00755C63">
      <w:pPr>
        <w:pStyle w:val="Heading5"/>
        <w:rPr>
          <w:del w:id="5746" w:author="phuong vu" w:date="2018-11-22T19:34:00Z"/>
          <w:lang w:val="en-US"/>
        </w:rPr>
      </w:pPr>
      <w:del w:id="5747" w:author="phuong vu" w:date="2018-11-22T19:34:00Z">
        <w:r w:rsidDel="00D37715">
          <w:rPr>
            <w:noProof/>
          </w:rPr>
          <mc:AlternateContent>
            <mc:Choice Requires="wps">
              <w:drawing>
                <wp:anchor distT="0" distB="0" distL="114300" distR="114300" simplePos="0" relativeHeight="251669504" behindDoc="0" locked="0" layoutInCell="1" allowOverlap="1" wp14:anchorId="1F46D7F4" wp14:editId="1658E6AA">
                  <wp:simplePos x="0" y="0"/>
                  <wp:positionH relativeFrom="column">
                    <wp:posOffset>381635</wp:posOffset>
                  </wp:positionH>
                  <wp:positionV relativeFrom="paragraph">
                    <wp:posOffset>4664710</wp:posOffset>
                  </wp:positionV>
                  <wp:extent cx="471360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713605" cy="635"/>
                          </a:xfrm>
                          <a:prstGeom prst="rect">
                            <a:avLst/>
                          </a:prstGeom>
                          <a:solidFill>
                            <a:prstClr val="white"/>
                          </a:solidFill>
                          <a:ln>
                            <a:noFill/>
                          </a:ln>
                        </wps:spPr>
                        <wps:txbx>
                          <w:txbxContent>
                            <w:p w14:paraId="0541E0FC" w14:textId="636340D8" w:rsidR="00627671" w:rsidRPr="00E4365A" w:rsidRDefault="00627671" w:rsidP="00E4365A">
                              <w:pPr>
                                <w:pStyle w:val="Caption"/>
                                <w:rPr>
                                  <w:b/>
                                  <w:noProof/>
                                  <w:szCs w:val="26"/>
                                </w:rPr>
                              </w:pPr>
                              <w:bookmarkStart w:id="5748" w:name="_Toc530678667"/>
                              <w:r w:rsidRPr="00E4365A">
                                <w:rPr>
                                  <w:szCs w:val="26"/>
                                </w:rPr>
                                <w:t xml:space="preserve">Hình </w:t>
                              </w:r>
                              <w:ins w:id="5749" w:author="phuong vu" w:date="2018-11-22T18:14:00Z">
                                <w:r>
                                  <w:rPr>
                                    <w:szCs w:val="26"/>
                                  </w:rPr>
                                  <w:fldChar w:fldCharType="begin"/>
                                </w:r>
                                <w:r>
                                  <w:rPr>
                                    <w:szCs w:val="26"/>
                                  </w:rPr>
                                  <w:instrText xml:space="preserve"> STYLEREF 1 \s </w:instrText>
                                </w:r>
                              </w:ins>
                              <w:r>
                                <w:rPr>
                                  <w:szCs w:val="26"/>
                                </w:rPr>
                                <w:fldChar w:fldCharType="separate"/>
                              </w:r>
                              <w:r>
                                <w:rPr>
                                  <w:noProof/>
                                  <w:szCs w:val="26"/>
                                </w:rPr>
                                <w:t>3</w:t>
                              </w:r>
                              <w:ins w:id="5750" w:author="phuong vu" w:date="2018-11-22T18:1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5751" w:author="phuong vu" w:date="2018-11-22T18:14:00Z">
                                <w:r>
                                  <w:rPr>
                                    <w:noProof/>
                                    <w:szCs w:val="26"/>
                                  </w:rPr>
                                  <w:t>33</w:t>
                                </w:r>
                                <w:r>
                                  <w:rPr>
                                    <w:szCs w:val="26"/>
                                  </w:rPr>
                                  <w:fldChar w:fldCharType="end"/>
                                </w:r>
                              </w:ins>
                              <w:del w:id="5752"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25</w:delText>
                                </w:r>
                                <w:r w:rsidDel="00EC5005">
                                  <w:rPr>
                                    <w:szCs w:val="26"/>
                                  </w:rPr>
                                  <w:fldChar w:fldCharType="end"/>
                                </w:r>
                              </w:del>
                              <w:r w:rsidRPr="00E4365A">
                                <w:rPr>
                                  <w:szCs w:val="26"/>
                                  <w:lang w:val="en-US"/>
                                </w:rPr>
                                <w:t xml:space="preserve"> Giao diện đăng kí và cập nhật thông tin tài khoản</w:t>
                              </w:r>
                              <w:bookmarkEnd w:id="57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6D7F4" id="Text Box 21" o:spid="_x0000_s1029" type="#_x0000_t202" style="position:absolute;left:0;text-align:left;margin-left:30.05pt;margin-top:367.3pt;width:371.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hs9LwIAAGY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" stroked="f">
                  <v:textbox style="mso-fit-shape-to-text:t" inset="0,0,0,0">
                    <w:txbxContent>
                      <w:p w14:paraId="0541E0FC" w14:textId="636340D8" w:rsidR="00627671" w:rsidRPr="00E4365A" w:rsidRDefault="00627671" w:rsidP="00E4365A">
                        <w:pPr>
                          <w:pStyle w:val="Caption"/>
                          <w:rPr>
                            <w:b/>
                            <w:noProof/>
                            <w:szCs w:val="26"/>
                          </w:rPr>
                        </w:pPr>
                        <w:bookmarkStart w:id="5753" w:name="_Toc530678667"/>
                        <w:r w:rsidRPr="00E4365A">
                          <w:rPr>
                            <w:szCs w:val="26"/>
                          </w:rPr>
                          <w:t xml:space="preserve">Hình </w:t>
                        </w:r>
                        <w:ins w:id="5754" w:author="phuong vu" w:date="2018-11-22T18:14:00Z">
                          <w:r>
                            <w:rPr>
                              <w:szCs w:val="26"/>
                            </w:rPr>
                            <w:fldChar w:fldCharType="begin"/>
                          </w:r>
                          <w:r>
                            <w:rPr>
                              <w:szCs w:val="26"/>
                            </w:rPr>
                            <w:instrText xml:space="preserve"> STYLEREF 1 \s </w:instrText>
                          </w:r>
                        </w:ins>
                        <w:r>
                          <w:rPr>
                            <w:szCs w:val="26"/>
                          </w:rPr>
                          <w:fldChar w:fldCharType="separate"/>
                        </w:r>
                        <w:r>
                          <w:rPr>
                            <w:noProof/>
                            <w:szCs w:val="26"/>
                          </w:rPr>
                          <w:t>3</w:t>
                        </w:r>
                        <w:ins w:id="5755" w:author="phuong vu" w:date="2018-11-22T18:1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5756" w:author="phuong vu" w:date="2018-11-22T18:14:00Z">
                          <w:r>
                            <w:rPr>
                              <w:noProof/>
                              <w:szCs w:val="26"/>
                            </w:rPr>
                            <w:t>33</w:t>
                          </w:r>
                          <w:r>
                            <w:rPr>
                              <w:szCs w:val="26"/>
                            </w:rPr>
                            <w:fldChar w:fldCharType="end"/>
                          </w:r>
                        </w:ins>
                        <w:del w:id="5757"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25</w:delText>
                          </w:r>
                          <w:r w:rsidDel="00EC5005">
                            <w:rPr>
                              <w:szCs w:val="26"/>
                            </w:rPr>
                            <w:fldChar w:fldCharType="end"/>
                          </w:r>
                        </w:del>
                        <w:r w:rsidRPr="00E4365A">
                          <w:rPr>
                            <w:szCs w:val="26"/>
                            <w:lang w:val="en-US"/>
                          </w:rPr>
                          <w:t xml:space="preserve"> Giao diện đăng kí và cập nhật thông tin tài khoản</w:t>
                        </w:r>
                        <w:bookmarkEnd w:id="5753"/>
                      </w:p>
                    </w:txbxContent>
                  </v:textbox>
                  <w10:wrap type="topAndBottom"/>
                </v:shape>
              </w:pict>
            </mc:Fallback>
          </mc:AlternateContent>
        </w:r>
        <w:r w:rsidDel="00D37715">
          <w:rPr>
            <w:noProof/>
            <w:lang w:val="en-US"/>
          </w:rPr>
          <mc:AlternateContent>
            <mc:Choice Requires="wpg">
              <w:drawing>
                <wp:anchor distT="0" distB="0" distL="114300" distR="114300" simplePos="0" relativeHeight="251667456" behindDoc="0" locked="0" layoutInCell="1" allowOverlap="1" wp14:anchorId="131903C4" wp14:editId="6B95D7EE">
                  <wp:simplePos x="0" y="0"/>
                  <wp:positionH relativeFrom="page">
                    <wp:posOffset>1642110</wp:posOffset>
                  </wp:positionH>
                  <wp:positionV relativeFrom="paragraph">
                    <wp:posOffset>0</wp:posOffset>
                  </wp:positionV>
                  <wp:extent cx="4713605" cy="4607560"/>
                  <wp:effectExtent l="0" t="0" r="0" b="2540"/>
                  <wp:wrapTopAndBottom/>
                  <wp:docPr id="20" name="Group 20"/>
                  <wp:cNvGraphicFramePr/>
                  <a:graphic xmlns:a="http://schemas.openxmlformats.org/drawingml/2006/main">
                    <a:graphicData uri="http://schemas.microsoft.com/office/word/2010/wordprocessingGroup">
                      <wpg:wgp>
                        <wpg:cNvGrpSpPr/>
                        <wpg:grpSpPr>
                          <a:xfrm>
                            <a:off x="0" y="0"/>
                            <a:ext cx="4713605" cy="4607560"/>
                            <a:chOff x="0" y="0"/>
                            <a:chExt cx="4713605" cy="4607560"/>
                          </a:xfrm>
                        </wpg:grpSpPr>
                        <pic:pic xmlns:pic="http://schemas.openxmlformats.org/drawingml/2006/picture">
                          <pic:nvPicPr>
                            <pic:cNvPr id="18" name="Picture 1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95525" cy="4591050"/>
                            </a:xfrm>
                            <a:prstGeom prst="rect">
                              <a:avLst/>
                            </a:prstGeom>
                          </pic:spPr>
                        </pic:pic>
                        <pic:pic xmlns:pic="http://schemas.openxmlformats.org/drawingml/2006/picture">
                          <pic:nvPicPr>
                            <pic:cNvPr id="19" name="Picture 1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2409825" y="0"/>
                              <a:ext cx="2303780" cy="4607560"/>
                            </a:xfrm>
                            <a:prstGeom prst="rect">
                              <a:avLst/>
                            </a:prstGeom>
                          </pic:spPr>
                        </pic:pic>
                      </wpg:wgp>
                    </a:graphicData>
                  </a:graphic>
                </wp:anchor>
              </w:drawing>
            </mc:Choice>
            <mc:Fallback>
              <w:pict>
                <v:group w14:anchorId="65177D5A" id="Group 20" o:spid="_x0000_s1026" style="position:absolute;margin-left:129.3pt;margin-top:0;width:371.15pt;height:362.8pt;z-index:251667456;mso-position-horizontal-relative:page" coordsize="47136,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">
                  <v:shape id="Picture 18" o:spid="_x0000_s1027" type="#_x0000_t75" style="position:absolute;width:22955;height:4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">
                    <v:imagedata r:id="rId77" o:title=""/>
                  </v:shape>
                  <v:shape id="Picture 19" o:spid="_x0000_s1028" type="#_x0000_t75" style="position:absolute;left:24098;width:23038;height:46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">
                    <v:imagedata r:id="rId78" o:title=""/>
                  </v:shape>
                  <w10:wrap type="topAndBottom" anchorx="page"/>
                </v:group>
              </w:pict>
            </mc:Fallback>
          </mc:AlternateContent>
        </w:r>
        <w:r w:rsidR="00755C63" w:rsidDel="00D37715">
          <w:rPr>
            <w:lang w:val="en-US"/>
          </w:rPr>
          <w:delText>Các thành phần giao diện</w:delText>
        </w:r>
        <w:bookmarkStart w:id="5758" w:name="_Toc530680141"/>
        <w:bookmarkEnd w:id="5758"/>
      </w:del>
    </w:p>
    <w:tbl>
      <w:tblPr>
        <w:tblStyle w:val="TableGrid"/>
        <w:tblW w:w="0" w:type="auto"/>
        <w:tblLook w:val="04A0" w:firstRow="1" w:lastRow="0" w:firstColumn="1" w:lastColumn="0" w:noHBand="0" w:noVBand="1"/>
      </w:tblPr>
      <w:tblGrid>
        <w:gridCol w:w="801"/>
        <w:gridCol w:w="1624"/>
        <w:gridCol w:w="3060"/>
        <w:gridCol w:w="1585"/>
        <w:gridCol w:w="1707"/>
      </w:tblGrid>
      <w:tr w:rsidR="00820B56" w:rsidDel="00D37715" w14:paraId="3C122060" w14:textId="01F5F617" w:rsidTr="00E4365A">
        <w:trPr>
          <w:del w:id="5759" w:author="phuong vu" w:date="2018-11-22T19:34:00Z"/>
        </w:trPr>
        <w:tc>
          <w:tcPr>
            <w:tcW w:w="801" w:type="dxa"/>
            <w:vAlign w:val="center"/>
          </w:tcPr>
          <w:p w14:paraId="1AE79D3F" w14:textId="3A6DBD80" w:rsidR="00510604" w:rsidRPr="007F1EF1" w:rsidDel="00D37715" w:rsidRDefault="00510604" w:rsidP="00E4365A">
            <w:pPr>
              <w:spacing w:line="360" w:lineRule="auto"/>
              <w:jc w:val="center"/>
              <w:rPr>
                <w:del w:id="5760" w:author="phuong vu" w:date="2018-11-22T19:34:00Z"/>
                <w:b/>
                <w:lang w:val="en-US"/>
              </w:rPr>
            </w:pPr>
            <w:del w:id="5761" w:author="phuong vu" w:date="2018-11-22T19:34:00Z">
              <w:r w:rsidRPr="007F1EF1" w:rsidDel="00D37715">
                <w:rPr>
                  <w:b/>
                  <w:lang w:val="en-US"/>
                </w:rPr>
                <w:delText>STT</w:delText>
              </w:r>
              <w:bookmarkStart w:id="5762" w:name="_Toc530680142"/>
              <w:bookmarkEnd w:id="5762"/>
            </w:del>
          </w:p>
        </w:tc>
        <w:tc>
          <w:tcPr>
            <w:tcW w:w="1624" w:type="dxa"/>
            <w:vAlign w:val="center"/>
          </w:tcPr>
          <w:p w14:paraId="42882BB7" w14:textId="78858E58" w:rsidR="00510604" w:rsidRPr="007F1EF1" w:rsidDel="00D37715" w:rsidRDefault="00510604" w:rsidP="00E4365A">
            <w:pPr>
              <w:spacing w:line="360" w:lineRule="auto"/>
              <w:jc w:val="center"/>
              <w:rPr>
                <w:del w:id="5763" w:author="phuong vu" w:date="2018-11-22T19:34:00Z"/>
                <w:b/>
                <w:lang w:val="en-US"/>
              </w:rPr>
            </w:pPr>
            <w:del w:id="5764" w:author="phuong vu" w:date="2018-11-22T19:34:00Z">
              <w:r w:rsidRPr="007F1EF1" w:rsidDel="00D37715">
                <w:rPr>
                  <w:b/>
                  <w:lang w:val="en-US"/>
                </w:rPr>
                <w:delText>Loại điều khiển</w:delText>
              </w:r>
              <w:bookmarkStart w:id="5765" w:name="_Toc530680143"/>
              <w:bookmarkEnd w:id="5765"/>
            </w:del>
          </w:p>
        </w:tc>
        <w:tc>
          <w:tcPr>
            <w:tcW w:w="3060" w:type="dxa"/>
            <w:vAlign w:val="center"/>
          </w:tcPr>
          <w:p w14:paraId="7D01DD4C" w14:textId="5675F498" w:rsidR="00510604" w:rsidRPr="007F1EF1" w:rsidDel="00D37715" w:rsidRDefault="00510604" w:rsidP="00E4365A">
            <w:pPr>
              <w:spacing w:line="360" w:lineRule="auto"/>
              <w:jc w:val="center"/>
              <w:rPr>
                <w:del w:id="5766" w:author="phuong vu" w:date="2018-11-22T19:34:00Z"/>
                <w:b/>
                <w:lang w:val="en-US"/>
              </w:rPr>
            </w:pPr>
            <w:del w:id="5767" w:author="phuong vu" w:date="2018-11-22T19:34:00Z">
              <w:r w:rsidRPr="007F1EF1" w:rsidDel="00D37715">
                <w:rPr>
                  <w:b/>
                  <w:lang w:val="en-US"/>
                </w:rPr>
                <w:delText>Nội dung thực hiện</w:delText>
              </w:r>
              <w:bookmarkStart w:id="5768" w:name="_Toc530680144"/>
              <w:bookmarkEnd w:id="5768"/>
            </w:del>
          </w:p>
        </w:tc>
        <w:tc>
          <w:tcPr>
            <w:tcW w:w="1585" w:type="dxa"/>
            <w:vAlign w:val="center"/>
          </w:tcPr>
          <w:p w14:paraId="4B93BA4C" w14:textId="3FDA9F2E" w:rsidR="00510604" w:rsidRPr="007F1EF1" w:rsidDel="00D37715" w:rsidRDefault="00510604" w:rsidP="00E4365A">
            <w:pPr>
              <w:spacing w:line="360" w:lineRule="auto"/>
              <w:jc w:val="center"/>
              <w:rPr>
                <w:del w:id="5769" w:author="phuong vu" w:date="2018-11-22T19:34:00Z"/>
                <w:b/>
                <w:lang w:val="en-US"/>
              </w:rPr>
            </w:pPr>
            <w:del w:id="5770" w:author="phuong vu" w:date="2018-11-22T19:34:00Z">
              <w:r w:rsidRPr="007F1EF1" w:rsidDel="00D37715">
                <w:rPr>
                  <w:b/>
                  <w:lang w:val="en-US"/>
                </w:rPr>
                <w:delText>Giá trị mặc định</w:delText>
              </w:r>
              <w:bookmarkStart w:id="5771" w:name="_Toc530680145"/>
              <w:bookmarkEnd w:id="5771"/>
            </w:del>
          </w:p>
        </w:tc>
        <w:tc>
          <w:tcPr>
            <w:tcW w:w="1707" w:type="dxa"/>
            <w:vAlign w:val="center"/>
          </w:tcPr>
          <w:p w14:paraId="7D5EE207" w14:textId="0769D3FB" w:rsidR="00510604" w:rsidRPr="007F1EF1" w:rsidDel="00D37715" w:rsidRDefault="00510604" w:rsidP="00E4365A">
            <w:pPr>
              <w:spacing w:line="360" w:lineRule="auto"/>
              <w:jc w:val="center"/>
              <w:rPr>
                <w:del w:id="5772" w:author="phuong vu" w:date="2018-11-22T19:34:00Z"/>
                <w:b/>
                <w:lang w:val="en-US"/>
              </w:rPr>
            </w:pPr>
            <w:del w:id="5773" w:author="phuong vu" w:date="2018-11-22T19:34:00Z">
              <w:r w:rsidRPr="007F1EF1" w:rsidDel="00D37715">
                <w:rPr>
                  <w:b/>
                  <w:lang w:val="en-US"/>
                </w:rPr>
                <w:delText>Lưu ý</w:delText>
              </w:r>
              <w:bookmarkStart w:id="5774" w:name="_Toc530680146"/>
              <w:bookmarkEnd w:id="5774"/>
            </w:del>
          </w:p>
        </w:tc>
        <w:bookmarkStart w:id="5775" w:name="_Toc530680147"/>
        <w:bookmarkEnd w:id="5775"/>
      </w:tr>
      <w:tr w:rsidR="00820B56" w:rsidDel="00D37715" w14:paraId="3F7E2379" w14:textId="57F70243" w:rsidTr="00E4365A">
        <w:trPr>
          <w:del w:id="5776" w:author="phuong vu" w:date="2018-11-22T19:34:00Z"/>
        </w:trPr>
        <w:tc>
          <w:tcPr>
            <w:tcW w:w="801" w:type="dxa"/>
          </w:tcPr>
          <w:p w14:paraId="1E70EA34" w14:textId="001C15DE" w:rsidR="00510604" w:rsidDel="00D37715" w:rsidRDefault="00510604" w:rsidP="00E4365A">
            <w:pPr>
              <w:spacing w:line="360" w:lineRule="auto"/>
              <w:jc w:val="center"/>
              <w:rPr>
                <w:del w:id="5777" w:author="phuong vu" w:date="2018-11-22T19:34:00Z"/>
                <w:lang w:val="en-US"/>
              </w:rPr>
            </w:pPr>
            <w:del w:id="5778" w:author="phuong vu" w:date="2018-11-22T19:34:00Z">
              <w:r w:rsidDel="00D37715">
                <w:rPr>
                  <w:lang w:val="en-US"/>
                </w:rPr>
                <w:delText>1</w:delText>
              </w:r>
              <w:bookmarkStart w:id="5779" w:name="_Toc530680148"/>
              <w:bookmarkEnd w:id="5779"/>
            </w:del>
          </w:p>
        </w:tc>
        <w:tc>
          <w:tcPr>
            <w:tcW w:w="1624" w:type="dxa"/>
          </w:tcPr>
          <w:p w14:paraId="6CD592DF" w14:textId="4AA94C38" w:rsidR="00510604" w:rsidDel="00D37715" w:rsidRDefault="00820B56" w:rsidP="00E4365A">
            <w:pPr>
              <w:spacing w:line="360" w:lineRule="auto"/>
              <w:rPr>
                <w:del w:id="5780" w:author="phuong vu" w:date="2018-11-22T19:34:00Z"/>
                <w:lang w:val="en-US"/>
              </w:rPr>
            </w:pPr>
            <w:del w:id="5781" w:author="phuong vu" w:date="2018-11-22T19:34:00Z">
              <w:r w:rsidDel="00D37715">
                <w:rPr>
                  <w:lang w:val="en-US"/>
                </w:rPr>
                <w:delText>editText</w:delText>
              </w:r>
              <w:bookmarkStart w:id="5782" w:name="_Toc530680149"/>
              <w:bookmarkEnd w:id="5782"/>
            </w:del>
          </w:p>
        </w:tc>
        <w:tc>
          <w:tcPr>
            <w:tcW w:w="3060" w:type="dxa"/>
          </w:tcPr>
          <w:p w14:paraId="587067E0" w14:textId="53C98A38" w:rsidR="00510604" w:rsidDel="00D37715" w:rsidRDefault="00820B56" w:rsidP="00E4365A">
            <w:pPr>
              <w:spacing w:line="360" w:lineRule="auto"/>
              <w:rPr>
                <w:del w:id="5783" w:author="phuong vu" w:date="2018-11-22T19:34:00Z"/>
                <w:lang w:val="en-US"/>
              </w:rPr>
            </w:pPr>
            <w:del w:id="5784" w:author="phuong vu" w:date="2018-11-22T19:34:00Z">
              <w:r w:rsidDel="00D37715">
                <w:rPr>
                  <w:lang w:val="en-US"/>
                </w:rPr>
                <w:delText>Nhập họ</w:delText>
              </w:r>
              <w:bookmarkStart w:id="5785" w:name="_Toc530680150"/>
              <w:bookmarkEnd w:id="5785"/>
            </w:del>
          </w:p>
        </w:tc>
        <w:tc>
          <w:tcPr>
            <w:tcW w:w="1585" w:type="dxa"/>
          </w:tcPr>
          <w:p w14:paraId="6B4DE7BF" w14:textId="75C85E3B" w:rsidR="00510604" w:rsidDel="00D37715" w:rsidRDefault="00510604" w:rsidP="00E4365A">
            <w:pPr>
              <w:spacing w:line="360" w:lineRule="auto"/>
              <w:rPr>
                <w:del w:id="5786" w:author="phuong vu" w:date="2018-11-22T19:34:00Z"/>
                <w:lang w:val="en-US"/>
              </w:rPr>
            </w:pPr>
            <w:bookmarkStart w:id="5787" w:name="_Toc530680151"/>
            <w:bookmarkEnd w:id="5787"/>
          </w:p>
        </w:tc>
        <w:tc>
          <w:tcPr>
            <w:tcW w:w="1707" w:type="dxa"/>
          </w:tcPr>
          <w:p w14:paraId="26C06F64" w14:textId="66DA18D1" w:rsidR="00510604" w:rsidDel="00D37715" w:rsidRDefault="005E033B" w:rsidP="00E4365A">
            <w:pPr>
              <w:spacing w:line="360" w:lineRule="auto"/>
              <w:rPr>
                <w:del w:id="5788" w:author="phuong vu" w:date="2018-11-22T19:34:00Z"/>
                <w:lang w:val="en-US"/>
              </w:rPr>
            </w:pPr>
            <w:del w:id="5789" w:author="phuong vu" w:date="2018-11-22T19:34:00Z">
              <w:r w:rsidDel="00D37715">
                <w:rPr>
                  <w:lang w:val="en-US"/>
                </w:rPr>
                <w:delText>Bắt buộc</w:delText>
              </w:r>
              <w:bookmarkStart w:id="5790" w:name="_Toc530680152"/>
              <w:bookmarkEnd w:id="5790"/>
            </w:del>
          </w:p>
        </w:tc>
        <w:bookmarkStart w:id="5791" w:name="_Toc530680153"/>
        <w:bookmarkEnd w:id="5791"/>
      </w:tr>
      <w:tr w:rsidR="00820B56" w:rsidDel="00D37715" w14:paraId="7DC5F1B4" w14:textId="5D70F6E8" w:rsidTr="00E4365A">
        <w:trPr>
          <w:del w:id="5792" w:author="phuong vu" w:date="2018-11-22T19:34:00Z"/>
        </w:trPr>
        <w:tc>
          <w:tcPr>
            <w:tcW w:w="801" w:type="dxa"/>
          </w:tcPr>
          <w:p w14:paraId="6523B21F" w14:textId="4575E790" w:rsidR="00510604" w:rsidDel="00D37715" w:rsidRDefault="00510604" w:rsidP="00E4365A">
            <w:pPr>
              <w:spacing w:line="360" w:lineRule="auto"/>
              <w:jc w:val="center"/>
              <w:rPr>
                <w:del w:id="5793" w:author="phuong vu" w:date="2018-11-22T19:34:00Z"/>
                <w:lang w:val="en-US"/>
              </w:rPr>
            </w:pPr>
            <w:del w:id="5794" w:author="phuong vu" w:date="2018-11-22T19:34:00Z">
              <w:r w:rsidDel="00D37715">
                <w:rPr>
                  <w:lang w:val="en-US"/>
                </w:rPr>
                <w:delText>2</w:delText>
              </w:r>
              <w:bookmarkStart w:id="5795" w:name="_Toc530680154"/>
              <w:bookmarkEnd w:id="5795"/>
            </w:del>
          </w:p>
        </w:tc>
        <w:tc>
          <w:tcPr>
            <w:tcW w:w="1624" w:type="dxa"/>
          </w:tcPr>
          <w:p w14:paraId="25752EF2" w14:textId="7F42B324" w:rsidR="00510604" w:rsidDel="00D37715" w:rsidRDefault="00820B56" w:rsidP="00E4365A">
            <w:pPr>
              <w:spacing w:line="360" w:lineRule="auto"/>
              <w:rPr>
                <w:del w:id="5796" w:author="phuong vu" w:date="2018-11-22T19:34:00Z"/>
                <w:lang w:val="en-US"/>
              </w:rPr>
            </w:pPr>
            <w:del w:id="5797" w:author="phuong vu" w:date="2018-11-22T19:34:00Z">
              <w:r w:rsidDel="00D37715">
                <w:rPr>
                  <w:lang w:val="en-US"/>
                </w:rPr>
                <w:delText>editText</w:delText>
              </w:r>
              <w:bookmarkStart w:id="5798" w:name="_Toc530680155"/>
              <w:bookmarkEnd w:id="5798"/>
            </w:del>
          </w:p>
        </w:tc>
        <w:tc>
          <w:tcPr>
            <w:tcW w:w="3060" w:type="dxa"/>
          </w:tcPr>
          <w:p w14:paraId="1B96D208" w14:textId="3B1F19CD" w:rsidR="00510604" w:rsidDel="00D37715" w:rsidRDefault="00820B56" w:rsidP="00E4365A">
            <w:pPr>
              <w:spacing w:line="360" w:lineRule="auto"/>
              <w:rPr>
                <w:del w:id="5799" w:author="phuong vu" w:date="2018-11-22T19:34:00Z"/>
                <w:lang w:val="en-US"/>
              </w:rPr>
            </w:pPr>
            <w:del w:id="5800" w:author="phuong vu" w:date="2018-11-22T19:34:00Z">
              <w:r w:rsidDel="00D37715">
                <w:rPr>
                  <w:lang w:val="en-US"/>
                </w:rPr>
                <w:delText>Nhập tên</w:delText>
              </w:r>
              <w:bookmarkStart w:id="5801" w:name="_Toc530680156"/>
              <w:bookmarkEnd w:id="5801"/>
            </w:del>
          </w:p>
        </w:tc>
        <w:tc>
          <w:tcPr>
            <w:tcW w:w="1585" w:type="dxa"/>
          </w:tcPr>
          <w:p w14:paraId="040447C3" w14:textId="332D94E1" w:rsidR="00510604" w:rsidDel="00D37715" w:rsidRDefault="00510604" w:rsidP="00E4365A">
            <w:pPr>
              <w:spacing w:line="360" w:lineRule="auto"/>
              <w:rPr>
                <w:del w:id="5802" w:author="phuong vu" w:date="2018-11-22T19:34:00Z"/>
                <w:lang w:val="en-US"/>
              </w:rPr>
            </w:pPr>
            <w:bookmarkStart w:id="5803" w:name="_Toc530680157"/>
            <w:bookmarkEnd w:id="5803"/>
          </w:p>
        </w:tc>
        <w:tc>
          <w:tcPr>
            <w:tcW w:w="1707" w:type="dxa"/>
          </w:tcPr>
          <w:p w14:paraId="3341C8ED" w14:textId="2D2AC915" w:rsidR="00510604" w:rsidDel="00D37715" w:rsidRDefault="005E033B" w:rsidP="00E4365A">
            <w:pPr>
              <w:spacing w:line="360" w:lineRule="auto"/>
              <w:rPr>
                <w:del w:id="5804" w:author="phuong vu" w:date="2018-11-22T19:34:00Z"/>
                <w:lang w:val="en-US"/>
              </w:rPr>
            </w:pPr>
            <w:del w:id="5805" w:author="phuong vu" w:date="2018-11-22T19:34:00Z">
              <w:r w:rsidDel="00D37715">
                <w:rPr>
                  <w:lang w:val="en-US"/>
                </w:rPr>
                <w:delText>Bắt buộc</w:delText>
              </w:r>
              <w:bookmarkStart w:id="5806" w:name="_Toc530680158"/>
              <w:bookmarkEnd w:id="5806"/>
            </w:del>
          </w:p>
        </w:tc>
        <w:bookmarkStart w:id="5807" w:name="_Toc530680159"/>
        <w:bookmarkEnd w:id="5807"/>
      </w:tr>
      <w:tr w:rsidR="00820B56" w:rsidDel="00D37715" w14:paraId="0A284FB0" w14:textId="630D896C" w:rsidTr="00E4365A">
        <w:trPr>
          <w:del w:id="5808" w:author="phuong vu" w:date="2018-11-22T19:34:00Z"/>
        </w:trPr>
        <w:tc>
          <w:tcPr>
            <w:tcW w:w="801" w:type="dxa"/>
          </w:tcPr>
          <w:p w14:paraId="22B50571" w14:textId="599CC8E2" w:rsidR="00820B56" w:rsidDel="00D37715" w:rsidRDefault="00820B56" w:rsidP="00E4365A">
            <w:pPr>
              <w:spacing w:line="360" w:lineRule="auto"/>
              <w:jc w:val="center"/>
              <w:rPr>
                <w:del w:id="5809" w:author="phuong vu" w:date="2018-11-22T19:34:00Z"/>
                <w:lang w:val="en-US"/>
              </w:rPr>
            </w:pPr>
            <w:del w:id="5810" w:author="phuong vu" w:date="2018-11-22T19:34:00Z">
              <w:r w:rsidDel="00D37715">
                <w:rPr>
                  <w:lang w:val="en-US"/>
                </w:rPr>
                <w:delText>3</w:delText>
              </w:r>
              <w:bookmarkStart w:id="5811" w:name="_Toc530680160"/>
              <w:bookmarkEnd w:id="5811"/>
            </w:del>
          </w:p>
        </w:tc>
        <w:tc>
          <w:tcPr>
            <w:tcW w:w="1624" w:type="dxa"/>
          </w:tcPr>
          <w:p w14:paraId="159E7E18" w14:textId="3DACF6E1" w:rsidR="00820B56" w:rsidDel="00D37715" w:rsidRDefault="00820B56" w:rsidP="00E4365A">
            <w:pPr>
              <w:spacing w:line="360" w:lineRule="auto"/>
              <w:rPr>
                <w:del w:id="5812" w:author="phuong vu" w:date="2018-11-22T19:34:00Z"/>
                <w:lang w:val="en-US"/>
              </w:rPr>
            </w:pPr>
            <w:del w:id="5813" w:author="phuong vu" w:date="2018-11-22T19:34:00Z">
              <w:r w:rsidDel="00D37715">
                <w:rPr>
                  <w:lang w:val="en-US"/>
                </w:rPr>
                <w:delText>editText</w:delText>
              </w:r>
              <w:bookmarkStart w:id="5814" w:name="_Toc530680161"/>
              <w:bookmarkEnd w:id="5814"/>
            </w:del>
          </w:p>
        </w:tc>
        <w:tc>
          <w:tcPr>
            <w:tcW w:w="3060" w:type="dxa"/>
          </w:tcPr>
          <w:p w14:paraId="7C58217A" w14:textId="7085FAE4" w:rsidR="00820B56" w:rsidDel="00D37715" w:rsidRDefault="00820B56" w:rsidP="00E4365A">
            <w:pPr>
              <w:spacing w:line="360" w:lineRule="auto"/>
              <w:rPr>
                <w:del w:id="5815" w:author="phuong vu" w:date="2018-11-22T19:34:00Z"/>
                <w:lang w:val="en-US"/>
              </w:rPr>
            </w:pPr>
            <w:del w:id="5816" w:author="phuong vu" w:date="2018-11-22T19:34:00Z">
              <w:r w:rsidDel="00D37715">
                <w:rPr>
                  <w:lang w:val="en-US"/>
                </w:rPr>
                <w:delText>Nhập email</w:delText>
              </w:r>
              <w:bookmarkStart w:id="5817" w:name="_Toc530680162"/>
              <w:bookmarkEnd w:id="5817"/>
            </w:del>
          </w:p>
        </w:tc>
        <w:tc>
          <w:tcPr>
            <w:tcW w:w="1585" w:type="dxa"/>
          </w:tcPr>
          <w:p w14:paraId="5C093F74" w14:textId="5EF6DFF5" w:rsidR="00820B56" w:rsidDel="00D37715" w:rsidRDefault="00820B56" w:rsidP="00E4365A">
            <w:pPr>
              <w:spacing w:line="360" w:lineRule="auto"/>
              <w:rPr>
                <w:del w:id="5818" w:author="phuong vu" w:date="2018-11-22T19:34:00Z"/>
                <w:lang w:val="en-US"/>
              </w:rPr>
            </w:pPr>
            <w:bookmarkStart w:id="5819" w:name="_Toc530680163"/>
            <w:bookmarkEnd w:id="5819"/>
          </w:p>
        </w:tc>
        <w:tc>
          <w:tcPr>
            <w:tcW w:w="1707" w:type="dxa"/>
          </w:tcPr>
          <w:p w14:paraId="69D421F9" w14:textId="31A35C02" w:rsidR="00820B56" w:rsidDel="00D37715" w:rsidRDefault="005E033B" w:rsidP="00E4365A">
            <w:pPr>
              <w:spacing w:line="360" w:lineRule="auto"/>
              <w:rPr>
                <w:del w:id="5820" w:author="phuong vu" w:date="2018-11-22T19:34:00Z"/>
                <w:lang w:val="en-US"/>
              </w:rPr>
            </w:pPr>
            <w:del w:id="5821" w:author="phuong vu" w:date="2018-11-22T19:34:00Z">
              <w:r w:rsidDel="00D37715">
                <w:rPr>
                  <w:lang w:val="en-US"/>
                </w:rPr>
                <w:delText>Bắt buộc</w:delText>
              </w:r>
              <w:bookmarkStart w:id="5822" w:name="_Toc530680164"/>
              <w:bookmarkEnd w:id="5822"/>
            </w:del>
          </w:p>
        </w:tc>
        <w:bookmarkStart w:id="5823" w:name="_Toc530680165"/>
        <w:bookmarkEnd w:id="5823"/>
      </w:tr>
      <w:tr w:rsidR="00820B56" w:rsidDel="00D37715" w14:paraId="740AC7B4" w14:textId="3878FCD8" w:rsidTr="00E4365A">
        <w:trPr>
          <w:del w:id="5824" w:author="phuong vu" w:date="2018-11-22T19:34:00Z"/>
        </w:trPr>
        <w:tc>
          <w:tcPr>
            <w:tcW w:w="801" w:type="dxa"/>
          </w:tcPr>
          <w:p w14:paraId="00A42DB2" w14:textId="42523710" w:rsidR="00820B56" w:rsidDel="00D37715" w:rsidRDefault="00820B56" w:rsidP="00E4365A">
            <w:pPr>
              <w:spacing w:line="360" w:lineRule="auto"/>
              <w:jc w:val="center"/>
              <w:rPr>
                <w:del w:id="5825" w:author="phuong vu" w:date="2018-11-22T19:34:00Z"/>
                <w:lang w:val="en-US"/>
              </w:rPr>
            </w:pPr>
            <w:del w:id="5826" w:author="phuong vu" w:date="2018-11-22T19:34:00Z">
              <w:r w:rsidDel="00D37715">
                <w:rPr>
                  <w:lang w:val="en-US"/>
                </w:rPr>
                <w:delText>4</w:delText>
              </w:r>
              <w:bookmarkStart w:id="5827" w:name="_Toc530680166"/>
              <w:bookmarkEnd w:id="5827"/>
            </w:del>
          </w:p>
        </w:tc>
        <w:tc>
          <w:tcPr>
            <w:tcW w:w="1624" w:type="dxa"/>
          </w:tcPr>
          <w:p w14:paraId="3579A85B" w14:textId="7E5AAB0E" w:rsidR="00820B56" w:rsidDel="00D37715" w:rsidRDefault="00820B56" w:rsidP="00E4365A">
            <w:pPr>
              <w:spacing w:line="360" w:lineRule="auto"/>
              <w:rPr>
                <w:del w:id="5828" w:author="phuong vu" w:date="2018-11-22T19:34:00Z"/>
                <w:lang w:val="en-US"/>
              </w:rPr>
            </w:pPr>
            <w:del w:id="5829" w:author="phuong vu" w:date="2018-11-22T19:34:00Z">
              <w:r w:rsidDel="00D37715">
                <w:rPr>
                  <w:lang w:val="en-US"/>
                </w:rPr>
                <w:delText>editText</w:delText>
              </w:r>
              <w:bookmarkStart w:id="5830" w:name="_Toc530680167"/>
              <w:bookmarkEnd w:id="5830"/>
            </w:del>
          </w:p>
        </w:tc>
        <w:tc>
          <w:tcPr>
            <w:tcW w:w="3060" w:type="dxa"/>
          </w:tcPr>
          <w:p w14:paraId="173C88B9" w14:textId="2354A816" w:rsidR="00820B56" w:rsidDel="00D37715" w:rsidRDefault="00820B56" w:rsidP="00E4365A">
            <w:pPr>
              <w:spacing w:line="360" w:lineRule="auto"/>
              <w:rPr>
                <w:del w:id="5831" w:author="phuong vu" w:date="2018-11-22T19:34:00Z"/>
                <w:lang w:val="en-US"/>
              </w:rPr>
            </w:pPr>
            <w:del w:id="5832" w:author="phuong vu" w:date="2018-11-22T19:34:00Z">
              <w:r w:rsidDel="00D37715">
                <w:rPr>
                  <w:lang w:val="en-US"/>
                </w:rPr>
                <w:delText>Nhập mật khẩu</w:delText>
              </w:r>
              <w:bookmarkStart w:id="5833" w:name="_Toc530680168"/>
              <w:bookmarkEnd w:id="5833"/>
            </w:del>
          </w:p>
        </w:tc>
        <w:tc>
          <w:tcPr>
            <w:tcW w:w="1585" w:type="dxa"/>
          </w:tcPr>
          <w:p w14:paraId="0855E219" w14:textId="01C111E3" w:rsidR="00820B56" w:rsidDel="00D37715" w:rsidRDefault="00820B56" w:rsidP="00E4365A">
            <w:pPr>
              <w:spacing w:line="360" w:lineRule="auto"/>
              <w:rPr>
                <w:del w:id="5834" w:author="phuong vu" w:date="2018-11-22T19:34:00Z"/>
                <w:lang w:val="en-US"/>
              </w:rPr>
            </w:pPr>
            <w:bookmarkStart w:id="5835" w:name="_Toc530680169"/>
            <w:bookmarkEnd w:id="5835"/>
          </w:p>
        </w:tc>
        <w:tc>
          <w:tcPr>
            <w:tcW w:w="1707" w:type="dxa"/>
          </w:tcPr>
          <w:p w14:paraId="61CF9818" w14:textId="77DEC6AE" w:rsidR="00820B56" w:rsidDel="00D37715" w:rsidRDefault="005E033B" w:rsidP="00E4365A">
            <w:pPr>
              <w:spacing w:line="360" w:lineRule="auto"/>
              <w:rPr>
                <w:del w:id="5836" w:author="phuong vu" w:date="2018-11-22T19:34:00Z"/>
                <w:lang w:val="en-US"/>
              </w:rPr>
            </w:pPr>
            <w:del w:id="5837" w:author="phuong vu" w:date="2018-11-22T19:34:00Z">
              <w:r w:rsidDel="00D37715">
                <w:rPr>
                  <w:lang w:val="en-US"/>
                </w:rPr>
                <w:delText>Bắt buộc</w:delText>
              </w:r>
              <w:bookmarkStart w:id="5838" w:name="_Toc530680170"/>
              <w:bookmarkEnd w:id="5838"/>
            </w:del>
          </w:p>
        </w:tc>
        <w:bookmarkStart w:id="5839" w:name="_Toc530680171"/>
        <w:bookmarkEnd w:id="5839"/>
      </w:tr>
      <w:tr w:rsidR="00820B56" w:rsidDel="00D37715" w14:paraId="7874E752" w14:textId="37A4E28C" w:rsidTr="00E4365A">
        <w:trPr>
          <w:del w:id="5840" w:author="phuong vu" w:date="2018-11-22T19:34:00Z"/>
        </w:trPr>
        <w:tc>
          <w:tcPr>
            <w:tcW w:w="801" w:type="dxa"/>
          </w:tcPr>
          <w:p w14:paraId="2F124779" w14:textId="5C366F83" w:rsidR="00820B56" w:rsidDel="00D37715" w:rsidRDefault="00820B56" w:rsidP="00E4365A">
            <w:pPr>
              <w:spacing w:line="360" w:lineRule="auto"/>
              <w:jc w:val="center"/>
              <w:rPr>
                <w:del w:id="5841" w:author="phuong vu" w:date="2018-11-22T19:34:00Z"/>
                <w:lang w:val="en-US"/>
              </w:rPr>
            </w:pPr>
            <w:del w:id="5842" w:author="phuong vu" w:date="2018-11-22T19:34:00Z">
              <w:r w:rsidDel="00D37715">
                <w:rPr>
                  <w:lang w:val="en-US"/>
                </w:rPr>
                <w:delText>5</w:delText>
              </w:r>
              <w:bookmarkStart w:id="5843" w:name="_Toc530680172"/>
              <w:bookmarkEnd w:id="5843"/>
            </w:del>
          </w:p>
        </w:tc>
        <w:tc>
          <w:tcPr>
            <w:tcW w:w="1624" w:type="dxa"/>
          </w:tcPr>
          <w:p w14:paraId="6B4CAB72" w14:textId="2F356B23" w:rsidR="00820B56" w:rsidDel="00D37715" w:rsidRDefault="00820B56" w:rsidP="00E4365A">
            <w:pPr>
              <w:spacing w:line="360" w:lineRule="auto"/>
              <w:rPr>
                <w:del w:id="5844" w:author="phuong vu" w:date="2018-11-22T19:34:00Z"/>
                <w:lang w:val="en-US"/>
              </w:rPr>
            </w:pPr>
            <w:del w:id="5845" w:author="phuong vu" w:date="2018-11-22T19:34:00Z">
              <w:r w:rsidDel="00D37715">
                <w:rPr>
                  <w:lang w:val="en-US"/>
                </w:rPr>
                <w:delText>imageView</w:delText>
              </w:r>
              <w:bookmarkStart w:id="5846" w:name="_Toc530680173"/>
              <w:bookmarkEnd w:id="5846"/>
            </w:del>
          </w:p>
        </w:tc>
        <w:tc>
          <w:tcPr>
            <w:tcW w:w="3060" w:type="dxa"/>
          </w:tcPr>
          <w:p w14:paraId="775A20FB" w14:textId="5E4E4AC7" w:rsidR="00820B56" w:rsidDel="00D37715" w:rsidRDefault="00820B56" w:rsidP="00E4365A">
            <w:pPr>
              <w:spacing w:line="360" w:lineRule="auto"/>
              <w:rPr>
                <w:del w:id="5847" w:author="phuong vu" w:date="2018-11-22T19:34:00Z"/>
                <w:lang w:val="en-US"/>
              </w:rPr>
            </w:pPr>
            <w:del w:id="5848" w:author="phuong vu" w:date="2018-11-22T19:34:00Z">
              <w:r w:rsidDel="00D37715">
                <w:rPr>
                  <w:lang w:val="en-US"/>
                </w:rPr>
                <w:delText>Nhập hình ảnh khách hàng</w:delText>
              </w:r>
              <w:bookmarkStart w:id="5849" w:name="_Toc530680174"/>
              <w:bookmarkEnd w:id="5849"/>
            </w:del>
          </w:p>
        </w:tc>
        <w:tc>
          <w:tcPr>
            <w:tcW w:w="1585" w:type="dxa"/>
          </w:tcPr>
          <w:p w14:paraId="57B04507" w14:textId="7C97A79B" w:rsidR="00820B56" w:rsidDel="00D37715" w:rsidRDefault="00820B56" w:rsidP="00E4365A">
            <w:pPr>
              <w:spacing w:line="360" w:lineRule="auto"/>
              <w:rPr>
                <w:del w:id="5850" w:author="phuong vu" w:date="2018-11-22T19:34:00Z"/>
                <w:lang w:val="en-US"/>
              </w:rPr>
            </w:pPr>
            <w:bookmarkStart w:id="5851" w:name="_Toc530680175"/>
            <w:bookmarkEnd w:id="5851"/>
          </w:p>
        </w:tc>
        <w:tc>
          <w:tcPr>
            <w:tcW w:w="1707" w:type="dxa"/>
          </w:tcPr>
          <w:p w14:paraId="20550386" w14:textId="6105D40D" w:rsidR="00820B56" w:rsidDel="00D37715" w:rsidRDefault="00820B56" w:rsidP="00E4365A">
            <w:pPr>
              <w:spacing w:line="360" w:lineRule="auto"/>
              <w:rPr>
                <w:del w:id="5852" w:author="phuong vu" w:date="2018-11-22T19:34:00Z"/>
                <w:lang w:val="en-US"/>
              </w:rPr>
            </w:pPr>
            <w:bookmarkStart w:id="5853" w:name="_Toc530680176"/>
            <w:bookmarkEnd w:id="5853"/>
          </w:p>
        </w:tc>
        <w:bookmarkStart w:id="5854" w:name="_Toc530680177"/>
        <w:bookmarkEnd w:id="5854"/>
      </w:tr>
      <w:tr w:rsidR="00820B56" w:rsidDel="00D37715" w14:paraId="2D48CB9C" w14:textId="640DA99E" w:rsidTr="00E4365A">
        <w:trPr>
          <w:del w:id="5855" w:author="phuong vu" w:date="2018-11-22T19:34:00Z"/>
        </w:trPr>
        <w:tc>
          <w:tcPr>
            <w:tcW w:w="801" w:type="dxa"/>
          </w:tcPr>
          <w:p w14:paraId="55CB2ED2" w14:textId="01A9E3B3" w:rsidR="00820B56" w:rsidDel="00D37715" w:rsidRDefault="00820B56" w:rsidP="00E4365A">
            <w:pPr>
              <w:spacing w:line="360" w:lineRule="auto"/>
              <w:jc w:val="center"/>
              <w:rPr>
                <w:del w:id="5856" w:author="phuong vu" w:date="2018-11-22T19:34:00Z"/>
                <w:lang w:val="en-US"/>
              </w:rPr>
            </w:pPr>
            <w:del w:id="5857" w:author="phuong vu" w:date="2018-11-22T19:34:00Z">
              <w:r w:rsidDel="00D37715">
                <w:rPr>
                  <w:lang w:val="en-US"/>
                </w:rPr>
                <w:delText>6</w:delText>
              </w:r>
              <w:bookmarkStart w:id="5858" w:name="_Toc530680178"/>
              <w:bookmarkEnd w:id="5858"/>
            </w:del>
          </w:p>
        </w:tc>
        <w:tc>
          <w:tcPr>
            <w:tcW w:w="1624" w:type="dxa"/>
          </w:tcPr>
          <w:p w14:paraId="6ED00C06" w14:textId="6E966CD1" w:rsidR="00820B56" w:rsidDel="00D37715" w:rsidRDefault="00820B56" w:rsidP="00E4365A">
            <w:pPr>
              <w:spacing w:line="360" w:lineRule="auto"/>
              <w:rPr>
                <w:del w:id="5859" w:author="phuong vu" w:date="2018-11-22T19:34:00Z"/>
                <w:lang w:val="en-US"/>
              </w:rPr>
            </w:pPr>
            <w:del w:id="5860" w:author="phuong vu" w:date="2018-11-22T19:34:00Z">
              <w:r w:rsidDel="00D37715">
                <w:rPr>
                  <w:lang w:val="en-US"/>
                </w:rPr>
                <w:delText>editText</w:delText>
              </w:r>
              <w:bookmarkStart w:id="5861" w:name="_Toc530680179"/>
              <w:bookmarkEnd w:id="5861"/>
            </w:del>
          </w:p>
        </w:tc>
        <w:tc>
          <w:tcPr>
            <w:tcW w:w="3060" w:type="dxa"/>
          </w:tcPr>
          <w:p w14:paraId="3E6A24F0" w14:textId="0364513F" w:rsidR="00820B56" w:rsidDel="00D37715" w:rsidRDefault="00820B56" w:rsidP="00E4365A">
            <w:pPr>
              <w:spacing w:line="360" w:lineRule="auto"/>
              <w:rPr>
                <w:del w:id="5862" w:author="phuong vu" w:date="2018-11-22T19:34:00Z"/>
                <w:lang w:val="en-US"/>
              </w:rPr>
            </w:pPr>
            <w:del w:id="5863" w:author="phuong vu" w:date="2018-11-22T19:34:00Z">
              <w:r w:rsidDel="00D37715">
                <w:rPr>
                  <w:lang w:val="en-US"/>
                </w:rPr>
                <w:delText>Nhập giới tính</w:delText>
              </w:r>
              <w:bookmarkStart w:id="5864" w:name="_Toc530680180"/>
              <w:bookmarkEnd w:id="5864"/>
            </w:del>
          </w:p>
        </w:tc>
        <w:tc>
          <w:tcPr>
            <w:tcW w:w="1585" w:type="dxa"/>
          </w:tcPr>
          <w:p w14:paraId="42BCE994" w14:textId="6153EDE2" w:rsidR="00820B56" w:rsidDel="00D37715" w:rsidRDefault="00820B56" w:rsidP="00820B56">
            <w:pPr>
              <w:pStyle w:val="ListParagraph"/>
              <w:numPr>
                <w:ilvl w:val="0"/>
                <w:numId w:val="39"/>
              </w:numPr>
              <w:spacing w:line="360" w:lineRule="auto"/>
              <w:rPr>
                <w:del w:id="5865" w:author="phuong vu" w:date="2018-11-22T19:34:00Z"/>
                <w:lang w:val="en-US"/>
              </w:rPr>
            </w:pPr>
            <w:del w:id="5866" w:author="phuong vu" w:date="2018-11-22T19:34:00Z">
              <w:r w:rsidDel="00D37715">
                <w:rPr>
                  <w:lang w:val="en-US"/>
                </w:rPr>
                <w:delText>Nam</w:delText>
              </w:r>
              <w:bookmarkStart w:id="5867" w:name="_Toc530680181"/>
              <w:bookmarkEnd w:id="5867"/>
            </w:del>
          </w:p>
          <w:p w14:paraId="0917CE41" w14:textId="2AD7F809" w:rsidR="00820B56" w:rsidRPr="00D3179D" w:rsidDel="00D37715" w:rsidRDefault="00820B56" w:rsidP="00E4365A">
            <w:pPr>
              <w:pStyle w:val="ListParagraph"/>
              <w:numPr>
                <w:ilvl w:val="0"/>
                <w:numId w:val="39"/>
              </w:numPr>
              <w:spacing w:line="360" w:lineRule="auto"/>
              <w:rPr>
                <w:del w:id="5868" w:author="phuong vu" w:date="2018-11-22T19:34:00Z"/>
                <w:lang w:val="en-US"/>
              </w:rPr>
            </w:pPr>
            <w:del w:id="5869" w:author="phuong vu" w:date="2018-11-22T19:34:00Z">
              <w:r w:rsidDel="00D37715">
                <w:rPr>
                  <w:lang w:val="en-US"/>
                </w:rPr>
                <w:delText>Nữ</w:delText>
              </w:r>
              <w:bookmarkStart w:id="5870" w:name="_Toc530680182"/>
              <w:bookmarkEnd w:id="5870"/>
            </w:del>
          </w:p>
        </w:tc>
        <w:tc>
          <w:tcPr>
            <w:tcW w:w="1707" w:type="dxa"/>
          </w:tcPr>
          <w:p w14:paraId="71503687" w14:textId="513E74A4" w:rsidR="00820B56" w:rsidDel="00D37715" w:rsidRDefault="005E033B" w:rsidP="00E4365A">
            <w:pPr>
              <w:spacing w:line="360" w:lineRule="auto"/>
              <w:rPr>
                <w:del w:id="5871" w:author="phuong vu" w:date="2018-11-22T19:34:00Z"/>
                <w:lang w:val="en-US"/>
              </w:rPr>
            </w:pPr>
            <w:del w:id="5872" w:author="phuong vu" w:date="2018-11-22T19:34:00Z">
              <w:r w:rsidDel="00D37715">
                <w:rPr>
                  <w:lang w:val="en-US"/>
                </w:rPr>
                <w:delText>Bắt buộc</w:delText>
              </w:r>
              <w:bookmarkStart w:id="5873" w:name="_Toc530680183"/>
              <w:bookmarkEnd w:id="5873"/>
            </w:del>
          </w:p>
        </w:tc>
        <w:bookmarkStart w:id="5874" w:name="_Toc530680184"/>
        <w:bookmarkEnd w:id="5874"/>
      </w:tr>
      <w:tr w:rsidR="00820B56" w:rsidDel="00D37715" w14:paraId="27C30DEE" w14:textId="7194F8B9" w:rsidTr="00E4365A">
        <w:trPr>
          <w:del w:id="5875" w:author="phuong vu" w:date="2018-11-22T19:34:00Z"/>
        </w:trPr>
        <w:tc>
          <w:tcPr>
            <w:tcW w:w="801" w:type="dxa"/>
          </w:tcPr>
          <w:p w14:paraId="4D8C08CF" w14:textId="21845392" w:rsidR="00820B56" w:rsidDel="00D37715" w:rsidRDefault="00820B56" w:rsidP="00E4365A">
            <w:pPr>
              <w:spacing w:line="360" w:lineRule="auto"/>
              <w:jc w:val="center"/>
              <w:rPr>
                <w:del w:id="5876" w:author="phuong vu" w:date="2018-11-22T19:34:00Z"/>
                <w:lang w:val="en-US"/>
              </w:rPr>
            </w:pPr>
            <w:del w:id="5877" w:author="phuong vu" w:date="2018-11-22T19:34:00Z">
              <w:r w:rsidDel="00D37715">
                <w:rPr>
                  <w:lang w:val="en-US"/>
                </w:rPr>
                <w:delText>7</w:delText>
              </w:r>
              <w:bookmarkStart w:id="5878" w:name="_Toc530680185"/>
              <w:bookmarkEnd w:id="5878"/>
            </w:del>
          </w:p>
        </w:tc>
        <w:tc>
          <w:tcPr>
            <w:tcW w:w="1624" w:type="dxa"/>
          </w:tcPr>
          <w:p w14:paraId="103ADD98" w14:textId="0CB9D03E" w:rsidR="00820B56" w:rsidDel="00D37715" w:rsidRDefault="00820B56" w:rsidP="00E4365A">
            <w:pPr>
              <w:spacing w:line="360" w:lineRule="auto"/>
              <w:rPr>
                <w:del w:id="5879" w:author="phuong vu" w:date="2018-11-22T19:34:00Z"/>
                <w:lang w:val="en-US"/>
              </w:rPr>
            </w:pPr>
            <w:del w:id="5880" w:author="phuong vu" w:date="2018-11-22T19:34:00Z">
              <w:r w:rsidDel="00D37715">
                <w:rPr>
                  <w:lang w:val="en-US"/>
                </w:rPr>
                <w:delText>editText</w:delText>
              </w:r>
              <w:bookmarkStart w:id="5881" w:name="_Toc530680186"/>
              <w:bookmarkEnd w:id="5881"/>
            </w:del>
          </w:p>
        </w:tc>
        <w:tc>
          <w:tcPr>
            <w:tcW w:w="3060" w:type="dxa"/>
          </w:tcPr>
          <w:p w14:paraId="3D53D561" w14:textId="2E0190B6" w:rsidR="00820B56" w:rsidDel="00D37715" w:rsidRDefault="00820B56" w:rsidP="00E4365A">
            <w:pPr>
              <w:spacing w:line="360" w:lineRule="auto"/>
              <w:rPr>
                <w:del w:id="5882" w:author="phuong vu" w:date="2018-11-22T19:34:00Z"/>
                <w:lang w:val="en-US"/>
              </w:rPr>
            </w:pPr>
            <w:del w:id="5883" w:author="phuong vu" w:date="2018-11-22T19:34:00Z">
              <w:r w:rsidDel="00D37715">
                <w:rPr>
                  <w:lang w:val="en-US"/>
                </w:rPr>
                <w:delText>Nhập số điện thoại</w:delText>
              </w:r>
              <w:bookmarkStart w:id="5884" w:name="_Toc530680187"/>
              <w:bookmarkEnd w:id="5884"/>
            </w:del>
          </w:p>
        </w:tc>
        <w:tc>
          <w:tcPr>
            <w:tcW w:w="1585" w:type="dxa"/>
          </w:tcPr>
          <w:p w14:paraId="542DB6D0" w14:textId="0D195955" w:rsidR="00820B56" w:rsidDel="00D37715" w:rsidRDefault="00820B56" w:rsidP="00E4365A">
            <w:pPr>
              <w:spacing w:line="360" w:lineRule="auto"/>
              <w:rPr>
                <w:del w:id="5885" w:author="phuong vu" w:date="2018-11-22T19:34:00Z"/>
                <w:lang w:val="en-US"/>
              </w:rPr>
            </w:pPr>
            <w:bookmarkStart w:id="5886" w:name="_Toc530680188"/>
            <w:bookmarkEnd w:id="5886"/>
          </w:p>
        </w:tc>
        <w:tc>
          <w:tcPr>
            <w:tcW w:w="1707" w:type="dxa"/>
          </w:tcPr>
          <w:p w14:paraId="78CB3BD3" w14:textId="52145886" w:rsidR="00820B56" w:rsidDel="00D37715" w:rsidRDefault="005E033B" w:rsidP="00E4365A">
            <w:pPr>
              <w:spacing w:line="360" w:lineRule="auto"/>
              <w:rPr>
                <w:del w:id="5887" w:author="phuong vu" w:date="2018-11-22T19:34:00Z"/>
                <w:lang w:val="en-US"/>
              </w:rPr>
            </w:pPr>
            <w:del w:id="5888" w:author="phuong vu" w:date="2018-11-22T19:34:00Z">
              <w:r w:rsidDel="00D37715">
                <w:rPr>
                  <w:lang w:val="en-US"/>
                </w:rPr>
                <w:delText>Bắt buộc</w:delText>
              </w:r>
              <w:bookmarkStart w:id="5889" w:name="_Toc530680189"/>
              <w:bookmarkEnd w:id="5889"/>
            </w:del>
          </w:p>
        </w:tc>
        <w:bookmarkStart w:id="5890" w:name="_Toc530680190"/>
        <w:bookmarkEnd w:id="5890"/>
      </w:tr>
      <w:tr w:rsidR="00820B56" w:rsidDel="00D37715" w14:paraId="68A7B0C3" w14:textId="57E922B0" w:rsidTr="00E4365A">
        <w:trPr>
          <w:del w:id="5891" w:author="phuong vu" w:date="2018-11-22T19:34:00Z"/>
        </w:trPr>
        <w:tc>
          <w:tcPr>
            <w:tcW w:w="801" w:type="dxa"/>
          </w:tcPr>
          <w:p w14:paraId="59C6FE6F" w14:textId="34FF3FCF" w:rsidR="00820B56" w:rsidDel="00D37715" w:rsidRDefault="00820B56" w:rsidP="00E4365A">
            <w:pPr>
              <w:spacing w:line="360" w:lineRule="auto"/>
              <w:jc w:val="center"/>
              <w:rPr>
                <w:del w:id="5892" w:author="phuong vu" w:date="2018-11-22T19:34:00Z"/>
                <w:lang w:val="en-US"/>
              </w:rPr>
            </w:pPr>
            <w:del w:id="5893" w:author="phuong vu" w:date="2018-11-22T19:34:00Z">
              <w:r w:rsidDel="00D37715">
                <w:rPr>
                  <w:lang w:val="en-US"/>
                </w:rPr>
                <w:delText>8</w:delText>
              </w:r>
              <w:bookmarkStart w:id="5894" w:name="_Toc530680191"/>
              <w:bookmarkEnd w:id="5894"/>
            </w:del>
          </w:p>
        </w:tc>
        <w:tc>
          <w:tcPr>
            <w:tcW w:w="1624" w:type="dxa"/>
          </w:tcPr>
          <w:p w14:paraId="421BC04A" w14:textId="07B9BCB6" w:rsidR="00820B56" w:rsidDel="00D37715" w:rsidRDefault="00820B56" w:rsidP="00E4365A">
            <w:pPr>
              <w:spacing w:line="360" w:lineRule="auto"/>
              <w:rPr>
                <w:del w:id="5895" w:author="phuong vu" w:date="2018-11-22T19:34:00Z"/>
                <w:lang w:val="en-US"/>
              </w:rPr>
            </w:pPr>
            <w:del w:id="5896" w:author="phuong vu" w:date="2018-11-22T19:34:00Z">
              <w:r w:rsidDel="00D37715">
                <w:rPr>
                  <w:lang w:val="en-US"/>
                </w:rPr>
                <w:delText>editText</w:delText>
              </w:r>
              <w:bookmarkStart w:id="5897" w:name="_Toc530680192"/>
              <w:bookmarkEnd w:id="5897"/>
            </w:del>
          </w:p>
        </w:tc>
        <w:tc>
          <w:tcPr>
            <w:tcW w:w="3060" w:type="dxa"/>
          </w:tcPr>
          <w:p w14:paraId="3DACBA2A" w14:textId="12356BC5" w:rsidR="00820B56" w:rsidDel="00D37715" w:rsidRDefault="00820B56" w:rsidP="00E4365A">
            <w:pPr>
              <w:spacing w:line="360" w:lineRule="auto"/>
              <w:rPr>
                <w:del w:id="5898" w:author="phuong vu" w:date="2018-11-22T19:34:00Z"/>
                <w:lang w:val="en-US"/>
              </w:rPr>
            </w:pPr>
            <w:del w:id="5899" w:author="phuong vu" w:date="2018-11-22T19:34:00Z">
              <w:r w:rsidDel="00D37715">
                <w:rPr>
                  <w:lang w:val="en-US"/>
                </w:rPr>
                <w:delText>Nhập địa chỉ khách hàng</w:delText>
              </w:r>
              <w:bookmarkStart w:id="5900" w:name="_Toc530680193"/>
              <w:bookmarkEnd w:id="5900"/>
            </w:del>
          </w:p>
        </w:tc>
        <w:tc>
          <w:tcPr>
            <w:tcW w:w="1585" w:type="dxa"/>
          </w:tcPr>
          <w:p w14:paraId="266EAA96" w14:textId="26740EE7" w:rsidR="00820B56" w:rsidDel="00D37715" w:rsidRDefault="00820B56" w:rsidP="00E4365A">
            <w:pPr>
              <w:spacing w:line="360" w:lineRule="auto"/>
              <w:rPr>
                <w:del w:id="5901" w:author="phuong vu" w:date="2018-11-22T19:34:00Z"/>
                <w:lang w:val="en-US"/>
              </w:rPr>
            </w:pPr>
            <w:bookmarkStart w:id="5902" w:name="_Toc530680194"/>
            <w:bookmarkEnd w:id="5902"/>
          </w:p>
        </w:tc>
        <w:tc>
          <w:tcPr>
            <w:tcW w:w="1707" w:type="dxa"/>
          </w:tcPr>
          <w:p w14:paraId="7E930159" w14:textId="5A85BE7A" w:rsidR="00820B56" w:rsidDel="00D37715" w:rsidRDefault="005E033B" w:rsidP="00E4365A">
            <w:pPr>
              <w:spacing w:line="360" w:lineRule="auto"/>
              <w:rPr>
                <w:del w:id="5903" w:author="phuong vu" w:date="2018-11-22T19:34:00Z"/>
                <w:lang w:val="en-US"/>
              </w:rPr>
            </w:pPr>
            <w:del w:id="5904" w:author="phuong vu" w:date="2018-11-22T19:34:00Z">
              <w:r w:rsidDel="00D37715">
                <w:rPr>
                  <w:lang w:val="en-US"/>
                </w:rPr>
                <w:delText>Bắt buộc</w:delText>
              </w:r>
              <w:bookmarkStart w:id="5905" w:name="_Toc530680195"/>
              <w:bookmarkEnd w:id="5905"/>
            </w:del>
          </w:p>
        </w:tc>
        <w:bookmarkStart w:id="5906" w:name="_Toc530680196"/>
        <w:bookmarkEnd w:id="5906"/>
      </w:tr>
    </w:tbl>
    <w:p w14:paraId="4CD4CDCA" w14:textId="25E4A802" w:rsidR="00510604" w:rsidRPr="00D3179D" w:rsidDel="00D37715" w:rsidRDefault="00510604" w:rsidP="00E4365A">
      <w:pPr>
        <w:rPr>
          <w:del w:id="5907" w:author="phuong vu" w:date="2018-11-22T19:34:00Z"/>
          <w:lang w:val="en-US"/>
        </w:rPr>
      </w:pPr>
      <w:bookmarkStart w:id="5908" w:name="_Toc530680197"/>
      <w:bookmarkEnd w:id="5908"/>
    </w:p>
    <w:p w14:paraId="18984A8E" w14:textId="36FC8BFD" w:rsidR="00755C63" w:rsidDel="00D37715" w:rsidRDefault="00755C63" w:rsidP="00755C63">
      <w:pPr>
        <w:pStyle w:val="Heading5"/>
        <w:rPr>
          <w:del w:id="5909" w:author="phuong vu" w:date="2018-11-22T19:34:00Z"/>
          <w:lang w:val="en-US"/>
        </w:rPr>
      </w:pPr>
      <w:del w:id="5910" w:author="phuong vu" w:date="2018-11-22T19:34:00Z">
        <w:r w:rsidDel="00D37715">
          <w:rPr>
            <w:lang w:val="en-US"/>
          </w:rPr>
          <w:delText>Dữ liệu sử dụng</w:delText>
        </w:r>
        <w:bookmarkStart w:id="5911" w:name="_Toc530680198"/>
        <w:bookmarkEnd w:id="5911"/>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510604" w:rsidDel="00D37715" w14:paraId="2828DD16" w14:textId="397E943D" w:rsidTr="00E4365A">
        <w:trPr>
          <w:del w:id="5912" w:author="phuong vu" w:date="2018-11-22T19:34:00Z"/>
        </w:trPr>
        <w:tc>
          <w:tcPr>
            <w:tcW w:w="805" w:type="dxa"/>
            <w:vMerge w:val="restart"/>
            <w:vAlign w:val="center"/>
          </w:tcPr>
          <w:p w14:paraId="32CF03BB" w14:textId="56E52EE8" w:rsidR="00510604" w:rsidRPr="007F1EF1" w:rsidDel="00D37715" w:rsidRDefault="00510604" w:rsidP="00E4365A">
            <w:pPr>
              <w:spacing w:line="360" w:lineRule="auto"/>
              <w:jc w:val="center"/>
              <w:rPr>
                <w:del w:id="5913" w:author="phuong vu" w:date="2018-11-22T19:34:00Z"/>
                <w:b/>
                <w:lang w:val="en-US"/>
              </w:rPr>
            </w:pPr>
            <w:del w:id="5914" w:author="phuong vu" w:date="2018-11-22T19:34:00Z">
              <w:r w:rsidRPr="007F1EF1" w:rsidDel="00D37715">
                <w:rPr>
                  <w:b/>
                  <w:lang w:val="en-US"/>
                </w:rPr>
                <w:delText>STT</w:delText>
              </w:r>
              <w:bookmarkStart w:id="5915" w:name="_Toc530680199"/>
              <w:bookmarkEnd w:id="5915"/>
            </w:del>
          </w:p>
        </w:tc>
        <w:tc>
          <w:tcPr>
            <w:tcW w:w="2120" w:type="dxa"/>
            <w:vMerge w:val="restart"/>
            <w:vAlign w:val="center"/>
          </w:tcPr>
          <w:p w14:paraId="4ACEFC8B" w14:textId="6B222A15" w:rsidR="00510604" w:rsidRPr="007F1EF1" w:rsidDel="00D37715" w:rsidRDefault="00510604" w:rsidP="00E4365A">
            <w:pPr>
              <w:spacing w:line="360" w:lineRule="auto"/>
              <w:jc w:val="center"/>
              <w:rPr>
                <w:del w:id="5916" w:author="phuong vu" w:date="2018-11-22T19:34:00Z"/>
                <w:b/>
                <w:lang w:val="en-US"/>
              </w:rPr>
            </w:pPr>
            <w:del w:id="5917" w:author="phuong vu" w:date="2018-11-22T19:34:00Z">
              <w:r w:rsidRPr="007F1EF1" w:rsidDel="00D37715">
                <w:rPr>
                  <w:b/>
                  <w:lang w:val="en-US"/>
                </w:rPr>
                <w:delText>Tên bảng/</w:delText>
              </w:r>
              <w:bookmarkStart w:id="5918" w:name="_Toc530680200"/>
              <w:bookmarkEnd w:id="5918"/>
            </w:del>
          </w:p>
          <w:p w14:paraId="01BB31A6" w14:textId="4A03DE6A" w:rsidR="00510604" w:rsidRPr="007F1EF1" w:rsidDel="00D37715" w:rsidRDefault="00510604" w:rsidP="00E4365A">
            <w:pPr>
              <w:spacing w:line="360" w:lineRule="auto"/>
              <w:jc w:val="center"/>
              <w:rPr>
                <w:del w:id="5919" w:author="phuong vu" w:date="2018-11-22T19:34:00Z"/>
                <w:b/>
                <w:lang w:val="en-US"/>
              </w:rPr>
            </w:pPr>
            <w:del w:id="5920" w:author="phuong vu" w:date="2018-11-22T19:34:00Z">
              <w:r w:rsidRPr="007F1EF1" w:rsidDel="00D37715">
                <w:rPr>
                  <w:b/>
                  <w:lang w:val="en-US"/>
                </w:rPr>
                <w:delText>Cấu tr</w:delText>
              </w:r>
              <w:r w:rsidDel="00D37715">
                <w:rPr>
                  <w:b/>
                  <w:lang w:val="en-US"/>
                </w:rPr>
                <w:delText>ú</w:delText>
              </w:r>
              <w:r w:rsidRPr="007F1EF1" w:rsidDel="00D37715">
                <w:rPr>
                  <w:b/>
                  <w:lang w:val="en-US"/>
                </w:rPr>
                <w:delText>c dữ liệu</w:delText>
              </w:r>
              <w:bookmarkStart w:id="5921" w:name="_Toc530680201"/>
              <w:bookmarkEnd w:id="5921"/>
            </w:del>
          </w:p>
        </w:tc>
        <w:tc>
          <w:tcPr>
            <w:tcW w:w="5852" w:type="dxa"/>
            <w:gridSpan w:val="4"/>
            <w:vAlign w:val="center"/>
          </w:tcPr>
          <w:p w14:paraId="056C55EB" w14:textId="446A34F6" w:rsidR="00510604" w:rsidRPr="007F1EF1" w:rsidDel="00D37715" w:rsidRDefault="00510604" w:rsidP="00E4365A">
            <w:pPr>
              <w:spacing w:line="360" w:lineRule="auto"/>
              <w:jc w:val="center"/>
              <w:rPr>
                <w:del w:id="5922" w:author="phuong vu" w:date="2018-11-22T19:34:00Z"/>
                <w:b/>
                <w:lang w:val="en-US"/>
              </w:rPr>
            </w:pPr>
            <w:del w:id="5923" w:author="phuong vu" w:date="2018-11-22T19:34:00Z">
              <w:r w:rsidRPr="007F1EF1" w:rsidDel="00D37715">
                <w:rPr>
                  <w:b/>
                  <w:lang w:val="en-US"/>
                </w:rPr>
                <w:delText>Phương thức</w:delText>
              </w:r>
              <w:bookmarkStart w:id="5924" w:name="_Toc530680202"/>
              <w:bookmarkEnd w:id="5924"/>
            </w:del>
          </w:p>
        </w:tc>
        <w:bookmarkStart w:id="5925" w:name="_Toc530680203"/>
        <w:bookmarkEnd w:id="5925"/>
      </w:tr>
      <w:tr w:rsidR="00510604" w:rsidDel="00D37715" w14:paraId="50A344F7" w14:textId="60E25261" w:rsidTr="00E4365A">
        <w:trPr>
          <w:del w:id="5926" w:author="phuong vu" w:date="2018-11-22T19:34:00Z"/>
        </w:trPr>
        <w:tc>
          <w:tcPr>
            <w:tcW w:w="805" w:type="dxa"/>
            <w:vMerge/>
            <w:vAlign w:val="center"/>
          </w:tcPr>
          <w:p w14:paraId="42B64EC1" w14:textId="4809BDF4" w:rsidR="00510604" w:rsidRPr="007F1EF1" w:rsidDel="00D37715" w:rsidRDefault="00510604" w:rsidP="00E4365A">
            <w:pPr>
              <w:spacing w:line="360" w:lineRule="auto"/>
              <w:jc w:val="center"/>
              <w:rPr>
                <w:del w:id="5927" w:author="phuong vu" w:date="2018-11-22T19:34:00Z"/>
                <w:b/>
                <w:lang w:val="en-US"/>
              </w:rPr>
            </w:pPr>
            <w:bookmarkStart w:id="5928" w:name="_Toc530680204"/>
            <w:bookmarkEnd w:id="5928"/>
          </w:p>
        </w:tc>
        <w:tc>
          <w:tcPr>
            <w:tcW w:w="2120" w:type="dxa"/>
            <w:vMerge/>
            <w:vAlign w:val="center"/>
          </w:tcPr>
          <w:p w14:paraId="66F80E6D" w14:textId="38C912A8" w:rsidR="00510604" w:rsidRPr="007F1EF1" w:rsidDel="00D37715" w:rsidRDefault="00510604" w:rsidP="00E4365A">
            <w:pPr>
              <w:spacing w:line="360" w:lineRule="auto"/>
              <w:jc w:val="center"/>
              <w:rPr>
                <w:del w:id="5929" w:author="phuong vu" w:date="2018-11-22T19:34:00Z"/>
                <w:b/>
                <w:lang w:val="en-US"/>
              </w:rPr>
            </w:pPr>
            <w:bookmarkStart w:id="5930" w:name="_Toc530680205"/>
            <w:bookmarkEnd w:id="5930"/>
          </w:p>
        </w:tc>
        <w:tc>
          <w:tcPr>
            <w:tcW w:w="1463" w:type="dxa"/>
            <w:vAlign w:val="center"/>
          </w:tcPr>
          <w:p w14:paraId="554E58B1" w14:textId="11D51AA7" w:rsidR="00510604" w:rsidRPr="007F1EF1" w:rsidDel="00D37715" w:rsidRDefault="00510604" w:rsidP="00E4365A">
            <w:pPr>
              <w:spacing w:line="360" w:lineRule="auto"/>
              <w:jc w:val="center"/>
              <w:rPr>
                <w:del w:id="5931" w:author="phuong vu" w:date="2018-11-22T19:34:00Z"/>
                <w:b/>
                <w:lang w:val="en-US"/>
              </w:rPr>
            </w:pPr>
            <w:del w:id="5932" w:author="phuong vu" w:date="2018-11-22T19:34:00Z">
              <w:r w:rsidRPr="007F1EF1" w:rsidDel="00D37715">
                <w:rPr>
                  <w:b/>
                  <w:lang w:val="en-US"/>
                </w:rPr>
                <w:delText>Thêm</w:delText>
              </w:r>
              <w:bookmarkStart w:id="5933" w:name="_Toc530680206"/>
              <w:bookmarkEnd w:id="5933"/>
            </w:del>
          </w:p>
        </w:tc>
        <w:tc>
          <w:tcPr>
            <w:tcW w:w="1463" w:type="dxa"/>
            <w:vAlign w:val="center"/>
          </w:tcPr>
          <w:p w14:paraId="39AD6A20" w14:textId="704C9D8E" w:rsidR="00510604" w:rsidRPr="007F1EF1" w:rsidDel="00D37715" w:rsidRDefault="00510604" w:rsidP="00E4365A">
            <w:pPr>
              <w:spacing w:line="360" w:lineRule="auto"/>
              <w:jc w:val="center"/>
              <w:rPr>
                <w:del w:id="5934" w:author="phuong vu" w:date="2018-11-22T19:34:00Z"/>
                <w:b/>
                <w:lang w:val="en-US"/>
              </w:rPr>
            </w:pPr>
            <w:del w:id="5935" w:author="phuong vu" w:date="2018-11-22T19:34:00Z">
              <w:r w:rsidRPr="007F1EF1" w:rsidDel="00D37715">
                <w:rPr>
                  <w:b/>
                  <w:lang w:val="en-US"/>
                </w:rPr>
                <w:delText>Sửa</w:delText>
              </w:r>
              <w:bookmarkStart w:id="5936" w:name="_Toc530680207"/>
              <w:bookmarkEnd w:id="5936"/>
            </w:del>
          </w:p>
        </w:tc>
        <w:tc>
          <w:tcPr>
            <w:tcW w:w="1463" w:type="dxa"/>
            <w:vAlign w:val="center"/>
          </w:tcPr>
          <w:p w14:paraId="4CCD0FB6" w14:textId="6BBAACD1" w:rsidR="00510604" w:rsidRPr="007F1EF1" w:rsidDel="00D37715" w:rsidRDefault="00510604" w:rsidP="00E4365A">
            <w:pPr>
              <w:spacing w:line="360" w:lineRule="auto"/>
              <w:jc w:val="center"/>
              <w:rPr>
                <w:del w:id="5937" w:author="phuong vu" w:date="2018-11-22T19:34:00Z"/>
                <w:b/>
                <w:lang w:val="en-US"/>
              </w:rPr>
            </w:pPr>
            <w:del w:id="5938" w:author="phuong vu" w:date="2018-11-22T19:34:00Z">
              <w:r w:rsidRPr="007F1EF1" w:rsidDel="00D37715">
                <w:rPr>
                  <w:b/>
                  <w:lang w:val="en-US"/>
                </w:rPr>
                <w:delText>Xóa</w:delText>
              </w:r>
              <w:bookmarkStart w:id="5939" w:name="_Toc530680208"/>
              <w:bookmarkEnd w:id="5939"/>
            </w:del>
          </w:p>
        </w:tc>
        <w:tc>
          <w:tcPr>
            <w:tcW w:w="1463" w:type="dxa"/>
            <w:vAlign w:val="center"/>
          </w:tcPr>
          <w:p w14:paraId="71E09AE5" w14:textId="77C52326" w:rsidR="00510604" w:rsidRPr="007F1EF1" w:rsidDel="00D37715" w:rsidRDefault="00510604" w:rsidP="00E4365A">
            <w:pPr>
              <w:spacing w:line="360" w:lineRule="auto"/>
              <w:jc w:val="center"/>
              <w:rPr>
                <w:del w:id="5940" w:author="phuong vu" w:date="2018-11-22T19:34:00Z"/>
                <w:b/>
                <w:lang w:val="en-US"/>
              </w:rPr>
            </w:pPr>
            <w:del w:id="5941" w:author="phuong vu" w:date="2018-11-22T19:34:00Z">
              <w:r w:rsidRPr="007F1EF1" w:rsidDel="00D37715">
                <w:rPr>
                  <w:b/>
                  <w:lang w:val="en-US"/>
                </w:rPr>
                <w:delText>Truy vấn</w:delText>
              </w:r>
              <w:bookmarkStart w:id="5942" w:name="_Toc530680209"/>
              <w:bookmarkEnd w:id="5942"/>
            </w:del>
          </w:p>
        </w:tc>
        <w:bookmarkStart w:id="5943" w:name="_Toc530680210"/>
        <w:bookmarkEnd w:id="5943"/>
      </w:tr>
      <w:tr w:rsidR="00510604" w:rsidDel="00D37715" w14:paraId="64365F47" w14:textId="6D31C5C2" w:rsidTr="00E4365A">
        <w:trPr>
          <w:del w:id="5944" w:author="phuong vu" w:date="2018-11-22T19:34:00Z"/>
        </w:trPr>
        <w:tc>
          <w:tcPr>
            <w:tcW w:w="805" w:type="dxa"/>
          </w:tcPr>
          <w:p w14:paraId="2299A8A6" w14:textId="5A8F6E55" w:rsidR="00510604" w:rsidDel="00D37715" w:rsidRDefault="00510604" w:rsidP="00E4365A">
            <w:pPr>
              <w:spacing w:line="360" w:lineRule="auto"/>
              <w:jc w:val="center"/>
              <w:rPr>
                <w:del w:id="5945" w:author="phuong vu" w:date="2018-11-22T19:34:00Z"/>
                <w:lang w:val="en-US"/>
              </w:rPr>
            </w:pPr>
            <w:del w:id="5946" w:author="phuong vu" w:date="2018-11-22T19:34:00Z">
              <w:r w:rsidDel="00D37715">
                <w:rPr>
                  <w:lang w:val="en-US"/>
                </w:rPr>
                <w:delText>1</w:delText>
              </w:r>
              <w:bookmarkStart w:id="5947" w:name="_Toc530680211"/>
              <w:bookmarkEnd w:id="5947"/>
            </w:del>
          </w:p>
        </w:tc>
        <w:tc>
          <w:tcPr>
            <w:tcW w:w="2120" w:type="dxa"/>
          </w:tcPr>
          <w:p w14:paraId="7BE7B7E0" w14:textId="543A1619" w:rsidR="00510604" w:rsidDel="00D37715" w:rsidRDefault="00A76989" w:rsidP="00E4365A">
            <w:pPr>
              <w:spacing w:line="360" w:lineRule="auto"/>
              <w:rPr>
                <w:del w:id="5948" w:author="phuong vu" w:date="2018-11-22T19:34:00Z"/>
                <w:lang w:val="en-US"/>
              </w:rPr>
            </w:pPr>
            <w:del w:id="5949" w:author="phuong vu" w:date="2018-11-22T19:34:00Z">
              <w:r w:rsidDel="00D37715">
                <w:rPr>
                  <w:lang w:val="en-US"/>
                </w:rPr>
                <w:delText>user</w:delText>
              </w:r>
              <w:bookmarkStart w:id="5950" w:name="_Toc530680212"/>
              <w:bookmarkEnd w:id="5950"/>
            </w:del>
          </w:p>
        </w:tc>
        <w:tc>
          <w:tcPr>
            <w:tcW w:w="1463" w:type="dxa"/>
          </w:tcPr>
          <w:p w14:paraId="038608D6" w14:textId="53367DB3" w:rsidR="00510604" w:rsidDel="00D37715" w:rsidRDefault="00A76989" w:rsidP="00E4365A">
            <w:pPr>
              <w:spacing w:line="360" w:lineRule="auto"/>
              <w:jc w:val="center"/>
              <w:rPr>
                <w:del w:id="5951" w:author="phuong vu" w:date="2018-11-22T19:34:00Z"/>
                <w:lang w:val="en-US"/>
              </w:rPr>
            </w:pPr>
            <w:del w:id="5952" w:author="phuong vu" w:date="2018-11-22T19:34:00Z">
              <w:r w:rsidDel="00D37715">
                <w:rPr>
                  <w:lang w:val="en-US"/>
                </w:rPr>
                <w:delText>X</w:delText>
              </w:r>
              <w:bookmarkStart w:id="5953" w:name="_Toc530680213"/>
              <w:bookmarkEnd w:id="5953"/>
            </w:del>
          </w:p>
        </w:tc>
        <w:tc>
          <w:tcPr>
            <w:tcW w:w="1463" w:type="dxa"/>
          </w:tcPr>
          <w:p w14:paraId="480DA1FB" w14:textId="6C8129F2" w:rsidR="00510604" w:rsidDel="00D37715" w:rsidRDefault="00510604" w:rsidP="00E4365A">
            <w:pPr>
              <w:spacing w:line="360" w:lineRule="auto"/>
              <w:jc w:val="center"/>
              <w:rPr>
                <w:del w:id="5954" w:author="phuong vu" w:date="2018-11-22T19:34:00Z"/>
                <w:lang w:val="en-US"/>
              </w:rPr>
            </w:pPr>
            <w:bookmarkStart w:id="5955" w:name="_Toc530680214"/>
            <w:bookmarkEnd w:id="5955"/>
          </w:p>
        </w:tc>
        <w:tc>
          <w:tcPr>
            <w:tcW w:w="1463" w:type="dxa"/>
          </w:tcPr>
          <w:p w14:paraId="4E0BE26A" w14:textId="323314AA" w:rsidR="00510604" w:rsidDel="00D37715" w:rsidRDefault="00510604" w:rsidP="00E4365A">
            <w:pPr>
              <w:spacing w:line="360" w:lineRule="auto"/>
              <w:jc w:val="center"/>
              <w:rPr>
                <w:del w:id="5956" w:author="phuong vu" w:date="2018-11-22T19:34:00Z"/>
                <w:lang w:val="en-US"/>
              </w:rPr>
            </w:pPr>
            <w:bookmarkStart w:id="5957" w:name="_Toc530680215"/>
            <w:bookmarkEnd w:id="5957"/>
          </w:p>
        </w:tc>
        <w:tc>
          <w:tcPr>
            <w:tcW w:w="1463" w:type="dxa"/>
          </w:tcPr>
          <w:p w14:paraId="38F9DA3E" w14:textId="2FABCF05" w:rsidR="00510604" w:rsidDel="00D37715" w:rsidRDefault="00820B56" w:rsidP="00E4365A">
            <w:pPr>
              <w:jc w:val="center"/>
              <w:rPr>
                <w:del w:id="5958" w:author="phuong vu" w:date="2018-11-22T19:34:00Z"/>
                <w:lang w:val="en-US"/>
              </w:rPr>
            </w:pPr>
            <w:del w:id="5959" w:author="phuong vu" w:date="2018-11-22T19:34:00Z">
              <w:r w:rsidDel="00D37715">
                <w:rPr>
                  <w:lang w:val="en-US"/>
                </w:rPr>
                <w:delText>X</w:delText>
              </w:r>
              <w:bookmarkStart w:id="5960" w:name="_Toc530680216"/>
              <w:bookmarkEnd w:id="5960"/>
            </w:del>
          </w:p>
        </w:tc>
        <w:bookmarkStart w:id="5961" w:name="_Toc530680217"/>
        <w:bookmarkEnd w:id="5961"/>
      </w:tr>
      <w:tr w:rsidR="00510604" w:rsidDel="00D37715" w14:paraId="4ED557E3" w14:textId="405FA5C3" w:rsidTr="00E4365A">
        <w:trPr>
          <w:del w:id="5962" w:author="phuong vu" w:date="2018-11-22T19:34:00Z"/>
        </w:trPr>
        <w:tc>
          <w:tcPr>
            <w:tcW w:w="805" w:type="dxa"/>
          </w:tcPr>
          <w:p w14:paraId="14F21012" w14:textId="2E1036FE" w:rsidR="00510604" w:rsidDel="00D37715" w:rsidRDefault="00510604" w:rsidP="00E4365A">
            <w:pPr>
              <w:spacing w:line="360" w:lineRule="auto"/>
              <w:jc w:val="center"/>
              <w:rPr>
                <w:del w:id="5963" w:author="phuong vu" w:date="2018-11-22T19:34:00Z"/>
                <w:lang w:val="en-US"/>
              </w:rPr>
            </w:pPr>
            <w:del w:id="5964" w:author="phuong vu" w:date="2018-11-22T19:34:00Z">
              <w:r w:rsidDel="00D37715">
                <w:rPr>
                  <w:lang w:val="en-US"/>
                </w:rPr>
                <w:delText>2</w:delText>
              </w:r>
              <w:bookmarkStart w:id="5965" w:name="_Toc530680218"/>
              <w:bookmarkEnd w:id="5965"/>
            </w:del>
          </w:p>
        </w:tc>
        <w:tc>
          <w:tcPr>
            <w:tcW w:w="2120" w:type="dxa"/>
          </w:tcPr>
          <w:p w14:paraId="255F3DE2" w14:textId="731369AF" w:rsidR="00510604" w:rsidDel="00D37715" w:rsidRDefault="00A76989" w:rsidP="00E4365A">
            <w:pPr>
              <w:spacing w:line="360" w:lineRule="auto"/>
              <w:rPr>
                <w:del w:id="5966" w:author="phuong vu" w:date="2018-11-22T19:34:00Z"/>
                <w:lang w:val="en-US"/>
              </w:rPr>
            </w:pPr>
            <w:del w:id="5967" w:author="phuong vu" w:date="2018-11-22T19:34:00Z">
              <w:r w:rsidDel="00D37715">
                <w:rPr>
                  <w:lang w:val="en-US"/>
                </w:rPr>
                <w:delText>customer</w:delText>
              </w:r>
              <w:bookmarkStart w:id="5968" w:name="_Toc530680219"/>
              <w:bookmarkEnd w:id="5968"/>
            </w:del>
          </w:p>
        </w:tc>
        <w:tc>
          <w:tcPr>
            <w:tcW w:w="1463" w:type="dxa"/>
          </w:tcPr>
          <w:p w14:paraId="51D5DB8C" w14:textId="510D252E" w:rsidR="00510604" w:rsidDel="00D37715" w:rsidRDefault="00A76989" w:rsidP="00E4365A">
            <w:pPr>
              <w:spacing w:line="360" w:lineRule="auto"/>
              <w:jc w:val="center"/>
              <w:rPr>
                <w:del w:id="5969" w:author="phuong vu" w:date="2018-11-22T19:34:00Z"/>
                <w:lang w:val="en-US"/>
              </w:rPr>
            </w:pPr>
            <w:del w:id="5970" w:author="phuong vu" w:date="2018-11-22T19:34:00Z">
              <w:r w:rsidDel="00D37715">
                <w:rPr>
                  <w:lang w:val="en-US"/>
                </w:rPr>
                <w:delText>X</w:delText>
              </w:r>
              <w:bookmarkStart w:id="5971" w:name="_Toc530680220"/>
              <w:bookmarkEnd w:id="5971"/>
            </w:del>
          </w:p>
        </w:tc>
        <w:tc>
          <w:tcPr>
            <w:tcW w:w="1463" w:type="dxa"/>
          </w:tcPr>
          <w:p w14:paraId="14545889" w14:textId="523924FD" w:rsidR="00510604" w:rsidDel="00D37715" w:rsidRDefault="005E033B" w:rsidP="00E4365A">
            <w:pPr>
              <w:spacing w:line="360" w:lineRule="auto"/>
              <w:jc w:val="center"/>
              <w:rPr>
                <w:del w:id="5972" w:author="phuong vu" w:date="2018-11-22T19:34:00Z"/>
                <w:lang w:val="en-US"/>
              </w:rPr>
            </w:pPr>
            <w:del w:id="5973" w:author="phuong vu" w:date="2018-11-22T19:34:00Z">
              <w:r w:rsidDel="00D37715">
                <w:rPr>
                  <w:lang w:val="en-US"/>
                </w:rPr>
                <w:delText>X</w:delText>
              </w:r>
              <w:bookmarkStart w:id="5974" w:name="_Toc530680221"/>
              <w:bookmarkEnd w:id="5974"/>
            </w:del>
          </w:p>
        </w:tc>
        <w:tc>
          <w:tcPr>
            <w:tcW w:w="1463" w:type="dxa"/>
          </w:tcPr>
          <w:p w14:paraId="02D54EF9" w14:textId="754CE0D0" w:rsidR="00510604" w:rsidDel="00D37715" w:rsidRDefault="00510604" w:rsidP="00E4365A">
            <w:pPr>
              <w:spacing w:line="360" w:lineRule="auto"/>
              <w:jc w:val="center"/>
              <w:rPr>
                <w:del w:id="5975" w:author="phuong vu" w:date="2018-11-22T19:34:00Z"/>
                <w:lang w:val="en-US"/>
              </w:rPr>
            </w:pPr>
            <w:bookmarkStart w:id="5976" w:name="_Toc530680222"/>
            <w:bookmarkEnd w:id="5976"/>
          </w:p>
        </w:tc>
        <w:tc>
          <w:tcPr>
            <w:tcW w:w="1463" w:type="dxa"/>
          </w:tcPr>
          <w:p w14:paraId="4C4359B5" w14:textId="0422A6A4" w:rsidR="00510604" w:rsidDel="00D37715" w:rsidRDefault="00820B56" w:rsidP="00E4365A">
            <w:pPr>
              <w:jc w:val="center"/>
              <w:rPr>
                <w:del w:id="5977" w:author="phuong vu" w:date="2018-11-22T19:34:00Z"/>
                <w:lang w:val="en-US"/>
              </w:rPr>
            </w:pPr>
            <w:del w:id="5978" w:author="phuong vu" w:date="2018-11-22T19:34:00Z">
              <w:r w:rsidDel="00D37715">
                <w:rPr>
                  <w:lang w:val="en-US"/>
                </w:rPr>
                <w:delText>X</w:delText>
              </w:r>
              <w:bookmarkStart w:id="5979" w:name="_Toc530680223"/>
              <w:bookmarkEnd w:id="5979"/>
            </w:del>
          </w:p>
        </w:tc>
        <w:bookmarkStart w:id="5980" w:name="_Toc530680224"/>
        <w:bookmarkEnd w:id="5980"/>
      </w:tr>
      <w:tr w:rsidR="00A76989" w:rsidDel="00D37715" w14:paraId="3F6FD0A4" w14:textId="189570E4" w:rsidTr="00E4365A">
        <w:trPr>
          <w:del w:id="5981" w:author="phuong vu" w:date="2018-11-22T19:34:00Z"/>
        </w:trPr>
        <w:tc>
          <w:tcPr>
            <w:tcW w:w="805" w:type="dxa"/>
          </w:tcPr>
          <w:p w14:paraId="08817EE7" w14:textId="7CB4287B" w:rsidR="00A76989" w:rsidDel="00D37715" w:rsidRDefault="00A76989" w:rsidP="00E4365A">
            <w:pPr>
              <w:spacing w:line="360" w:lineRule="auto"/>
              <w:jc w:val="center"/>
              <w:rPr>
                <w:del w:id="5982" w:author="phuong vu" w:date="2018-11-22T19:34:00Z"/>
                <w:lang w:val="en-US"/>
              </w:rPr>
            </w:pPr>
            <w:del w:id="5983" w:author="phuong vu" w:date="2018-11-22T19:34:00Z">
              <w:r w:rsidDel="00D37715">
                <w:rPr>
                  <w:lang w:val="en-US"/>
                </w:rPr>
                <w:delText>3</w:delText>
              </w:r>
              <w:bookmarkStart w:id="5984" w:name="_Toc530680225"/>
              <w:bookmarkEnd w:id="5984"/>
            </w:del>
          </w:p>
        </w:tc>
        <w:tc>
          <w:tcPr>
            <w:tcW w:w="2120" w:type="dxa"/>
          </w:tcPr>
          <w:p w14:paraId="6AEE210F" w14:textId="62313C7D" w:rsidR="00A76989" w:rsidDel="00D37715" w:rsidRDefault="00820B56" w:rsidP="00E4365A">
            <w:pPr>
              <w:spacing w:line="360" w:lineRule="auto"/>
              <w:rPr>
                <w:del w:id="5985" w:author="phuong vu" w:date="2018-11-22T19:34:00Z"/>
                <w:lang w:val="en-US"/>
              </w:rPr>
            </w:pPr>
            <w:del w:id="5986" w:author="phuong vu" w:date="2018-11-22T19:34:00Z">
              <w:r w:rsidDel="00D37715">
                <w:rPr>
                  <w:lang w:val="en-US"/>
                </w:rPr>
                <w:delText>staff</w:delText>
              </w:r>
              <w:bookmarkStart w:id="5987" w:name="_Toc530680226"/>
              <w:bookmarkEnd w:id="5987"/>
            </w:del>
          </w:p>
        </w:tc>
        <w:tc>
          <w:tcPr>
            <w:tcW w:w="1463" w:type="dxa"/>
          </w:tcPr>
          <w:p w14:paraId="4C771EAE" w14:textId="5BE3C2F2" w:rsidR="00A76989" w:rsidDel="00D37715" w:rsidRDefault="00820B56" w:rsidP="00E4365A">
            <w:pPr>
              <w:spacing w:line="360" w:lineRule="auto"/>
              <w:jc w:val="center"/>
              <w:rPr>
                <w:del w:id="5988" w:author="phuong vu" w:date="2018-11-22T19:34:00Z"/>
                <w:lang w:val="en-US"/>
              </w:rPr>
            </w:pPr>
            <w:del w:id="5989" w:author="phuong vu" w:date="2018-11-22T19:34:00Z">
              <w:r w:rsidDel="00D37715">
                <w:rPr>
                  <w:lang w:val="en-US"/>
                </w:rPr>
                <w:delText>X</w:delText>
              </w:r>
              <w:bookmarkStart w:id="5990" w:name="_Toc530680227"/>
              <w:bookmarkEnd w:id="5990"/>
            </w:del>
          </w:p>
        </w:tc>
        <w:tc>
          <w:tcPr>
            <w:tcW w:w="1463" w:type="dxa"/>
          </w:tcPr>
          <w:p w14:paraId="10E0D826" w14:textId="53565683" w:rsidR="00A76989" w:rsidDel="00D37715" w:rsidRDefault="005E033B" w:rsidP="00E4365A">
            <w:pPr>
              <w:spacing w:line="360" w:lineRule="auto"/>
              <w:jc w:val="center"/>
              <w:rPr>
                <w:del w:id="5991" w:author="phuong vu" w:date="2018-11-22T19:34:00Z"/>
                <w:lang w:val="en-US"/>
              </w:rPr>
            </w:pPr>
            <w:del w:id="5992" w:author="phuong vu" w:date="2018-11-22T19:34:00Z">
              <w:r w:rsidDel="00D37715">
                <w:rPr>
                  <w:lang w:val="en-US"/>
                </w:rPr>
                <w:delText>X</w:delText>
              </w:r>
              <w:bookmarkStart w:id="5993" w:name="_Toc530680228"/>
              <w:bookmarkEnd w:id="5993"/>
            </w:del>
          </w:p>
        </w:tc>
        <w:tc>
          <w:tcPr>
            <w:tcW w:w="1463" w:type="dxa"/>
          </w:tcPr>
          <w:p w14:paraId="1CD0E29A" w14:textId="3241CD70" w:rsidR="00A76989" w:rsidDel="00D37715" w:rsidRDefault="00A76989" w:rsidP="00E4365A">
            <w:pPr>
              <w:spacing w:line="360" w:lineRule="auto"/>
              <w:jc w:val="center"/>
              <w:rPr>
                <w:del w:id="5994" w:author="phuong vu" w:date="2018-11-22T19:34:00Z"/>
                <w:lang w:val="en-US"/>
              </w:rPr>
            </w:pPr>
            <w:bookmarkStart w:id="5995" w:name="_Toc530680229"/>
            <w:bookmarkEnd w:id="5995"/>
          </w:p>
        </w:tc>
        <w:tc>
          <w:tcPr>
            <w:tcW w:w="1463" w:type="dxa"/>
          </w:tcPr>
          <w:p w14:paraId="1491FBA6" w14:textId="53D7CB0C" w:rsidR="00A76989" w:rsidDel="00D37715" w:rsidRDefault="00820B56" w:rsidP="00E4365A">
            <w:pPr>
              <w:jc w:val="center"/>
              <w:rPr>
                <w:del w:id="5996" w:author="phuong vu" w:date="2018-11-22T19:34:00Z"/>
                <w:lang w:val="en-US"/>
              </w:rPr>
            </w:pPr>
            <w:del w:id="5997" w:author="phuong vu" w:date="2018-11-22T19:34:00Z">
              <w:r w:rsidDel="00D37715">
                <w:rPr>
                  <w:lang w:val="en-US"/>
                </w:rPr>
                <w:delText>X</w:delText>
              </w:r>
              <w:bookmarkStart w:id="5998" w:name="_Toc530680230"/>
              <w:bookmarkEnd w:id="5998"/>
            </w:del>
          </w:p>
        </w:tc>
        <w:bookmarkStart w:id="5999" w:name="_Toc530680231"/>
        <w:bookmarkEnd w:id="5999"/>
      </w:tr>
    </w:tbl>
    <w:p w14:paraId="24D8F8D7" w14:textId="38189306" w:rsidR="00510604" w:rsidRPr="00D3179D" w:rsidDel="00D37715" w:rsidRDefault="00510604" w:rsidP="00E4365A">
      <w:pPr>
        <w:rPr>
          <w:del w:id="6000" w:author="phuong vu" w:date="2018-11-22T19:34:00Z"/>
          <w:lang w:val="en-US"/>
        </w:rPr>
      </w:pPr>
      <w:bookmarkStart w:id="6001" w:name="_Toc530680232"/>
      <w:bookmarkEnd w:id="6001"/>
    </w:p>
    <w:p w14:paraId="785F24A4" w14:textId="2FF6DEA0" w:rsidR="00755C63" w:rsidDel="00D37715" w:rsidRDefault="00755C63" w:rsidP="00755C63">
      <w:pPr>
        <w:pStyle w:val="Heading5"/>
        <w:rPr>
          <w:del w:id="6002" w:author="phuong vu" w:date="2018-11-22T19:34:00Z"/>
          <w:lang w:val="en-US"/>
        </w:rPr>
      </w:pPr>
      <w:del w:id="6003" w:author="phuong vu" w:date="2018-11-22T19:34:00Z">
        <w:r w:rsidDel="00D37715">
          <w:rPr>
            <w:lang w:val="en-US"/>
          </w:rPr>
          <w:delText>Cách xử lí</w:delText>
        </w:r>
        <w:bookmarkStart w:id="6004" w:name="_Toc530680233"/>
        <w:bookmarkEnd w:id="6004"/>
      </w:del>
    </w:p>
    <w:p w14:paraId="02D55CBC" w14:textId="48C161D1" w:rsidR="003A795F" w:rsidDel="00D37715" w:rsidRDefault="003A795F" w:rsidP="00D3179D">
      <w:pPr>
        <w:keepNext/>
        <w:jc w:val="center"/>
        <w:rPr>
          <w:del w:id="6005" w:author="phuong vu" w:date="2018-11-22T19:34:00Z"/>
        </w:rPr>
      </w:pPr>
      <w:del w:id="6006" w:author="phuong vu" w:date="2018-11-22T19:34:00Z">
        <w:r w:rsidRPr="003A795F" w:rsidDel="00D37715">
          <w:rPr>
            <w:noProof/>
            <w:lang w:val="en-US"/>
          </w:rPr>
          <w:drawing>
            <wp:inline distT="0" distB="0" distL="0" distR="0" wp14:anchorId="1CFA965A" wp14:editId="37CDF195">
              <wp:extent cx="4410075" cy="784402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12976" cy="7849184"/>
                      </a:xfrm>
                      <a:prstGeom prst="rect">
                        <a:avLst/>
                      </a:prstGeom>
                      <a:noFill/>
                      <a:ln>
                        <a:noFill/>
                      </a:ln>
                    </pic:spPr>
                  </pic:pic>
                </a:graphicData>
              </a:graphic>
            </wp:inline>
          </w:drawing>
        </w:r>
        <w:bookmarkStart w:id="6007" w:name="_Toc530680234"/>
        <w:bookmarkEnd w:id="6007"/>
      </w:del>
    </w:p>
    <w:p w14:paraId="0B849D57" w14:textId="4055F443" w:rsidR="00377FBF" w:rsidDel="00D37715" w:rsidRDefault="003A795F" w:rsidP="003A795F">
      <w:pPr>
        <w:pStyle w:val="Caption"/>
        <w:rPr>
          <w:del w:id="6008" w:author="phuong vu" w:date="2018-11-22T19:34:00Z"/>
          <w:noProof/>
          <w:lang w:val="en-US"/>
        </w:rPr>
      </w:pPr>
      <w:del w:id="6009" w:author="phuong vu" w:date="2018-11-22T19:34:00Z">
        <w:r w:rsidRPr="00E4365A" w:rsidDel="00D37715">
          <w:rPr>
            <w:szCs w:val="26"/>
          </w:rPr>
          <w:delText xml:space="preserve">Hình </w:delText>
        </w:r>
      </w:del>
      <w:del w:id="6010"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26</w:delText>
        </w:r>
        <w:r w:rsidR="006C103E" w:rsidDel="00EC5005">
          <w:rPr>
            <w:szCs w:val="26"/>
          </w:rPr>
          <w:fldChar w:fldCharType="end"/>
        </w:r>
      </w:del>
      <w:del w:id="6011" w:author="phuong vu" w:date="2018-11-22T19:34:00Z">
        <w:r w:rsidRPr="00E4365A" w:rsidDel="00D37715">
          <w:rPr>
            <w:szCs w:val="26"/>
            <w:lang w:val="en-US"/>
          </w:rPr>
          <w:delText xml:space="preserve"> Sơ đồ xử lí đăng kí tài khoản khách hàng</w:delText>
        </w:r>
        <w:r w:rsidRPr="003A795F" w:rsidDel="00D37715">
          <w:rPr>
            <w:noProof/>
            <w:lang w:val="en-US"/>
          </w:rPr>
          <w:delText xml:space="preserve"> </w:delText>
        </w:r>
        <w:bookmarkStart w:id="6012" w:name="_Toc530680235"/>
        <w:bookmarkEnd w:id="6012"/>
      </w:del>
    </w:p>
    <w:p w14:paraId="5038B1EC" w14:textId="55D25AC4" w:rsidR="00896415" w:rsidDel="00D37715" w:rsidRDefault="00896415" w:rsidP="00E4365A">
      <w:pPr>
        <w:keepNext/>
        <w:jc w:val="center"/>
        <w:rPr>
          <w:del w:id="6013" w:author="phuong vu" w:date="2018-11-22T19:34:00Z"/>
        </w:rPr>
      </w:pPr>
      <w:del w:id="6014" w:author="phuong vu" w:date="2018-11-22T19:34:00Z">
        <w:r w:rsidRPr="00896415" w:rsidDel="00D37715">
          <w:rPr>
            <w:noProof/>
            <w:lang w:val="en-US"/>
          </w:rPr>
          <w:drawing>
            <wp:inline distT="0" distB="0" distL="0" distR="0" wp14:anchorId="2632096B" wp14:editId="505FFBCD">
              <wp:extent cx="4867275" cy="807665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70366" cy="8081788"/>
                      </a:xfrm>
                      <a:prstGeom prst="rect">
                        <a:avLst/>
                      </a:prstGeom>
                      <a:noFill/>
                      <a:ln>
                        <a:noFill/>
                      </a:ln>
                    </pic:spPr>
                  </pic:pic>
                </a:graphicData>
              </a:graphic>
            </wp:inline>
          </w:drawing>
        </w:r>
        <w:bookmarkStart w:id="6015" w:name="_Toc530680236"/>
        <w:bookmarkEnd w:id="6015"/>
      </w:del>
    </w:p>
    <w:p w14:paraId="46CF4262" w14:textId="2324AA39" w:rsidR="00896415" w:rsidRPr="00E4365A" w:rsidDel="00D37715" w:rsidRDefault="00896415" w:rsidP="00E4365A">
      <w:pPr>
        <w:pStyle w:val="Caption"/>
        <w:rPr>
          <w:del w:id="6016" w:author="phuong vu" w:date="2018-11-22T19:34:00Z"/>
          <w:szCs w:val="26"/>
          <w:lang w:val="en-US"/>
        </w:rPr>
      </w:pPr>
      <w:del w:id="6017" w:author="phuong vu" w:date="2018-11-22T19:34:00Z">
        <w:r w:rsidRPr="00E4365A" w:rsidDel="00D37715">
          <w:rPr>
            <w:szCs w:val="26"/>
          </w:rPr>
          <w:delText xml:space="preserve">Hình </w:delText>
        </w:r>
      </w:del>
      <w:del w:id="6018"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27</w:delText>
        </w:r>
        <w:r w:rsidR="006C103E" w:rsidDel="00EC5005">
          <w:rPr>
            <w:szCs w:val="26"/>
          </w:rPr>
          <w:fldChar w:fldCharType="end"/>
        </w:r>
      </w:del>
      <w:del w:id="6019" w:author="phuong vu" w:date="2018-11-22T19:34:00Z">
        <w:r w:rsidRPr="00E4365A" w:rsidDel="00D37715">
          <w:rPr>
            <w:szCs w:val="26"/>
            <w:lang w:val="en-US"/>
          </w:rPr>
          <w:delText xml:space="preserve"> Sơ đồ xử lí cập nhật thông tin người dùng sau khi đăng kí</w:delText>
        </w:r>
        <w:bookmarkStart w:id="6020" w:name="_Toc530680237"/>
        <w:bookmarkEnd w:id="6020"/>
      </w:del>
    </w:p>
    <w:p w14:paraId="7B2CB665" w14:textId="232762C3" w:rsidR="00C557CE" w:rsidRDefault="00463867">
      <w:pPr>
        <w:pStyle w:val="Heading1"/>
        <w:ind w:left="450"/>
        <w:pPrChange w:id="6021" w:author="phuong vu" w:date="2018-11-22T14:59:00Z">
          <w:pPr>
            <w:pStyle w:val="Heading2"/>
          </w:pPr>
        </w:pPrChange>
      </w:pPr>
      <w:bookmarkStart w:id="6022" w:name="_Toc530680238"/>
      <w:r>
        <w:t>KIỂM THỬ</w:t>
      </w:r>
      <w:bookmarkEnd w:id="6022"/>
    </w:p>
    <w:p w14:paraId="19FA80FD" w14:textId="1CD96054" w:rsidR="004A77C2" w:rsidRDefault="004A77C2">
      <w:pPr>
        <w:pStyle w:val="Heading2"/>
        <w:pPrChange w:id="6023" w:author="phuong vu" w:date="2018-11-22T14:59:00Z">
          <w:pPr>
            <w:pStyle w:val="Heading3"/>
          </w:pPr>
        </w:pPrChange>
      </w:pPr>
      <w:bookmarkStart w:id="6024" w:name="_Toc530680239"/>
      <w:r>
        <w:t>Giới thiệu</w:t>
      </w:r>
      <w:bookmarkEnd w:id="6024"/>
    </w:p>
    <w:p w14:paraId="25625FD6" w14:textId="5A51317C" w:rsidR="004A77C2" w:rsidRDefault="004A77C2">
      <w:pPr>
        <w:pStyle w:val="Heading2"/>
        <w:pPrChange w:id="6025" w:author="phuong vu" w:date="2018-11-22T14:59:00Z">
          <w:pPr>
            <w:pStyle w:val="Heading3"/>
          </w:pPr>
        </w:pPrChange>
      </w:pPr>
      <w:bookmarkStart w:id="6026" w:name="_Toc530680240"/>
      <w:r>
        <w:t>Chi tiết kế hoạch kiểm thử</w:t>
      </w:r>
      <w:bookmarkEnd w:id="6026"/>
    </w:p>
    <w:p w14:paraId="497841D4" w14:textId="77E43A02" w:rsidR="004A77C2" w:rsidRDefault="004A77C2">
      <w:pPr>
        <w:pStyle w:val="Heading2"/>
        <w:pPrChange w:id="6027" w:author="phuong vu" w:date="2018-11-22T14:59:00Z">
          <w:pPr>
            <w:pStyle w:val="Heading3"/>
          </w:pPr>
        </w:pPrChange>
      </w:pPr>
      <w:bookmarkStart w:id="6028" w:name="_Toc530680241"/>
      <w:r>
        <w:t>Quản lí kiểm thử</w:t>
      </w:r>
      <w:bookmarkEnd w:id="6028"/>
    </w:p>
    <w:p w14:paraId="2CCA3230" w14:textId="2A13C9D6" w:rsidR="00C557CE" w:rsidRDefault="004A77C2">
      <w:pPr>
        <w:pStyle w:val="Heading2"/>
        <w:pPrChange w:id="6029" w:author="phuong vu" w:date="2018-11-22T14:59:00Z">
          <w:pPr>
            <w:pStyle w:val="Heading3"/>
          </w:pPr>
        </w:pPrChange>
      </w:pPr>
      <w:bookmarkStart w:id="6030" w:name="_Toc530680242"/>
      <w:r>
        <w:t>Các trường hợp kiểm thử</w:t>
      </w:r>
      <w:bookmarkEnd w:id="6030"/>
    </w:p>
    <w:p w14:paraId="78573932" w14:textId="77777777" w:rsidR="00C557CE" w:rsidRDefault="00C557CE">
      <w:pPr>
        <w:jc w:val="left"/>
        <w:rPr>
          <w:rFonts w:eastAsiaTheme="majorEastAsia" w:cstheme="majorBidi"/>
          <w:b/>
          <w:lang w:val="en-US"/>
        </w:rPr>
      </w:pPr>
      <w:r>
        <w:rPr>
          <w:lang w:val="en-US"/>
        </w:rPr>
        <w:br w:type="page"/>
      </w:r>
    </w:p>
    <w:p w14:paraId="6494A66F" w14:textId="35A762CD" w:rsidR="00C557CE" w:rsidRDefault="00C557CE">
      <w:pPr>
        <w:pStyle w:val="Heading1"/>
        <w:ind w:left="450"/>
        <w:pPrChange w:id="6031" w:author="phuong vu" w:date="2018-11-22T15:00:00Z">
          <w:pPr>
            <w:pStyle w:val="Heading1"/>
            <w:numPr>
              <w:numId w:val="0"/>
            </w:numPr>
            <w:ind w:left="0" w:firstLine="0"/>
          </w:pPr>
        </w:pPrChange>
      </w:pPr>
      <w:bookmarkStart w:id="6032" w:name="_Toc484566666"/>
      <w:bookmarkStart w:id="6033" w:name="_Toc530680243"/>
      <w:r w:rsidRPr="00C557CE">
        <w:lastRenderedPageBreak/>
        <w:t xml:space="preserve">KẾT </w:t>
      </w:r>
      <w:del w:id="6034" w:author="phuong vu" w:date="2018-11-22T15:00:00Z">
        <w:r w:rsidRPr="00C557CE" w:rsidDel="00463867">
          <w:delText>QUẢ, THẢO LUẬN VÀ HƯỚNG PHÁT TRIỂN</w:delText>
        </w:r>
      </w:del>
      <w:ins w:id="6035" w:author="phuong vu" w:date="2018-11-22T15:00:00Z">
        <w:r w:rsidR="00463867">
          <w:t>LUẬN</w:t>
        </w:r>
      </w:ins>
      <w:bookmarkEnd w:id="6033"/>
    </w:p>
    <w:bookmarkEnd w:id="6032"/>
    <w:p w14:paraId="13905E6D" w14:textId="64CD2D1C" w:rsidR="00EB1083" w:rsidRPr="00B04AB8" w:rsidRDefault="00EB1083">
      <w:pPr>
        <w:pStyle w:val="Heading2"/>
        <w:pPrChange w:id="6036" w:author="phuong vu" w:date="2018-11-22T15:00:00Z">
          <w:pPr>
            <w:spacing w:line="360" w:lineRule="auto"/>
          </w:pPr>
        </w:pPrChange>
      </w:pPr>
      <w:del w:id="6037" w:author="phuong vu" w:date="2018-11-22T15:00:00Z">
        <w:r w:rsidRPr="00B04AB8" w:rsidDel="00775F06">
          <w:delText>Đạt được</w:delText>
        </w:r>
      </w:del>
      <w:bookmarkStart w:id="6038" w:name="_Toc530680244"/>
      <w:ins w:id="6039" w:author="phuong vu" w:date="2018-11-22T15:00:00Z">
        <w:r w:rsidR="00775F06">
          <w:rPr>
            <w:lang w:val="en-US"/>
          </w:rPr>
          <w:t>Kết quả đạt được</w:t>
        </w:r>
      </w:ins>
      <w:bookmarkEnd w:id="6038"/>
    </w:p>
    <w:p w14:paraId="0E42E262" w14:textId="77777777" w:rsidR="00EB1083" w:rsidRPr="00B04AB8" w:rsidRDefault="00EB1083">
      <w:pPr>
        <w:pStyle w:val="Heading2"/>
        <w:pPrChange w:id="6040" w:author="phuong vu" w:date="2018-11-22T15:00:00Z">
          <w:pPr>
            <w:spacing w:line="360" w:lineRule="auto"/>
          </w:pPr>
        </w:pPrChange>
      </w:pPr>
      <w:bookmarkStart w:id="6041" w:name="_Toc530680245"/>
      <w:r w:rsidRPr="00B04AB8">
        <w:t>Hạn chế</w:t>
      </w:r>
      <w:bookmarkEnd w:id="6041"/>
    </w:p>
    <w:p w14:paraId="1517ACD6" w14:textId="19777C71" w:rsidR="00C51F17" w:rsidRDefault="00EB1083">
      <w:pPr>
        <w:pStyle w:val="Heading2"/>
        <w:pPrChange w:id="6042" w:author="phuong vu" w:date="2018-11-22T15:00:00Z">
          <w:pPr/>
        </w:pPrChange>
      </w:pPr>
      <w:bookmarkStart w:id="6043" w:name="_Toc530680246"/>
      <w:r w:rsidRPr="008904F6">
        <w:t>Hướng phát triển</w:t>
      </w:r>
      <w:bookmarkEnd w:id="6043"/>
    </w:p>
    <w:p w14:paraId="17EDC801" w14:textId="181E96BF" w:rsidR="00AE5480" w:rsidRDefault="00AE5480">
      <w:pPr>
        <w:jc w:val="left"/>
      </w:pPr>
      <w:r>
        <w:br w:type="page"/>
      </w:r>
    </w:p>
    <w:p w14:paraId="3694A0A6" w14:textId="52737D13" w:rsidR="00AE5480" w:rsidRDefault="00AE5480">
      <w:pPr>
        <w:pStyle w:val="Style1"/>
        <w:pPrChange w:id="6044" w:author="phuong vu" w:date="2018-11-22T13:55:00Z">
          <w:pPr>
            <w:pStyle w:val="Heading1"/>
            <w:numPr>
              <w:numId w:val="0"/>
            </w:numPr>
            <w:ind w:left="0" w:firstLine="0"/>
          </w:pPr>
        </w:pPrChange>
      </w:pPr>
      <w:bookmarkStart w:id="6045" w:name="_Toc530680247"/>
      <w:r>
        <w:lastRenderedPageBreak/>
        <w:t>PHỤ LỤC</w:t>
      </w:r>
      <w:bookmarkEnd w:id="6045"/>
    </w:p>
    <w:p w14:paraId="33921320" w14:textId="27433F64" w:rsidR="008904F6" w:rsidRPr="009B63D4" w:rsidDel="00D37715" w:rsidRDefault="008904F6" w:rsidP="009B63D4">
      <w:pPr>
        <w:rPr>
          <w:del w:id="6046" w:author="phuong vu" w:date="2018-11-22T19:35:00Z"/>
          <w:b/>
          <w:lang w:val="en-US"/>
        </w:rPr>
      </w:pPr>
      <w:bookmarkStart w:id="6047" w:name="sá"/>
      <w:bookmarkEnd w:id="6047"/>
      <w:del w:id="6048" w:author="phuong vu" w:date="2018-11-22T19:35:00Z">
        <w:r w:rsidRPr="009B63D4" w:rsidDel="00D37715">
          <w:rPr>
            <w:b/>
            <w:lang w:val="en-US"/>
          </w:rPr>
          <w:delText>Sơ đồ LDM</w:delText>
        </w:r>
      </w:del>
    </w:p>
    <w:p w14:paraId="095D0E5B" w14:textId="10ADFBE0" w:rsidR="00AE5480" w:rsidRPr="008904F6" w:rsidDel="00D37715" w:rsidRDefault="00AE5480" w:rsidP="008904F6">
      <w:pPr>
        <w:pStyle w:val="ListParagraph"/>
        <w:numPr>
          <w:ilvl w:val="0"/>
          <w:numId w:val="49"/>
        </w:numPr>
        <w:rPr>
          <w:del w:id="6049" w:author="phuong vu" w:date="2018-11-22T19:35:00Z"/>
        </w:rPr>
      </w:pPr>
      <w:bookmarkStart w:id="6050" w:name="_Ref530053515"/>
      <w:del w:id="6051" w:author="phuong vu" w:date="2018-11-22T19:35:00Z">
        <w:r w:rsidRPr="008904F6" w:rsidDel="00D37715">
          <w:rPr>
            <w:b/>
          </w:rPr>
          <w:delText>DATE</w:delText>
        </w:r>
        <w:r w:rsidDel="00D37715">
          <w:rPr>
            <w:b/>
            <w:lang w:val="en-US"/>
          </w:rPr>
          <w:delText xml:space="preserve"> </w:delText>
        </w:r>
        <w:r w:rsidRPr="00AE5480" w:rsidDel="00D37715">
          <w:delText>(</w:delText>
        </w:r>
        <w:r w:rsidDel="00D37715">
          <w:rPr>
            <w:lang w:val="en-US"/>
          </w:rPr>
          <w:delText>#</w:delText>
        </w:r>
        <w:r w:rsidRPr="008904F6" w:rsidDel="00D37715">
          <w:rPr>
            <w:u w:val="single"/>
          </w:rPr>
          <w:delText>DATE_AD</w:delText>
        </w:r>
        <w:r w:rsidRPr="00AE5480" w:rsidDel="00D37715">
          <w:delText>)</w:delText>
        </w:r>
        <w:bookmarkEnd w:id="6050"/>
      </w:del>
    </w:p>
    <w:p w14:paraId="4A277207" w14:textId="40D556F0" w:rsidR="00C51F17" w:rsidRPr="00751AC2" w:rsidDel="00D37715" w:rsidRDefault="00C51F17" w:rsidP="008904F6">
      <w:pPr>
        <w:pStyle w:val="ListParagraph"/>
        <w:numPr>
          <w:ilvl w:val="0"/>
          <w:numId w:val="49"/>
        </w:numPr>
        <w:jc w:val="left"/>
        <w:rPr>
          <w:del w:id="6052" w:author="phuong vu" w:date="2018-11-22T19:35:00Z"/>
        </w:rPr>
      </w:pPr>
      <w:del w:id="6053" w:author="phuong vu" w:date="2018-11-22T19:35:00Z">
        <w:r w:rsidRPr="008904F6" w:rsidDel="00D37715">
          <w:rPr>
            <w:b/>
          </w:rPr>
          <w:delText xml:space="preserve">PRODUCT_TYPE </w:delText>
        </w:r>
        <w:r w:rsidRPr="00751AC2" w:rsidDel="00D37715">
          <w:delText>(</w:delText>
        </w:r>
        <w:r w:rsidDel="00D37715">
          <w:delText>#</w:delText>
        </w:r>
        <w:r w:rsidRPr="008904F6" w:rsidDel="00D37715">
          <w:rPr>
            <w:u w:val="single"/>
          </w:rPr>
          <w:delText>ID</w:delText>
        </w:r>
        <w:r w:rsidRPr="00751AC2" w:rsidDel="00D37715">
          <w:delText>, PRODUCT_TYPE_NAME, STATUS)</w:delText>
        </w:r>
      </w:del>
    </w:p>
    <w:p w14:paraId="664E5B65" w14:textId="6D2E78FE" w:rsidR="00C51F17" w:rsidRPr="00751AC2" w:rsidDel="00D37715" w:rsidRDefault="00C51F17" w:rsidP="008904F6">
      <w:pPr>
        <w:pStyle w:val="ListParagraph"/>
        <w:numPr>
          <w:ilvl w:val="0"/>
          <w:numId w:val="49"/>
        </w:numPr>
        <w:jc w:val="left"/>
        <w:rPr>
          <w:del w:id="6054" w:author="phuong vu" w:date="2018-11-22T19:35:00Z"/>
        </w:rPr>
      </w:pPr>
      <w:del w:id="6055" w:author="phuong vu" w:date="2018-11-22T19:35:00Z">
        <w:r w:rsidRPr="008904F6" w:rsidDel="00D37715">
          <w:rPr>
            <w:b/>
          </w:rPr>
          <w:delText>PRODUCT (#</w:delText>
        </w:r>
        <w:r w:rsidRPr="008904F6" w:rsidDel="00D37715">
          <w:rPr>
            <w:u w:val="single"/>
          </w:rPr>
          <w:delText>ID</w:delText>
        </w:r>
        <w:r w:rsidDel="00D37715">
          <w:delText xml:space="preserve">, PRODUC_NAME, SHORT_DESC, </w:delText>
        </w:r>
        <w:r w:rsidRPr="008904F6" w:rsidDel="00D37715">
          <w:rPr>
            <w:i/>
          </w:rPr>
          <w:delText>PRODUCT_AVATAR</w:delText>
        </w:r>
        <w:r w:rsidDel="00D37715">
          <w:delText xml:space="preserve">, STATUS, </w:delText>
        </w:r>
        <w:r w:rsidRPr="008904F6" w:rsidDel="00D37715">
          <w:rPr>
            <w:i/>
          </w:rPr>
          <w:delText>PRODUCT_TYPE_ID</w:delText>
        </w:r>
        <w:r w:rsidRPr="008904F6" w:rsidDel="00D37715">
          <w:rPr>
            <w:b/>
          </w:rPr>
          <w:delText>)</w:delText>
        </w:r>
      </w:del>
    </w:p>
    <w:p w14:paraId="67151E43" w14:textId="7B6B5893" w:rsidR="00C51F17" w:rsidRPr="008904F6" w:rsidDel="00D37715" w:rsidRDefault="00C51F17" w:rsidP="008904F6">
      <w:pPr>
        <w:pStyle w:val="ListParagraph"/>
        <w:numPr>
          <w:ilvl w:val="0"/>
          <w:numId w:val="49"/>
        </w:numPr>
        <w:jc w:val="left"/>
        <w:rPr>
          <w:del w:id="6056" w:author="phuong vu" w:date="2018-11-22T19:35:00Z"/>
          <w:lang w:val="fr-FR"/>
        </w:rPr>
      </w:pPr>
      <w:del w:id="6057" w:author="phuong vu" w:date="2018-11-22T19:35:00Z">
        <w:r w:rsidRPr="008904F6" w:rsidDel="00D37715">
          <w:rPr>
            <w:b/>
            <w:lang w:val="fr-FR"/>
          </w:rPr>
          <w:delText xml:space="preserve">SERVICE_TYPE </w:delText>
        </w:r>
        <w:r w:rsidRPr="008904F6" w:rsidDel="00D37715">
          <w:rPr>
            <w:lang w:val="fr-FR"/>
          </w:rPr>
          <w:delText>(#</w:delText>
        </w:r>
        <w:r w:rsidRPr="008904F6" w:rsidDel="00D37715">
          <w:rPr>
            <w:u w:val="single"/>
            <w:lang w:val="fr-FR"/>
          </w:rPr>
          <w:delText>ID</w:delText>
        </w:r>
        <w:r w:rsidRPr="008904F6" w:rsidDel="00D37715">
          <w:rPr>
            <w:lang w:val="fr-FR"/>
          </w:rPr>
          <w:delText xml:space="preserve">, SERVICE_TYPE_NAME, SERVICE_TYPE_DESC, STATUS, </w:delText>
        </w:r>
        <w:r w:rsidRPr="008904F6" w:rsidDel="00D37715">
          <w:rPr>
            <w:i/>
            <w:lang w:val="fr-FR"/>
          </w:rPr>
          <w:delText>SERVICE_TYPE_AVATAR</w:delText>
        </w:r>
        <w:r w:rsidRPr="008904F6" w:rsidDel="00D37715">
          <w:rPr>
            <w:lang w:val="fr-FR"/>
          </w:rPr>
          <w:delText>)</w:delText>
        </w:r>
      </w:del>
    </w:p>
    <w:p w14:paraId="3036D1BF" w14:textId="0A2B1F0E" w:rsidR="00C51F17" w:rsidRPr="008904F6" w:rsidDel="00D37715" w:rsidRDefault="00C51F17" w:rsidP="008904F6">
      <w:pPr>
        <w:pStyle w:val="ListParagraph"/>
        <w:numPr>
          <w:ilvl w:val="0"/>
          <w:numId w:val="49"/>
        </w:numPr>
        <w:jc w:val="left"/>
        <w:rPr>
          <w:del w:id="6058" w:author="phuong vu" w:date="2018-11-22T19:35:00Z"/>
          <w:lang w:val="fr-FR"/>
        </w:rPr>
      </w:pPr>
      <w:del w:id="6059" w:author="phuong vu" w:date="2018-11-22T19:35:00Z">
        <w:r w:rsidRPr="008904F6" w:rsidDel="00D37715">
          <w:rPr>
            <w:b/>
            <w:lang w:val="fr-FR"/>
          </w:rPr>
          <w:delText>SERVICE_TYPE_BRANCH</w:delText>
        </w:r>
        <w:r w:rsidRPr="008904F6" w:rsidDel="00D37715">
          <w:rPr>
            <w:lang w:val="fr-FR"/>
          </w:rPr>
          <w:delText xml:space="preserve"> (</w:delText>
        </w:r>
        <w:r w:rsidRPr="008904F6" w:rsidDel="00D37715">
          <w:rPr>
            <w:u w:val="single"/>
            <w:lang w:val="fr-FR"/>
          </w:rPr>
          <w:delText>#ID,</w:delText>
        </w:r>
        <w:r w:rsidR="00AE5480" w:rsidRPr="008904F6" w:rsidDel="00D37715">
          <w:rPr>
            <w:lang w:val="en-US"/>
          </w:rPr>
          <w:delText xml:space="preserve"> </w:delText>
        </w:r>
        <w:r w:rsidRPr="008904F6" w:rsidDel="00D37715">
          <w:rPr>
            <w:u w:val="single"/>
            <w:lang w:val="fr-FR"/>
          </w:rPr>
          <w:delText>#SERVICE_TYPE_ID</w:delText>
        </w:r>
        <w:r w:rsidDel="00D37715">
          <w:delText xml:space="preserve">, </w:delText>
        </w:r>
        <w:r w:rsidRPr="008904F6" w:rsidDel="00D37715">
          <w:rPr>
            <w:u w:val="single"/>
          </w:rPr>
          <w:delText>#BRANCH_ID</w:delText>
        </w:r>
        <w:r w:rsidDel="00D37715">
          <w:delText>, STATUS</w:delText>
        </w:r>
        <w:r w:rsidRPr="008904F6" w:rsidDel="00D37715">
          <w:rPr>
            <w:lang w:val="fr-FR"/>
          </w:rPr>
          <w:delText>)</w:delText>
        </w:r>
      </w:del>
    </w:p>
    <w:p w14:paraId="42196B52" w14:textId="63EE7D9A" w:rsidR="00C51F17" w:rsidRPr="00E02EEE" w:rsidDel="00D37715" w:rsidRDefault="00C51F17" w:rsidP="008904F6">
      <w:pPr>
        <w:pStyle w:val="ListParagraph"/>
        <w:numPr>
          <w:ilvl w:val="0"/>
          <w:numId w:val="49"/>
        </w:numPr>
        <w:jc w:val="left"/>
        <w:rPr>
          <w:del w:id="6060" w:author="phuong vu" w:date="2018-11-22T19:35:00Z"/>
        </w:rPr>
      </w:pPr>
      <w:del w:id="6061" w:author="phuong vu" w:date="2018-11-22T19:35:00Z">
        <w:r w:rsidRPr="008904F6" w:rsidDel="00D37715">
          <w:rPr>
            <w:b/>
            <w:lang w:val="fr-FR"/>
          </w:rPr>
          <w:delText>POST</w:delText>
        </w:r>
        <w:r w:rsidRPr="008904F6" w:rsidDel="00D37715">
          <w:rPr>
            <w:lang w:val="fr-FR"/>
          </w:rPr>
          <w:delText xml:space="preserve"> (</w:delText>
        </w:r>
        <w:r w:rsidRPr="008904F6" w:rsidDel="00D37715">
          <w:rPr>
            <w:u w:val="single"/>
            <w:lang w:val="fr-FR"/>
          </w:rPr>
          <w:delText>#ID</w:delText>
        </w:r>
        <w:r w:rsidDel="00D37715">
          <w:delText>, HEADLINE, BODY, HEADER_IMAGE_FILE)</w:delText>
        </w:r>
      </w:del>
    </w:p>
    <w:p w14:paraId="643707F2" w14:textId="2167B431" w:rsidR="00C51F17" w:rsidRPr="008904F6" w:rsidDel="00D37715" w:rsidRDefault="00C51F17" w:rsidP="008904F6">
      <w:pPr>
        <w:pStyle w:val="ListParagraph"/>
        <w:numPr>
          <w:ilvl w:val="0"/>
          <w:numId w:val="49"/>
        </w:numPr>
        <w:jc w:val="left"/>
        <w:rPr>
          <w:del w:id="6062" w:author="phuong vu" w:date="2018-11-22T19:35:00Z"/>
          <w:lang w:val="fr-FR"/>
        </w:rPr>
      </w:pPr>
      <w:del w:id="6063" w:author="phuong vu" w:date="2018-11-22T19:35:00Z">
        <w:r w:rsidRPr="008904F6" w:rsidDel="00D37715">
          <w:rPr>
            <w:b/>
            <w:lang w:val="fr-FR"/>
          </w:rPr>
          <w:delText>TIME_SCHEDULE</w:delText>
        </w:r>
        <w:r w:rsidRPr="008904F6" w:rsidDel="00D37715">
          <w:rPr>
            <w:lang w:val="fr-FR"/>
          </w:rPr>
          <w:delText xml:space="preserve"> (</w:delText>
        </w:r>
        <w:r w:rsidRPr="008904F6" w:rsidDel="00D37715">
          <w:rPr>
            <w:u w:val="single"/>
            <w:lang w:val="fr-FR"/>
          </w:rPr>
          <w:delText>#ID</w:delText>
        </w:r>
        <w:r w:rsidDel="00D37715">
          <w:delText>, TIME_SCHEDULE_NO, TIME_START, TIME_END, STATUS</w:delText>
        </w:r>
        <w:r w:rsidRPr="008904F6" w:rsidDel="00D37715">
          <w:rPr>
            <w:lang w:val="fr-FR"/>
          </w:rPr>
          <w:delText>)</w:delText>
        </w:r>
      </w:del>
    </w:p>
    <w:p w14:paraId="2E38C2FB" w14:textId="2D249FC1" w:rsidR="00C51F17" w:rsidRPr="00751AC2" w:rsidDel="00D37715" w:rsidRDefault="00C51F17" w:rsidP="008904F6">
      <w:pPr>
        <w:pStyle w:val="ListParagraph"/>
        <w:numPr>
          <w:ilvl w:val="0"/>
          <w:numId w:val="49"/>
        </w:numPr>
        <w:jc w:val="left"/>
        <w:rPr>
          <w:del w:id="6064" w:author="phuong vu" w:date="2018-11-22T19:35:00Z"/>
        </w:rPr>
      </w:pPr>
      <w:del w:id="6065" w:author="phuong vu" w:date="2018-11-22T19:35:00Z">
        <w:r w:rsidRPr="008904F6" w:rsidDel="00D37715">
          <w:rPr>
            <w:b/>
          </w:rPr>
          <w:delText xml:space="preserve">LABEL </w:delText>
        </w:r>
        <w:r w:rsidRPr="00751AC2" w:rsidDel="00D37715">
          <w:delText>(</w:delText>
        </w:r>
        <w:r w:rsidRPr="008904F6" w:rsidDel="00D37715">
          <w:rPr>
            <w:u w:val="single"/>
          </w:rPr>
          <w:delText>#ID</w:delText>
        </w:r>
        <w:r w:rsidDel="00D37715">
          <w:delText>, LABEL_NAME, STATUS</w:delText>
        </w:r>
        <w:r w:rsidRPr="00751AC2" w:rsidDel="00D37715">
          <w:delText>)</w:delText>
        </w:r>
      </w:del>
    </w:p>
    <w:p w14:paraId="529CD885" w14:textId="120ED4FC" w:rsidR="00C51F17" w:rsidRPr="00751AC2" w:rsidDel="00D37715" w:rsidRDefault="00C51F17" w:rsidP="008904F6">
      <w:pPr>
        <w:pStyle w:val="ListParagraph"/>
        <w:numPr>
          <w:ilvl w:val="0"/>
          <w:numId w:val="49"/>
        </w:numPr>
        <w:jc w:val="left"/>
        <w:rPr>
          <w:del w:id="6066" w:author="phuong vu" w:date="2018-11-22T19:35:00Z"/>
        </w:rPr>
      </w:pPr>
      <w:del w:id="6067" w:author="phuong vu" w:date="2018-11-22T19:35:00Z">
        <w:r w:rsidRPr="008904F6" w:rsidDel="00D37715">
          <w:rPr>
            <w:b/>
          </w:rPr>
          <w:delText xml:space="preserve">UNIT </w:delText>
        </w:r>
        <w:r w:rsidRPr="00751AC2" w:rsidDel="00D37715">
          <w:delText>(</w:delText>
        </w:r>
        <w:r w:rsidDel="00D37715">
          <w:delText>#</w:delText>
        </w:r>
        <w:r w:rsidRPr="008904F6" w:rsidDel="00D37715">
          <w:rPr>
            <w:u w:val="single"/>
          </w:rPr>
          <w:delText>ID</w:delText>
        </w:r>
        <w:r w:rsidRPr="00751AC2" w:rsidDel="00D37715">
          <w:delText xml:space="preserve">, </w:delText>
        </w:r>
        <w:r w:rsidDel="00D37715">
          <w:delText>UNIT_NAME, STATUS</w:delText>
        </w:r>
        <w:r w:rsidRPr="00751AC2" w:rsidDel="00D37715">
          <w:delText>)</w:delText>
        </w:r>
      </w:del>
    </w:p>
    <w:p w14:paraId="662B4F24" w14:textId="75EB0830" w:rsidR="00C51F17" w:rsidRPr="008904F6" w:rsidDel="00D37715" w:rsidRDefault="00C51F17" w:rsidP="008904F6">
      <w:pPr>
        <w:pStyle w:val="ListParagraph"/>
        <w:numPr>
          <w:ilvl w:val="0"/>
          <w:numId w:val="49"/>
        </w:numPr>
        <w:jc w:val="left"/>
        <w:rPr>
          <w:del w:id="6068" w:author="phuong vu" w:date="2018-11-22T19:35:00Z"/>
          <w:lang w:val="fr-FR"/>
        </w:rPr>
      </w:pPr>
      <w:del w:id="6069" w:author="phuong vu" w:date="2018-11-22T19:35:00Z">
        <w:r w:rsidRPr="008904F6" w:rsidDel="00D37715">
          <w:rPr>
            <w:b/>
            <w:lang w:val="fr-FR"/>
          </w:rPr>
          <w:delText xml:space="preserve">MATERIAL </w:delText>
        </w:r>
        <w:r w:rsidRPr="008904F6" w:rsidDel="00D37715">
          <w:rPr>
            <w:lang w:val="fr-FR"/>
          </w:rPr>
          <w:delText>(#</w:delText>
        </w:r>
        <w:r w:rsidRPr="008904F6" w:rsidDel="00D37715">
          <w:rPr>
            <w:u w:val="single"/>
            <w:lang w:val="fr-FR"/>
          </w:rPr>
          <w:delText>ID</w:delText>
        </w:r>
        <w:r w:rsidRPr="008904F6" w:rsidDel="00D37715">
          <w:rPr>
            <w:lang w:val="fr-FR"/>
          </w:rPr>
          <w:delText>, MATERIAL_NAME, STATUS)</w:delText>
        </w:r>
      </w:del>
    </w:p>
    <w:p w14:paraId="2687F657" w14:textId="23D3C66F" w:rsidR="00C51F17" w:rsidRPr="008904F6" w:rsidDel="00D37715" w:rsidRDefault="00C51F17" w:rsidP="008904F6">
      <w:pPr>
        <w:pStyle w:val="ListParagraph"/>
        <w:numPr>
          <w:ilvl w:val="0"/>
          <w:numId w:val="49"/>
        </w:numPr>
        <w:jc w:val="left"/>
        <w:rPr>
          <w:del w:id="6070" w:author="phuong vu" w:date="2018-11-22T19:35:00Z"/>
          <w:lang w:val="fr-FR"/>
        </w:rPr>
      </w:pPr>
      <w:del w:id="6071" w:author="phuong vu" w:date="2018-11-22T19:35:00Z">
        <w:r w:rsidRPr="008904F6" w:rsidDel="00D37715">
          <w:rPr>
            <w:b/>
            <w:lang w:val="fr-FR"/>
          </w:rPr>
          <w:delText xml:space="preserve">COLOR_GROUP </w:delText>
        </w:r>
        <w:r w:rsidRPr="008904F6" w:rsidDel="00D37715">
          <w:rPr>
            <w:lang w:val="fr-FR"/>
          </w:rPr>
          <w:delText>(#</w:delText>
        </w:r>
        <w:r w:rsidRPr="008904F6" w:rsidDel="00D37715">
          <w:rPr>
            <w:u w:val="single"/>
            <w:lang w:val="fr-FR"/>
          </w:rPr>
          <w:delText>ID</w:delText>
        </w:r>
        <w:r w:rsidRPr="008904F6" w:rsidDel="00D37715">
          <w:rPr>
            <w:lang w:val="fr-FR"/>
          </w:rPr>
          <w:delText>, COLOR_GROUP_NAME, STATUS)</w:delText>
        </w:r>
      </w:del>
    </w:p>
    <w:p w14:paraId="49022E6A" w14:textId="62DAAA6A" w:rsidR="00C51F17" w:rsidRPr="008904F6" w:rsidDel="00D37715" w:rsidRDefault="00C51F17" w:rsidP="008904F6">
      <w:pPr>
        <w:pStyle w:val="ListParagraph"/>
        <w:numPr>
          <w:ilvl w:val="0"/>
          <w:numId w:val="49"/>
        </w:numPr>
        <w:jc w:val="left"/>
        <w:rPr>
          <w:del w:id="6072" w:author="phuong vu" w:date="2018-11-22T19:35:00Z"/>
          <w:lang w:val="fr-FR"/>
        </w:rPr>
      </w:pPr>
      <w:del w:id="6073" w:author="phuong vu" w:date="2018-11-22T19:35:00Z">
        <w:r w:rsidRPr="008904F6" w:rsidDel="00D37715">
          <w:rPr>
            <w:b/>
            <w:lang w:val="fr-FR"/>
          </w:rPr>
          <w:delText xml:space="preserve">COLOR </w:delText>
        </w:r>
        <w:r w:rsidRPr="008904F6" w:rsidDel="00D37715">
          <w:rPr>
            <w:lang w:val="fr-FR"/>
          </w:rPr>
          <w:delText>(#</w:delText>
        </w:r>
        <w:r w:rsidRPr="008904F6" w:rsidDel="00D37715">
          <w:rPr>
            <w:u w:val="single"/>
            <w:lang w:val="fr-FR"/>
          </w:rPr>
          <w:delText>ID</w:delText>
        </w:r>
        <w:r w:rsidRPr="008904F6" w:rsidDel="00D37715">
          <w:rPr>
            <w:lang w:val="fr-FR"/>
          </w:rPr>
          <w:delText>, COLOR_NAME, COLOR_GROUP_ID, STATUS)</w:delText>
        </w:r>
      </w:del>
    </w:p>
    <w:p w14:paraId="73BB64EF" w14:textId="5F8593B9" w:rsidR="00C51F17" w:rsidRPr="00751AC2" w:rsidDel="00D37715" w:rsidRDefault="00C51F17" w:rsidP="008904F6">
      <w:pPr>
        <w:pStyle w:val="ListParagraph"/>
        <w:numPr>
          <w:ilvl w:val="0"/>
          <w:numId w:val="49"/>
        </w:numPr>
        <w:jc w:val="left"/>
        <w:rPr>
          <w:del w:id="6074" w:author="phuong vu" w:date="2018-11-22T19:35:00Z"/>
        </w:rPr>
      </w:pPr>
      <w:del w:id="6075" w:author="phuong vu" w:date="2018-11-22T19:35:00Z">
        <w:r w:rsidRPr="008904F6" w:rsidDel="00D37715">
          <w:rPr>
            <w:b/>
          </w:rPr>
          <w:delText xml:space="preserve">CUSTOMER_ORDER </w:delText>
        </w:r>
        <w:r w:rsidRPr="00751AC2" w:rsidDel="00D37715">
          <w:delText>(</w:delText>
        </w:r>
        <w:r w:rsidDel="00D37715">
          <w:delText>#</w:delText>
        </w:r>
        <w:r w:rsidRPr="008904F6" w:rsidDel="00D37715">
          <w:rPr>
            <w:u w:val="single"/>
          </w:rPr>
          <w:delText>ID</w:delText>
        </w:r>
        <w:r w:rsidRPr="00751AC2" w:rsidDel="00D37715">
          <w:delText xml:space="preserve">, </w:delText>
        </w:r>
        <w:r w:rsidRPr="008904F6" w:rsidDel="00D37715">
          <w:rPr>
            <w:i/>
          </w:rPr>
          <w:delText xml:space="preserve">CUSTOMER_ID, BRANCH_ID, PICK_UP_TIME_ID, DELIVERY_TIME_ID, </w:delText>
        </w:r>
        <w:r w:rsidDel="00D37715">
          <w:delText>PICK_UP_DATE, DELIVERY_DATE, PICK_UP_PLACE, DELIVERY_PLACE</w:delText>
        </w:r>
        <w:r w:rsidRPr="00751AC2" w:rsidDel="00D37715">
          <w:delText xml:space="preserve">, </w:delText>
        </w:r>
        <w:r w:rsidRPr="008904F6" w:rsidDel="00D37715">
          <w:rPr>
            <w:i/>
          </w:rPr>
          <w:delText xml:space="preserve">CREATE_DATE, </w:delText>
        </w:r>
        <w:r w:rsidDel="00D37715">
          <w:delText>STATUS</w:delText>
        </w:r>
        <w:r w:rsidRPr="00751AC2" w:rsidDel="00D37715">
          <w:delText>)</w:delText>
        </w:r>
      </w:del>
    </w:p>
    <w:p w14:paraId="771C0926" w14:textId="6E2F0AEC" w:rsidR="00C51F17" w:rsidRPr="00751AC2" w:rsidDel="00D37715" w:rsidRDefault="00C51F17" w:rsidP="008904F6">
      <w:pPr>
        <w:pStyle w:val="ListParagraph"/>
        <w:numPr>
          <w:ilvl w:val="0"/>
          <w:numId w:val="49"/>
        </w:numPr>
        <w:jc w:val="left"/>
        <w:rPr>
          <w:del w:id="6076" w:author="phuong vu" w:date="2018-11-22T19:35:00Z"/>
        </w:rPr>
      </w:pPr>
      <w:del w:id="6077" w:author="phuong vu" w:date="2018-11-22T19:35:00Z">
        <w:r w:rsidRPr="008904F6" w:rsidDel="00D37715">
          <w:rPr>
            <w:b/>
          </w:rPr>
          <w:delText>CUSTOMER</w:delText>
        </w:r>
        <w:r w:rsidRPr="00751AC2" w:rsidDel="00D37715">
          <w:delText xml:space="preserve"> (</w:delText>
        </w:r>
        <w:r w:rsidDel="00D37715">
          <w:delText>#</w:delText>
        </w:r>
        <w:r w:rsidRPr="008904F6" w:rsidDel="00D37715">
          <w:rPr>
            <w:u w:val="single"/>
          </w:rPr>
          <w:delText>ID</w:delText>
        </w:r>
        <w:r w:rsidRPr="00751AC2" w:rsidDel="00D37715">
          <w:delText xml:space="preserve">, </w:delText>
        </w:r>
        <w:r w:rsidDel="00D37715">
          <w:delText xml:space="preserve">FULL_NAME, EMAIL, PASSWORD, GENDER, ADDRESS, PHONE, STATUS, </w:delText>
        </w:r>
        <w:r w:rsidRPr="008904F6" w:rsidDel="00D37715">
          <w:rPr>
            <w:i/>
          </w:rPr>
          <w:delText>CUSTOMER_AVATAR</w:delText>
        </w:r>
        <w:r w:rsidRPr="00751AC2" w:rsidDel="00D37715">
          <w:delText>)</w:delText>
        </w:r>
      </w:del>
    </w:p>
    <w:p w14:paraId="0997FF67" w14:textId="6D6B0D34" w:rsidR="00C51F17" w:rsidRPr="00751AC2" w:rsidDel="00D37715" w:rsidRDefault="00C51F17" w:rsidP="008904F6">
      <w:pPr>
        <w:pStyle w:val="ListParagraph"/>
        <w:numPr>
          <w:ilvl w:val="0"/>
          <w:numId w:val="49"/>
        </w:numPr>
        <w:jc w:val="left"/>
        <w:rPr>
          <w:del w:id="6078" w:author="phuong vu" w:date="2018-11-22T19:35:00Z"/>
        </w:rPr>
      </w:pPr>
      <w:del w:id="6079" w:author="phuong vu" w:date="2018-11-22T19:35:00Z">
        <w:r w:rsidRPr="008904F6" w:rsidDel="00D37715">
          <w:rPr>
            <w:b/>
          </w:rPr>
          <w:delText xml:space="preserve">ORDER_DETAIL </w:delText>
        </w:r>
        <w:r w:rsidRPr="00751AC2" w:rsidDel="00D37715">
          <w:delText>(</w:delText>
        </w:r>
        <w:r w:rsidRPr="008904F6" w:rsidDel="00D37715">
          <w:rPr>
            <w:u w:val="single"/>
          </w:rPr>
          <w:delText>#ID</w:delText>
        </w:r>
        <w:r w:rsidDel="00D37715">
          <w:delText xml:space="preserve">, </w:delText>
        </w:r>
        <w:r w:rsidRPr="008904F6" w:rsidDel="00D37715">
          <w:rPr>
            <w:i/>
          </w:rPr>
          <w:delText>ORDER_ID, SERVICE_TYPE_ID, UNIT_IDD, LABEL_ID, COLOR_ID, PRODUCT_ID, MATERIAL_ID, UNIT_PRICE,</w:delText>
        </w:r>
        <w:r w:rsidDel="00D37715">
          <w:delText xml:space="preserve"> AMOUNT, NOTE, STATUS</w:delText>
        </w:r>
        <w:r w:rsidRPr="008904F6" w:rsidDel="00D37715">
          <w:rPr>
            <w:u w:val="single"/>
          </w:rPr>
          <w:delText>)</w:delText>
        </w:r>
      </w:del>
    </w:p>
    <w:p w14:paraId="272DCAFE" w14:textId="4F9FF3D1" w:rsidR="00C51F17" w:rsidRPr="00751AC2" w:rsidDel="00D37715" w:rsidRDefault="00C51F17" w:rsidP="008904F6">
      <w:pPr>
        <w:pStyle w:val="ListParagraph"/>
        <w:numPr>
          <w:ilvl w:val="0"/>
          <w:numId w:val="49"/>
        </w:numPr>
        <w:jc w:val="left"/>
        <w:rPr>
          <w:del w:id="6080" w:author="phuong vu" w:date="2018-11-22T19:35:00Z"/>
        </w:rPr>
      </w:pPr>
      <w:del w:id="6081" w:author="phuong vu" w:date="2018-11-22T19:35:00Z">
        <w:r w:rsidRPr="008904F6" w:rsidDel="00D37715">
          <w:rPr>
            <w:b/>
          </w:rPr>
          <w:delText xml:space="preserve">UNIT_PRICE </w:delText>
        </w:r>
        <w:r w:rsidRPr="00751AC2" w:rsidDel="00D37715">
          <w:delText>(</w:delText>
        </w:r>
        <w:r w:rsidDel="00D37715">
          <w:delText>#</w:delText>
        </w:r>
        <w:r w:rsidRPr="008904F6" w:rsidDel="00D37715">
          <w:rPr>
            <w:u w:val="single"/>
          </w:rPr>
          <w:delText>ID</w:delText>
        </w:r>
        <w:r w:rsidRPr="00751AC2" w:rsidDel="00D37715">
          <w:delText xml:space="preserve">, </w:delText>
        </w:r>
        <w:r w:rsidDel="00D37715">
          <w:delText>#</w:delText>
        </w:r>
        <w:r w:rsidRPr="008904F6" w:rsidDel="00D37715">
          <w:rPr>
            <w:u w:val="single"/>
          </w:rPr>
          <w:delText>PRODUCT_ID</w:delText>
        </w:r>
        <w:r w:rsidRPr="00751AC2" w:rsidDel="00D37715">
          <w:delText xml:space="preserve">, </w:delText>
        </w:r>
        <w:r w:rsidDel="00D37715">
          <w:delText>#</w:delText>
        </w:r>
        <w:r w:rsidRPr="008904F6" w:rsidDel="00D37715">
          <w:rPr>
            <w:u w:val="single"/>
          </w:rPr>
          <w:delText>SERVICE_TYPE_ID</w:delText>
        </w:r>
        <w:r w:rsidRPr="00751AC2" w:rsidDel="00D37715">
          <w:delText>,</w:delText>
        </w:r>
        <w:r w:rsidDel="00D37715">
          <w:delText xml:space="preserve"> #</w:delText>
        </w:r>
        <w:r w:rsidRPr="008904F6" w:rsidDel="00D37715">
          <w:rPr>
            <w:u w:val="single"/>
          </w:rPr>
          <w:delText>UNIT_ID</w:delText>
        </w:r>
        <w:r w:rsidDel="00D37715">
          <w:delText xml:space="preserve">, </w:delText>
        </w:r>
        <w:r w:rsidRPr="00751AC2" w:rsidDel="00D37715">
          <w:delText xml:space="preserve">APPLY_DATE, </w:delText>
        </w:r>
        <w:r w:rsidDel="00D37715">
          <w:delText>PRICE, STATUS</w:delText>
        </w:r>
        <w:r w:rsidRPr="00751AC2" w:rsidDel="00D37715">
          <w:delText>)</w:delText>
        </w:r>
      </w:del>
    </w:p>
    <w:p w14:paraId="22D12B12" w14:textId="2DFD7EA2" w:rsidR="00C51F17" w:rsidRPr="00751AC2" w:rsidDel="00D37715" w:rsidRDefault="00C51F17" w:rsidP="008904F6">
      <w:pPr>
        <w:pStyle w:val="ListParagraph"/>
        <w:numPr>
          <w:ilvl w:val="0"/>
          <w:numId w:val="49"/>
        </w:numPr>
        <w:jc w:val="left"/>
        <w:rPr>
          <w:del w:id="6082" w:author="phuong vu" w:date="2018-11-22T19:35:00Z"/>
        </w:rPr>
      </w:pPr>
      <w:del w:id="6083" w:author="phuong vu" w:date="2018-11-22T19:35:00Z">
        <w:r w:rsidRPr="008904F6" w:rsidDel="00D37715">
          <w:rPr>
            <w:b/>
          </w:rPr>
          <w:delText xml:space="preserve">BILL </w:delText>
        </w:r>
        <w:r w:rsidRPr="00751AC2" w:rsidDel="00D37715">
          <w:delText>(</w:delText>
        </w:r>
        <w:r w:rsidRPr="008904F6" w:rsidDel="00D37715">
          <w:rPr>
            <w:u w:val="single"/>
          </w:rPr>
          <w:delText xml:space="preserve">#ID, </w:delText>
        </w:r>
        <w:r w:rsidRPr="008904F6" w:rsidDel="00D37715">
          <w:rPr>
            <w:i/>
          </w:rPr>
          <w:delText>RECEIPT_ID</w:delText>
        </w:r>
        <w:r w:rsidRPr="00751AC2" w:rsidDel="00D37715">
          <w:delText xml:space="preserve">, </w:delText>
        </w:r>
        <w:r w:rsidRPr="008904F6" w:rsidDel="00D37715">
          <w:rPr>
            <w:i/>
          </w:rPr>
          <w:delText>CREATE_BY</w:delText>
        </w:r>
        <w:r w:rsidRPr="00751AC2" w:rsidDel="00D37715">
          <w:delText>,</w:delText>
        </w:r>
        <w:r w:rsidDel="00D37715">
          <w:delText xml:space="preserve"> </w:delText>
        </w:r>
        <w:r w:rsidRPr="008904F6" w:rsidDel="00D37715">
          <w:rPr>
            <w:i/>
          </w:rPr>
          <w:delText>CREATE_DATE</w:delText>
        </w:r>
        <w:r w:rsidDel="00D37715">
          <w:delText>, STATUS</w:delText>
        </w:r>
        <w:r w:rsidRPr="00751AC2" w:rsidDel="00D37715">
          <w:delText>)</w:delText>
        </w:r>
      </w:del>
    </w:p>
    <w:p w14:paraId="4D6E1F3D" w14:textId="2D04A093" w:rsidR="00C51F17" w:rsidRPr="00751AC2" w:rsidDel="00D37715" w:rsidRDefault="00C51F17" w:rsidP="008904F6">
      <w:pPr>
        <w:pStyle w:val="ListParagraph"/>
        <w:numPr>
          <w:ilvl w:val="0"/>
          <w:numId w:val="49"/>
        </w:numPr>
        <w:jc w:val="left"/>
        <w:rPr>
          <w:del w:id="6084" w:author="phuong vu" w:date="2018-11-22T19:35:00Z"/>
        </w:rPr>
      </w:pPr>
      <w:del w:id="6085" w:author="phuong vu" w:date="2018-11-22T19:35:00Z">
        <w:r w:rsidRPr="008904F6" w:rsidDel="00D37715">
          <w:rPr>
            <w:b/>
          </w:rPr>
          <w:delText xml:space="preserve">BIL_DETAIL </w:delText>
        </w:r>
        <w:r w:rsidRPr="00751AC2" w:rsidDel="00D37715">
          <w:delText>(</w:delText>
        </w:r>
        <w:r w:rsidRPr="008904F6" w:rsidDel="00D37715">
          <w:rPr>
            <w:u w:val="single"/>
          </w:rPr>
          <w:delText>#ID</w:delText>
        </w:r>
        <w:r w:rsidDel="00D37715">
          <w:delText xml:space="preserve">, BILL_ID, </w:delText>
        </w:r>
        <w:r w:rsidRPr="008904F6" w:rsidDel="00D37715">
          <w:rPr>
            <w:i/>
          </w:rPr>
          <w:delText xml:space="preserve">SERVICE_TYPE_ID, UNIT_IDD, LABEL_ID, COLOR_ID, PRODUCT_ID, MATERIAL_ID, UNIT_PRICE, </w:delText>
        </w:r>
        <w:r w:rsidDel="00D37715">
          <w:delText>AMOUNT, STATUS</w:delText>
        </w:r>
        <w:r w:rsidRPr="00751AC2" w:rsidDel="00D37715">
          <w:delText>)</w:delText>
        </w:r>
      </w:del>
    </w:p>
    <w:p w14:paraId="14B14EDD" w14:textId="092D5195" w:rsidR="00C51F17" w:rsidRPr="00751AC2" w:rsidDel="00D37715" w:rsidRDefault="00C51F17" w:rsidP="008904F6">
      <w:pPr>
        <w:pStyle w:val="ListParagraph"/>
        <w:numPr>
          <w:ilvl w:val="0"/>
          <w:numId w:val="49"/>
        </w:numPr>
        <w:jc w:val="left"/>
        <w:rPr>
          <w:del w:id="6086" w:author="phuong vu" w:date="2018-11-22T19:35:00Z"/>
        </w:rPr>
      </w:pPr>
      <w:del w:id="6087" w:author="phuong vu" w:date="2018-11-22T19:35:00Z">
        <w:r w:rsidRPr="008904F6" w:rsidDel="00D37715">
          <w:rPr>
            <w:b/>
          </w:rPr>
          <w:delText xml:space="preserve">RECEIPT </w:delText>
        </w:r>
        <w:r w:rsidRPr="00751AC2" w:rsidDel="00D37715">
          <w:delText>(</w:delText>
        </w:r>
        <w:r w:rsidRPr="008904F6" w:rsidDel="00D37715">
          <w:rPr>
            <w:u w:val="single"/>
          </w:rPr>
          <w:delText>#ID, ORDER_ID</w:delText>
        </w:r>
        <w:r w:rsidDel="00D37715">
          <w:delText xml:space="preserve">, PICK_UP_TIME, DELIVERY_TIME, PICK_UP_DATE, DELIVERY_DATE, PICK_UP_PLACE, DELIVERY_PLACE, </w:delText>
        </w:r>
        <w:r w:rsidRPr="008904F6" w:rsidDel="00D37715">
          <w:rPr>
            <w:i/>
          </w:rPr>
          <w:delText>STAFF_PICK_UP, STAFF_DELIVERY</w:delText>
        </w:r>
        <w:r w:rsidRPr="00751AC2" w:rsidDel="00D37715">
          <w:delText>)</w:delText>
        </w:r>
      </w:del>
    </w:p>
    <w:p w14:paraId="712B36BE" w14:textId="167990B1" w:rsidR="00C51F17" w:rsidRPr="00751AC2" w:rsidDel="00D37715" w:rsidRDefault="00C51F17" w:rsidP="008904F6">
      <w:pPr>
        <w:pStyle w:val="ListParagraph"/>
        <w:numPr>
          <w:ilvl w:val="0"/>
          <w:numId w:val="49"/>
        </w:numPr>
        <w:jc w:val="left"/>
        <w:rPr>
          <w:del w:id="6088" w:author="phuong vu" w:date="2018-11-22T19:35:00Z"/>
        </w:rPr>
      </w:pPr>
      <w:del w:id="6089" w:author="phuong vu" w:date="2018-11-22T19:35:00Z">
        <w:r w:rsidRPr="008904F6" w:rsidDel="00D37715">
          <w:rPr>
            <w:b/>
          </w:rPr>
          <w:delText xml:space="preserve">RECEIPT_DETAIL </w:delText>
        </w:r>
        <w:r w:rsidRPr="00751AC2" w:rsidDel="00D37715">
          <w:delText>(</w:delText>
        </w:r>
        <w:r w:rsidRPr="008904F6" w:rsidDel="00D37715">
          <w:rPr>
            <w:u w:val="single"/>
          </w:rPr>
          <w:delText>#ID</w:delText>
        </w:r>
        <w:r w:rsidDel="00D37715">
          <w:delText xml:space="preserve">, </w:delText>
        </w:r>
        <w:r w:rsidRPr="008904F6" w:rsidDel="00D37715">
          <w:rPr>
            <w:i/>
          </w:rPr>
          <w:delText>RECEIPT_ID</w:delText>
        </w:r>
        <w:r w:rsidDel="00D37715">
          <w:delText xml:space="preserve">, </w:delText>
        </w:r>
        <w:r w:rsidRPr="008904F6" w:rsidDel="00D37715">
          <w:rPr>
            <w:i/>
          </w:rPr>
          <w:delText xml:space="preserve">SERVICE_TYPE_ID, UNIT_IDD, LABEL_ID, COLOR_ID, PRODUCT_ID, MATERIAL_ID, UNIT_PRICE, </w:delText>
        </w:r>
        <w:r w:rsidDel="00D37715">
          <w:delText>AMOUNT, STATUS</w:delText>
        </w:r>
        <w:r w:rsidRPr="00751AC2" w:rsidDel="00D37715">
          <w:delText>)</w:delText>
        </w:r>
      </w:del>
    </w:p>
    <w:p w14:paraId="21E01BA6" w14:textId="7A3FCDC5" w:rsidR="00C51F17" w:rsidRPr="008904F6" w:rsidDel="00D37715" w:rsidRDefault="00C51F17" w:rsidP="008904F6">
      <w:pPr>
        <w:pStyle w:val="ListParagraph"/>
        <w:numPr>
          <w:ilvl w:val="0"/>
          <w:numId w:val="49"/>
        </w:numPr>
        <w:jc w:val="left"/>
        <w:rPr>
          <w:del w:id="6090" w:author="phuong vu" w:date="2018-11-22T19:35:00Z"/>
          <w:i/>
        </w:rPr>
      </w:pPr>
      <w:del w:id="6091" w:author="phuong vu" w:date="2018-11-22T19:35:00Z">
        <w:r w:rsidRPr="008904F6" w:rsidDel="00D37715">
          <w:rPr>
            <w:b/>
          </w:rPr>
          <w:delText xml:space="preserve">STAFF </w:delText>
        </w:r>
        <w:r w:rsidRPr="00751AC2" w:rsidDel="00D37715">
          <w:delText>(</w:delText>
        </w:r>
        <w:r w:rsidDel="00D37715">
          <w:delText>#</w:delText>
        </w:r>
        <w:r w:rsidRPr="008904F6" w:rsidDel="00D37715">
          <w:rPr>
            <w:u w:val="single"/>
          </w:rPr>
          <w:delText>ID</w:delText>
        </w:r>
        <w:r w:rsidRPr="00751AC2" w:rsidDel="00D37715">
          <w:delText xml:space="preserve">, </w:delText>
        </w:r>
        <w:r w:rsidDel="00D37715">
          <w:delText xml:space="preserve">FULL_NAME, EMAIL, PASSWORD, GENDER, ADDRESS, PHONE, STATUS, </w:delText>
        </w:r>
        <w:r w:rsidRPr="008904F6" w:rsidDel="00D37715">
          <w:rPr>
            <w:i/>
          </w:rPr>
          <w:delText>STAFF_AVATAR, STAFF_TYPE_ID</w:delText>
        </w:r>
        <w:r w:rsidRPr="00751AC2" w:rsidDel="00D37715">
          <w:delText>)</w:delText>
        </w:r>
      </w:del>
    </w:p>
    <w:p w14:paraId="2D917643" w14:textId="3AD42D17" w:rsidR="00C51F17" w:rsidRPr="00751AC2" w:rsidDel="00D37715" w:rsidRDefault="00C51F17" w:rsidP="008904F6">
      <w:pPr>
        <w:pStyle w:val="ListParagraph"/>
        <w:numPr>
          <w:ilvl w:val="0"/>
          <w:numId w:val="49"/>
        </w:numPr>
        <w:jc w:val="left"/>
        <w:rPr>
          <w:del w:id="6092" w:author="phuong vu" w:date="2018-11-22T19:35:00Z"/>
        </w:rPr>
      </w:pPr>
      <w:del w:id="6093" w:author="phuong vu" w:date="2018-11-22T19:35:00Z">
        <w:r w:rsidRPr="008904F6" w:rsidDel="00D37715">
          <w:rPr>
            <w:b/>
          </w:rPr>
          <w:delText xml:space="preserve">STAFF_TYPE </w:delText>
        </w:r>
        <w:r w:rsidRPr="00751AC2" w:rsidDel="00D37715">
          <w:delText>(</w:delText>
        </w:r>
        <w:r w:rsidRPr="008904F6" w:rsidDel="00D37715">
          <w:rPr>
            <w:u w:val="single"/>
          </w:rPr>
          <w:delText>#ID</w:delText>
        </w:r>
        <w:r w:rsidDel="00D37715">
          <w:delText>, STAFF_TYPE_NAME, STAFF_TYPE_CODE, STATUS</w:delText>
        </w:r>
        <w:r w:rsidRPr="00751AC2" w:rsidDel="00D37715">
          <w:delText>)</w:delText>
        </w:r>
      </w:del>
    </w:p>
    <w:p w14:paraId="4072C2B4" w14:textId="09FE4863" w:rsidR="00C51F17" w:rsidRPr="00751AC2" w:rsidDel="00D37715" w:rsidRDefault="00C51F17" w:rsidP="008904F6">
      <w:pPr>
        <w:pStyle w:val="ListParagraph"/>
        <w:numPr>
          <w:ilvl w:val="0"/>
          <w:numId w:val="49"/>
        </w:numPr>
        <w:jc w:val="left"/>
        <w:rPr>
          <w:del w:id="6094" w:author="phuong vu" w:date="2018-11-22T19:35:00Z"/>
        </w:rPr>
      </w:pPr>
      <w:del w:id="6095" w:author="phuong vu" w:date="2018-11-22T19:35:00Z">
        <w:r w:rsidRPr="008904F6" w:rsidDel="00D37715">
          <w:rPr>
            <w:b/>
          </w:rPr>
          <w:delText xml:space="preserve">BRANCH </w:delText>
        </w:r>
        <w:r w:rsidRPr="00751AC2" w:rsidDel="00D37715">
          <w:delText>(</w:delText>
        </w:r>
        <w:r w:rsidRPr="008904F6" w:rsidDel="00D37715">
          <w:rPr>
            <w:u w:val="single"/>
          </w:rPr>
          <w:delText>#ID</w:delText>
        </w:r>
        <w:r w:rsidDel="00D37715">
          <w:delText xml:space="preserve">, BRANCH_NAME, ADDRESS, </w:delText>
        </w:r>
        <w:r w:rsidRPr="008904F6" w:rsidDel="00D37715">
          <w:rPr>
            <w:i/>
          </w:rPr>
          <w:delText>BRANCH_AVATAR</w:delText>
        </w:r>
        <w:r w:rsidDel="00D37715">
          <w:delText>, LATIDUTE, LONGTIDUTE, STATUS</w:delText>
        </w:r>
        <w:r w:rsidRPr="00751AC2" w:rsidDel="00D37715">
          <w:delText>)</w:delText>
        </w:r>
      </w:del>
    </w:p>
    <w:p w14:paraId="0DA44F7B" w14:textId="4F6CB27A" w:rsidR="00C51F17" w:rsidRPr="00751AC2" w:rsidDel="00D37715" w:rsidRDefault="00C51F17" w:rsidP="008904F6">
      <w:pPr>
        <w:pStyle w:val="ListParagraph"/>
        <w:numPr>
          <w:ilvl w:val="0"/>
          <w:numId w:val="49"/>
        </w:numPr>
        <w:jc w:val="left"/>
        <w:rPr>
          <w:del w:id="6096" w:author="phuong vu" w:date="2018-11-22T19:35:00Z"/>
        </w:rPr>
      </w:pPr>
      <w:del w:id="6097" w:author="phuong vu" w:date="2018-11-22T19:35:00Z">
        <w:r w:rsidRPr="008904F6" w:rsidDel="00D37715">
          <w:rPr>
            <w:b/>
          </w:rPr>
          <w:delText xml:space="preserve">PROMOTION </w:delText>
        </w:r>
        <w:r w:rsidRPr="00751AC2" w:rsidDel="00D37715">
          <w:delText>(</w:delText>
        </w:r>
        <w:r w:rsidRPr="008904F6" w:rsidDel="00D37715">
          <w:rPr>
            <w:u w:val="single"/>
          </w:rPr>
          <w:delText>#ID</w:delText>
        </w:r>
        <w:r w:rsidDel="00D37715">
          <w:delText>, PROMOTION_NAME, SALE, DATE_START, DATE_END, PROMOTION_CODE, STATUS</w:delText>
        </w:r>
        <w:r w:rsidRPr="00751AC2" w:rsidDel="00D37715">
          <w:delText>)</w:delText>
        </w:r>
      </w:del>
    </w:p>
    <w:p w14:paraId="7389DE39" w14:textId="2928972A" w:rsidR="00C51F17" w:rsidRPr="00751AC2" w:rsidDel="00D37715" w:rsidRDefault="00C51F17" w:rsidP="008904F6">
      <w:pPr>
        <w:pStyle w:val="ListParagraph"/>
        <w:numPr>
          <w:ilvl w:val="0"/>
          <w:numId w:val="49"/>
        </w:numPr>
        <w:jc w:val="left"/>
        <w:rPr>
          <w:del w:id="6098" w:author="phuong vu" w:date="2018-11-22T19:35:00Z"/>
        </w:rPr>
      </w:pPr>
      <w:del w:id="6099" w:author="phuong vu" w:date="2018-11-22T19:35:00Z">
        <w:r w:rsidRPr="008904F6" w:rsidDel="00D37715">
          <w:rPr>
            <w:b/>
          </w:rPr>
          <w:delText xml:space="preserve">PROMOTION_BRANCH </w:delText>
        </w:r>
        <w:r w:rsidRPr="00751AC2" w:rsidDel="00D37715">
          <w:delText>(</w:delText>
        </w:r>
        <w:r w:rsidRPr="008904F6" w:rsidDel="00D37715">
          <w:rPr>
            <w:u w:val="single"/>
          </w:rPr>
          <w:delText>#ID</w:delText>
        </w:r>
        <w:r w:rsidDel="00D37715">
          <w:delText>, #</w:delText>
        </w:r>
        <w:r w:rsidRPr="008904F6" w:rsidDel="00D37715">
          <w:rPr>
            <w:u w:val="single"/>
          </w:rPr>
          <w:delText>PROMOTION_ID</w:delText>
        </w:r>
        <w:r w:rsidRPr="00751AC2" w:rsidDel="00D37715">
          <w:delText xml:space="preserve">, </w:delText>
        </w:r>
        <w:r w:rsidRPr="008904F6" w:rsidDel="00D37715">
          <w:rPr>
            <w:u w:val="single"/>
          </w:rPr>
          <w:delText>#BRANCH_ID</w:delText>
        </w:r>
        <w:r w:rsidDel="00D37715">
          <w:delText>, STATUS</w:delText>
        </w:r>
        <w:r w:rsidRPr="00751AC2" w:rsidDel="00D37715">
          <w:delText>)</w:delText>
        </w:r>
      </w:del>
    </w:p>
    <w:p w14:paraId="0B1F27EC" w14:textId="6C9D1D38" w:rsidR="00C51F17" w:rsidRPr="00751AC2" w:rsidDel="00D37715" w:rsidRDefault="00C51F17" w:rsidP="008904F6">
      <w:pPr>
        <w:pStyle w:val="ListParagraph"/>
        <w:numPr>
          <w:ilvl w:val="0"/>
          <w:numId w:val="49"/>
        </w:numPr>
        <w:jc w:val="left"/>
        <w:rPr>
          <w:del w:id="6100" w:author="phuong vu" w:date="2018-11-22T19:35:00Z"/>
        </w:rPr>
      </w:pPr>
      <w:del w:id="6101" w:author="phuong vu" w:date="2018-11-22T19:35:00Z">
        <w:r w:rsidRPr="008904F6" w:rsidDel="00D37715">
          <w:rPr>
            <w:b/>
          </w:rPr>
          <w:delText xml:space="preserve">WASHING_MACHINE </w:delText>
        </w:r>
        <w:r w:rsidRPr="00751AC2" w:rsidDel="00D37715">
          <w:delText>(</w:delText>
        </w:r>
        <w:r w:rsidRPr="008904F6" w:rsidDel="00D37715">
          <w:rPr>
            <w:u w:val="single"/>
          </w:rPr>
          <w:delText>#ID</w:delText>
        </w:r>
        <w:r w:rsidDel="00D37715">
          <w:delText>,</w:delText>
        </w:r>
        <w:r w:rsidRPr="008904F6" w:rsidDel="00D37715">
          <w:rPr>
            <w:i/>
          </w:rPr>
          <w:delText xml:space="preserve"> BRANCH_ID</w:delText>
        </w:r>
        <w:r w:rsidDel="00D37715">
          <w:delText>, BOUGHT_DATE, CAPACITY, WASHER_CODE</w:delText>
        </w:r>
        <w:r w:rsidRPr="00751AC2" w:rsidDel="00D37715">
          <w:delText>, STATUS)</w:delText>
        </w:r>
      </w:del>
    </w:p>
    <w:p w14:paraId="454B3BE9" w14:textId="5BE0C3C4" w:rsidR="00C51F17" w:rsidDel="00D37715" w:rsidRDefault="00C51F17" w:rsidP="008904F6">
      <w:pPr>
        <w:pStyle w:val="ListParagraph"/>
        <w:numPr>
          <w:ilvl w:val="0"/>
          <w:numId w:val="49"/>
        </w:numPr>
        <w:jc w:val="left"/>
        <w:rPr>
          <w:del w:id="6102" w:author="phuong vu" w:date="2018-11-22T19:35:00Z"/>
        </w:rPr>
      </w:pPr>
      <w:del w:id="6103" w:author="phuong vu" w:date="2018-11-22T19:35:00Z">
        <w:r w:rsidRPr="008904F6" w:rsidDel="00D37715">
          <w:rPr>
            <w:b/>
          </w:rPr>
          <w:delText xml:space="preserve">WASH_BAG </w:delText>
        </w:r>
        <w:r w:rsidRPr="00751AC2" w:rsidDel="00D37715">
          <w:delText>(</w:delText>
        </w:r>
        <w:r w:rsidRPr="008904F6" w:rsidDel="00D37715">
          <w:rPr>
            <w:u w:val="single"/>
          </w:rPr>
          <w:delText>#ID</w:delText>
        </w:r>
        <w:r w:rsidDel="00D37715">
          <w:delText>, WASH_BAG_NAME, RECEIPT_ID, STATUS</w:delText>
        </w:r>
        <w:r w:rsidRPr="00751AC2" w:rsidDel="00D37715">
          <w:delText>)</w:delText>
        </w:r>
      </w:del>
    </w:p>
    <w:p w14:paraId="724635CE" w14:textId="4F841AD5" w:rsidR="00C51F17" w:rsidRPr="00751AC2" w:rsidDel="00D37715" w:rsidRDefault="00C51F17" w:rsidP="008904F6">
      <w:pPr>
        <w:pStyle w:val="ListParagraph"/>
        <w:numPr>
          <w:ilvl w:val="0"/>
          <w:numId w:val="49"/>
        </w:numPr>
        <w:jc w:val="left"/>
        <w:rPr>
          <w:del w:id="6104" w:author="phuong vu" w:date="2018-11-22T19:35:00Z"/>
        </w:rPr>
      </w:pPr>
      <w:del w:id="6105" w:author="phuong vu" w:date="2018-11-22T19:35:00Z">
        <w:r w:rsidRPr="008904F6" w:rsidDel="00D37715">
          <w:rPr>
            <w:b/>
          </w:rPr>
          <w:delText xml:space="preserve">WASH_BAG_DETAIL </w:delText>
        </w:r>
        <w:r w:rsidRPr="00751AC2" w:rsidDel="00D37715">
          <w:delText>(</w:delText>
        </w:r>
        <w:r w:rsidRPr="008904F6" w:rsidDel="00D37715">
          <w:rPr>
            <w:u w:val="single"/>
          </w:rPr>
          <w:delText>#ID</w:delText>
        </w:r>
        <w:r w:rsidDel="00D37715">
          <w:delText xml:space="preserve">, </w:delText>
        </w:r>
        <w:r w:rsidRPr="008904F6" w:rsidDel="00D37715">
          <w:rPr>
            <w:i/>
          </w:rPr>
          <w:delText>WASH_BAG_ID</w:delText>
        </w:r>
        <w:r w:rsidDel="00D37715">
          <w:delText xml:space="preserve">, </w:delText>
        </w:r>
        <w:r w:rsidRPr="008904F6" w:rsidDel="00D37715">
          <w:rPr>
            <w:i/>
          </w:rPr>
          <w:delText xml:space="preserve">SERVICE_TYPE_ID, UNIT_IDD, LABEL_ID, COLOR_ID, PRODUCT_ID, MATERIAL_ID, </w:delText>
        </w:r>
        <w:r w:rsidDel="00D37715">
          <w:delText>AMOUNT, STATUS</w:delText>
        </w:r>
        <w:r w:rsidRPr="00751AC2" w:rsidDel="00D37715">
          <w:delText>)</w:delText>
        </w:r>
      </w:del>
    </w:p>
    <w:p w14:paraId="0A8B09B7" w14:textId="2C1346D4" w:rsidR="00C51F17" w:rsidDel="00D37715" w:rsidRDefault="00C51F17" w:rsidP="008904F6">
      <w:pPr>
        <w:pStyle w:val="ListParagraph"/>
        <w:numPr>
          <w:ilvl w:val="0"/>
          <w:numId w:val="49"/>
        </w:numPr>
        <w:jc w:val="left"/>
        <w:rPr>
          <w:del w:id="6106" w:author="phuong vu" w:date="2018-11-22T19:35:00Z"/>
        </w:rPr>
      </w:pPr>
      <w:del w:id="6107" w:author="phuong vu" w:date="2018-11-22T19:35:00Z">
        <w:r w:rsidRPr="008904F6" w:rsidDel="00D37715">
          <w:rPr>
            <w:b/>
          </w:rPr>
          <w:delText xml:space="preserve">WASH </w:delText>
        </w:r>
        <w:r w:rsidRPr="00751AC2" w:rsidDel="00D37715">
          <w:delText>(</w:delText>
        </w:r>
        <w:r w:rsidRPr="008904F6" w:rsidDel="00D37715">
          <w:rPr>
            <w:u w:val="single"/>
          </w:rPr>
          <w:delText>#ID</w:delText>
        </w:r>
        <w:r w:rsidRPr="00751AC2" w:rsidDel="00D37715">
          <w:delText>,</w:delText>
        </w:r>
        <w:r w:rsidDel="00D37715">
          <w:delText xml:space="preserve"> </w:delText>
        </w:r>
        <w:r w:rsidRPr="008904F6" w:rsidDel="00D37715">
          <w:rPr>
            <w:i/>
          </w:rPr>
          <w:delText xml:space="preserve">WASH_BAG_ID, WASHING_MACHINE_ID, </w:delText>
        </w:r>
        <w:r w:rsidDel="00D37715">
          <w:delText>SN, STATUS</w:delText>
        </w:r>
        <w:r w:rsidRPr="00751AC2" w:rsidDel="00D37715">
          <w:delText>)</w:delText>
        </w:r>
      </w:del>
    </w:p>
    <w:p w14:paraId="57EE0DE9" w14:textId="6379F9E7" w:rsidR="00297E5D" w:rsidRPr="00297E5D" w:rsidRDefault="00C51F17">
      <w:pPr>
        <w:jc w:val="left"/>
        <w:rPr>
          <w:b/>
          <w:lang w:val="en-US"/>
          <w:rPrChange w:id="6108" w:author="phuong vu" w:date="2018-11-15T18:16:00Z">
            <w:rPr/>
          </w:rPrChange>
        </w:rPr>
        <w:pPrChange w:id="6109" w:author="phuong vu" w:date="2018-11-15T18:16:00Z">
          <w:pPr>
            <w:pStyle w:val="ListParagraph"/>
            <w:numPr>
              <w:numId w:val="49"/>
            </w:numPr>
            <w:ind w:left="1080" w:hanging="360"/>
            <w:jc w:val="left"/>
          </w:pPr>
        </w:pPrChange>
      </w:pPr>
      <w:bookmarkStart w:id="6110" w:name="_Ref530069275"/>
      <w:del w:id="6111" w:author="phuong vu" w:date="2018-11-22T19:35:00Z">
        <w:r w:rsidRPr="008904F6" w:rsidDel="00D37715">
          <w:rPr>
            <w:b/>
          </w:rPr>
          <w:delText>TASK</w:delText>
        </w:r>
        <w:r w:rsidDel="00D37715">
          <w:delText xml:space="preserve"> (</w:delText>
        </w:r>
        <w:r w:rsidRPr="008904F6" w:rsidDel="00D37715">
          <w:rPr>
            <w:u w:val="single"/>
          </w:rPr>
          <w:delText>#ID</w:delText>
        </w:r>
        <w:r w:rsidDel="00D37715">
          <w:delText xml:space="preserve">, TASK_TYPE, </w:delText>
        </w:r>
        <w:r w:rsidRPr="008904F6" w:rsidDel="00D37715">
          <w:rPr>
            <w:i/>
          </w:rPr>
          <w:delText xml:space="preserve">CURRENT_STAFF, PREVIOUS_STAFF, CUSTOMER_ORDER, RECEIPT, BRANCH_ID, </w:delText>
        </w:r>
        <w:r w:rsidDel="00D37715">
          <w:delText>PREVIOUS_STATUS, CURRENT_STATUS, PREVIOUS_TASK)</w:delText>
        </w:r>
      </w:del>
      <w:bookmarkEnd w:id="6110"/>
    </w:p>
    <w:p w14:paraId="0F39B32F" w14:textId="77777777" w:rsidR="00C51F17" w:rsidRPr="00751AC2" w:rsidRDefault="00C51F17" w:rsidP="00C51F17"/>
    <w:p w14:paraId="339BB943" w14:textId="77777777" w:rsidR="00C51F17" w:rsidRPr="00751AC2" w:rsidRDefault="00C51F17" w:rsidP="00C51F17"/>
    <w:p w14:paraId="781F191A" w14:textId="77777777" w:rsidR="00C51F17" w:rsidRPr="00751AC2" w:rsidRDefault="00C51F17" w:rsidP="00C51F17"/>
    <w:p w14:paraId="5C12EB83" w14:textId="77777777" w:rsidR="00C51F17" w:rsidRPr="00751AC2" w:rsidRDefault="00C51F17" w:rsidP="00C51F17"/>
    <w:p w14:paraId="0032DDA9" w14:textId="05F2065F" w:rsidR="00C51F17" w:rsidRPr="00751AC2" w:rsidDel="009F57D7" w:rsidRDefault="00C51F17">
      <w:pPr>
        <w:pStyle w:val="Style1"/>
        <w:rPr>
          <w:del w:id="6112" w:author="phuong vu" w:date="2018-11-15T18:18:00Z"/>
        </w:rPr>
        <w:pPrChange w:id="6113" w:author="phuong vu" w:date="2018-11-22T13:55:00Z">
          <w:pPr/>
        </w:pPrChange>
      </w:pPr>
      <w:r w:rsidRPr="008904F6">
        <w:rPr>
          <w:strike/>
        </w:rPr>
        <w:br w:type="page"/>
      </w:r>
      <w:bookmarkStart w:id="6114" w:name="_Hlk530052769"/>
      <w:del w:id="6115" w:author="phuong vu" w:date="2018-11-15T18:18:00Z">
        <w:r w:rsidRPr="008904F6" w:rsidDel="009F57D7">
          <w:lastRenderedPageBreak/>
          <w:delText>DATE</w:delText>
        </w:r>
        <w:r w:rsidRPr="00751AC2" w:rsidDel="009F57D7">
          <w:delText>(</w:delText>
        </w:r>
        <w:r w:rsidRPr="008904F6" w:rsidDel="009F57D7">
          <w:rPr>
            <w:u w:val="single"/>
          </w:rPr>
          <w:delText>DATE_AD</w:delText>
        </w:r>
        <w:r w:rsidRPr="00751AC2" w:rsidDel="009F57D7">
          <w:delText>)</w:delText>
        </w:r>
      </w:del>
    </w:p>
    <w:p w14:paraId="3A6E5065" w14:textId="37EADEC9" w:rsidR="00C51F17" w:rsidRPr="00751AC2" w:rsidDel="009F57D7" w:rsidRDefault="00C51F17">
      <w:pPr>
        <w:pStyle w:val="Style1"/>
        <w:rPr>
          <w:del w:id="6116" w:author="phuong vu" w:date="2018-11-15T18:18:00Z"/>
        </w:rPr>
        <w:pPrChange w:id="6117" w:author="phuong vu" w:date="2018-11-22T13:55:00Z">
          <w:pPr>
            <w:pStyle w:val="ListParagraph"/>
            <w:numPr>
              <w:numId w:val="44"/>
            </w:numPr>
            <w:ind w:hanging="360"/>
          </w:pPr>
        </w:pPrChange>
      </w:pPr>
      <w:del w:id="6118" w:author="phuong vu" w:date="2018-11-15T18:18:00Z">
        <w:r w:rsidRPr="008904F6" w:rsidDel="009F57D7">
          <w:delText xml:space="preserve">PRODUCT_TYPE </w:delText>
        </w:r>
        <w:r w:rsidRPr="00751AC2" w:rsidDel="009F57D7">
          <w:delText>(</w:delText>
        </w:r>
        <w:r w:rsidDel="009F57D7">
          <w:delText>#</w:delText>
        </w:r>
        <w:r w:rsidRPr="008904F6" w:rsidDel="009F57D7">
          <w:rPr>
            <w:u w:val="single"/>
          </w:rPr>
          <w:delText>ID</w:delText>
        </w:r>
        <w:r w:rsidRPr="00751AC2" w:rsidDel="009F57D7">
          <w:delText>, PRODUCT_TYPE_NAME, STATUS)</w:delText>
        </w:r>
      </w:del>
    </w:p>
    <w:p w14:paraId="350F0EC8" w14:textId="2584E3F6" w:rsidR="00C51F17" w:rsidRPr="00751AC2" w:rsidDel="009F57D7" w:rsidRDefault="00C51F17">
      <w:pPr>
        <w:pStyle w:val="Style1"/>
        <w:rPr>
          <w:del w:id="6119" w:author="phuong vu" w:date="2018-11-15T18:18:00Z"/>
        </w:rPr>
        <w:pPrChange w:id="6120" w:author="phuong vu" w:date="2018-11-22T13:55:00Z">
          <w:pPr>
            <w:pStyle w:val="ListParagraph"/>
            <w:numPr>
              <w:numId w:val="44"/>
            </w:numPr>
            <w:ind w:hanging="360"/>
          </w:pPr>
        </w:pPrChange>
      </w:pPr>
      <w:del w:id="6121" w:author="phuong vu" w:date="2018-11-15T18:18:00Z">
        <w:r w:rsidRPr="008904F6" w:rsidDel="009F57D7">
          <w:delText>PRODUCT (#</w:delText>
        </w:r>
        <w:r w:rsidRPr="008904F6" w:rsidDel="009F57D7">
          <w:rPr>
            <w:u w:val="single"/>
          </w:rPr>
          <w:delText>ID</w:delText>
        </w:r>
        <w:r w:rsidDel="009F57D7">
          <w:delText xml:space="preserve">, PRODUC_NAME, SHORT_DESC, </w:delText>
        </w:r>
        <w:r w:rsidRPr="008904F6" w:rsidDel="009F57D7">
          <w:rPr>
            <w:i/>
          </w:rPr>
          <w:delText>PRODUCT_AVATAR</w:delText>
        </w:r>
        <w:r w:rsidDel="009F57D7">
          <w:delText xml:space="preserve">, STATUS, </w:delText>
        </w:r>
        <w:r w:rsidRPr="008904F6" w:rsidDel="009F57D7">
          <w:rPr>
            <w:i/>
          </w:rPr>
          <w:delText>PRODUCT_TYPE_ID</w:delText>
        </w:r>
        <w:r w:rsidRPr="008904F6" w:rsidDel="009F57D7">
          <w:delText>)</w:delText>
        </w:r>
      </w:del>
    </w:p>
    <w:p w14:paraId="1DB6D996" w14:textId="49468C93" w:rsidR="00C51F17" w:rsidRPr="008904F6" w:rsidDel="009F57D7" w:rsidRDefault="00C51F17">
      <w:pPr>
        <w:pStyle w:val="Style1"/>
        <w:rPr>
          <w:del w:id="6122" w:author="phuong vu" w:date="2018-11-15T18:18:00Z"/>
          <w:lang w:val="fr-FR"/>
        </w:rPr>
        <w:pPrChange w:id="6123" w:author="phuong vu" w:date="2018-11-22T13:55:00Z">
          <w:pPr>
            <w:pStyle w:val="ListParagraph"/>
            <w:numPr>
              <w:numId w:val="44"/>
            </w:numPr>
            <w:ind w:hanging="360"/>
          </w:pPr>
        </w:pPrChange>
      </w:pPr>
      <w:del w:id="6124" w:author="phuong vu" w:date="2018-11-15T18:18:00Z">
        <w:r w:rsidRPr="008904F6" w:rsidDel="009F57D7">
          <w:rPr>
            <w:lang w:val="fr-FR"/>
          </w:rPr>
          <w:delText>SERVICE_TYPE (#</w:delText>
        </w:r>
        <w:r w:rsidRPr="008904F6" w:rsidDel="009F57D7">
          <w:rPr>
            <w:u w:val="single"/>
            <w:lang w:val="fr-FR"/>
          </w:rPr>
          <w:delText>ID</w:delText>
        </w:r>
        <w:r w:rsidRPr="008904F6" w:rsidDel="009F57D7">
          <w:rPr>
            <w:lang w:val="fr-FR"/>
          </w:rPr>
          <w:delText xml:space="preserve">, SERVICE_TYPE_NAME, SERVICE_TYPE_DESC, STATUS, </w:delText>
        </w:r>
        <w:r w:rsidRPr="008904F6" w:rsidDel="009F57D7">
          <w:rPr>
            <w:i/>
            <w:lang w:val="fr-FR"/>
          </w:rPr>
          <w:delText>SERVICE_TYPE_AVATAR</w:delText>
        </w:r>
        <w:r w:rsidRPr="008904F6" w:rsidDel="009F57D7">
          <w:rPr>
            <w:lang w:val="fr-FR"/>
          </w:rPr>
          <w:delText>)</w:delText>
        </w:r>
      </w:del>
    </w:p>
    <w:p w14:paraId="0AC61B8C" w14:textId="0FAFF626" w:rsidR="00C51F17" w:rsidRPr="008904F6" w:rsidDel="009F57D7" w:rsidRDefault="00C51F17">
      <w:pPr>
        <w:pStyle w:val="Style1"/>
        <w:rPr>
          <w:del w:id="6125" w:author="phuong vu" w:date="2018-11-15T18:18:00Z"/>
          <w:lang w:val="fr-FR"/>
        </w:rPr>
        <w:pPrChange w:id="6126" w:author="phuong vu" w:date="2018-11-22T13:55:00Z">
          <w:pPr>
            <w:pStyle w:val="ListParagraph"/>
            <w:numPr>
              <w:numId w:val="44"/>
            </w:numPr>
            <w:ind w:hanging="360"/>
          </w:pPr>
        </w:pPrChange>
      </w:pPr>
      <w:del w:id="6127" w:author="phuong vu" w:date="2018-11-15T18:18:00Z">
        <w:r w:rsidRPr="008904F6" w:rsidDel="009F57D7">
          <w:rPr>
            <w:lang w:val="fr-FR"/>
          </w:rPr>
          <w:delText>SERVICE_TYPE_BRANCH (</w:delText>
        </w:r>
        <w:r w:rsidRPr="008904F6" w:rsidDel="009F57D7">
          <w:rPr>
            <w:u w:val="single"/>
            <w:lang w:val="fr-FR"/>
          </w:rPr>
          <w:delText>#ID, #SERVICE_TYPE_ID</w:delText>
        </w:r>
        <w:r w:rsidDel="009F57D7">
          <w:delText xml:space="preserve">, </w:delText>
        </w:r>
        <w:r w:rsidRPr="008904F6" w:rsidDel="009F57D7">
          <w:rPr>
            <w:u w:val="single"/>
          </w:rPr>
          <w:delText>#BRANCH_ID</w:delText>
        </w:r>
        <w:r w:rsidDel="009F57D7">
          <w:delText>, STATUS</w:delText>
        </w:r>
        <w:r w:rsidRPr="008904F6" w:rsidDel="009F57D7">
          <w:rPr>
            <w:lang w:val="fr-FR"/>
          </w:rPr>
          <w:delText>)</w:delText>
        </w:r>
      </w:del>
    </w:p>
    <w:p w14:paraId="6D1B8B58" w14:textId="72B10FF1" w:rsidR="00C51F17" w:rsidRPr="00E02EEE" w:rsidDel="009F57D7" w:rsidRDefault="00C51F17">
      <w:pPr>
        <w:pStyle w:val="Style1"/>
        <w:rPr>
          <w:del w:id="6128" w:author="phuong vu" w:date="2018-11-15T18:18:00Z"/>
        </w:rPr>
        <w:pPrChange w:id="6129" w:author="phuong vu" w:date="2018-11-22T13:55:00Z">
          <w:pPr>
            <w:pStyle w:val="ListParagraph"/>
            <w:numPr>
              <w:numId w:val="44"/>
            </w:numPr>
            <w:ind w:hanging="360"/>
          </w:pPr>
        </w:pPrChange>
      </w:pPr>
      <w:del w:id="6130" w:author="phuong vu" w:date="2018-11-15T18:18:00Z">
        <w:r w:rsidRPr="008904F6" w:rsidDel="009F57D7">
          <w:rPr>
            <w:lang w:val="fr-FR"/>
          </w:rPr>
          <w:delText>POST (</w:delText>
        </w:r>
        <w:r w:rsidRPr="008904F6" w:rsidDel="009F57D7">
          <w:rPr>
            <w:u w:val="single"/>
            <w:lang w:val="fr-FR"/>
          </w:rPr>
          <w:delText>#ID</w:delText>
        </w:r>
        <w:r w:rsidDel="009F57D7">
          <w:delText>, HEADLINE, BODY, HEADER_IMAGE_FILE)</w:delText>
        </w:r>
      </w:del>
    </w:p>
    <w:p w14:paraId="54BDA5BB" w14:textId="6FE15013" w:rsidR="00C51F17" w:rsidRPr="008904F6" w:rsidDel="009F57D7" w:rsidRDefault="00C51F17">
      <w:pPr>
        <w:pStyle w:val="Style1"/>
        <w:rPr>
          <w:del w:id="6131" w:author="phuong vu" w:date="2018-11-15T18:18:00Z"/>
          <w:lang w:val="fr-FR"/>
        </w:rPr>
        <w:pPrChange w:id="6132" w:author="phuong vu" w:date="2018-11-22T13:55:00Z">
          <w:pPr>
            <w:pStyle w:val="ListParagraph"/>
            <w:numPr>
              <w:numId w:val="44"/>
            </w:numPr>
            <w:ind w:hanging="360"/>
          </w:pPr>
        </w:pPrChange>
      </w:pPr>
      <w:del w:id="6133" w:author="phuong vu" w:date="2018-11-15T18:18:00Z">
        <w:r w:rsidRPr="008904F6" w:rsidDel="009F57D7">
          <w:rPr>
            <w:lang w:val="fr-FR"/>
          </w:rPr>
          <w:delText>TIME_SCHEDULE (</w:delText>
        </w:r>
        <w:r w:rsidRPr="008904F6" w:rsidDel="009F57D7">
          <w:rPr>
            <w:u w:val="single"/>
            <w:lang w:val="fr-FR"/>
          </w:rPr>
          <w:delText>#ID</w:delText>
        </w:r>
        <w:r w:rsidDel="009F57D7">
          <w:delText>, TIME_SCHEDULE_NO, TIME_START, TIME_END, STATUS</w:delText>
        </w:r>
        <w:r w:rsidRPr="008904F6" w:rsidDel="009F57D7">
          <w:rPr>
            <w:lang w:val="fr-FR"/>
          </w:rPr>
          <w:delText>)</w:delText>
        </w:r>
      </w:del>
    </w:p>
    <w:p w14:paraId="0A8BCD08" w14:textId="741327DE" w:rsidR="00C51F17" w:rsidRPr="00751AC2" w:rsidDel="009F57D7" w:rsidRDefault="00C51F17">
      <w:pPr>
        <w:pStyle w:val="Style1"/>
        <w:rPr>
          <w:del w:id="6134" w:author="phuong vu" w:date="2018-11-15T18:18:00Z"/>
        </w:rPr>
        <w:pPrChange w:id="6135" w:author="phuong vu" w:date="2018-11-22T13:55:00Z">
          <w:pPr>
            <w:pStyle w:val="ListParagraph"/>
            <w:numPr>
              <w:numId w:val="44"/>
            </w:numPr>
            <w:ind w:hanging="360"/>
          </w:pPr>
        </w:pPrChange>
      </w:pPr>
      <w:del w:id="6136" w:author="phuong vu" w:date="2018-11-15T18:18:00Z">
        <w:r w:rsidRPr="008904F6" w:rsidDel="009F57D7">
          <w:delText xml:space="preserve">LABEL </w:delText>
        </w:r>
        <w:r w:rsidRPr="00751AC2" w:rsidDel="009F57D7">
          <w:delText>(</w:delText>
        </w:r>
        <w:r w:rsidRPr="008904F6" w:rsidDel="009F57D7">
          <w:rPr>
            <w:u w:val="single"/>
          </w:rPr>
          <w:delText>#ID</w:delText>
        </w:r>
        <w:r w:rsidDel="009F57D7">
          <w:delText>, LABEL_NAME, STATUS</w:delText>
        </w:r>
        <w:r w:rsidRPr="00751AC2" w:rsidDel="009F57D7">
          <w:delText>)</w:delText>
        </w:r>
      </w:del>
    </w:p>
    <w:p w14:paraId="30455412" w14:textId="6D323A20" w:rsidR="00C51F17" w:rsidRPr="00751AC2" w:rsidDel="009F57D7" w:rsidRDefault="00C51F17">
      <w:pPr>
        <w:pStyle w:val="Style1"/>
        <w:rPr>
          <w:del w:id="6137" w:author="phuong vu" w:date="2018-11-15T18:18:00Z"/>
        </w:rPr>
        <w:pPrChange w:id="6138" w:author="phuong vu" w:date="2018-11-22T13:55:00Z">
          <w:pPr>
            <w:pStyle w:val="ListParagraph"/>
            <w:numPr>
              <w:numId w:val="44"/>
            </w:numPr>
            <w:ind w:hanging="360"/>
          </w:pPr>
        </w:pPrChange>
      </w:pPr>
      <w:del w:id="6139" w:author="phuong vu" w:date="2018-11-15T18:18:00Z">
        <w:r w:rsidRPr="008904F6" w:rsidDel="009F57D7">
          <w:delText xml:space="preserve">UNIT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UNIT_NAME, STATUS</w:delText>
        </w:r>
        <w:r w:rsidRPr="00751AC2" w:rsidDel="009F57D7">
          <w:delText>)</w:delText>
        </w:r>
      </w:del>
    </w:p>
    <w:p w14:paraId="6EB6F7CD" w14:textId="0C11DC10" w:rsidR="00C51F17" w:rsidRPr="008904F6" w:rsidDel="009F57D7" w:rsidRDefault="00C51F17">
      <w:pPr>
        <w:pStyle w:val="Style1"/>
        <w:rPr>
          <w:del w:id="6140" w:author="phuong vu" w:date="2018-11-15T18:18:00Z"/>
          <w:lang w:val="fr-FR"/>
        </w:rPr>
        <w:pPrChange w:id="6141" w:author="phuong vu" w:date="2018-11-22T13:55:00Z">
          <w:pPr>
            <w:pStyle w:val="ListParagraph"/>
            <w:numPr>
              <w:numId w:val="44"/>
            </w:numPr>
            <w:ind w:hanging="360"/>
          </w:pPr>
        </w:pPrChange>
      </w:pPr>
      <w:del w:id="6142" w:author="phuong vu" w:date="2018-11-15T18:18:00Z">
        <w:r w:rsidRPr="008904F6" w:rsidDel="009F57D7">
          <w:rPr>
            <w:lang w:val="fr-FR"/>
          </w:rPr>
          <w:delText>MATERIAL (#</w:delText>
        </w:r>
        <w:r w:rsidRPr="008904F6" w:rsidDel="009F57D7">
          <w:rPr>
            <w:u w:val="single"/>
            <w:lang w:val="fr-FR"/>
          </w:rPr>
          <w:delText>ID</w:delText>
        </w:r>
        <w:r w:rsidRPr="008904F6" w:rsidDel="009F57D7">
          <w:rPr>
            <w:lang w:val="fr-FR"/>
          </w:rPr>
          <w:delText>, MATERIAL_NAME, STATUS)</w:delText>
        </w:r>
      </w:del>
    </w:p>
    <w:p w14:paraId="7C4D5553" w14:textId="1751B0B0" w:rsidR="00C51F17" w:rsidRPr="008904F6" w:rsidDel="009F57D7" w:rsidRDefault="00C51F17">
      <w:pPr>
        <w:pStyle w:val="Style1"/>
        <w:rPr>
          <w:del w:id="6143" w:author="phuong vu" w:date="2018-11-15T18:18:00Z"/>
          <w:lang w:val="fr-FR"/>
        </w:rPr>
        <w:pPrChange w:id="6144" w:author="phuong vu" w:date="2018-11-22T13:55:00Z">
          <w:pPr>
            <w:pStyle w:val="ListParagraph"/>
            <w:numPr>
              <w:numId w:val="44"/>
            </w:numPr>
            <w:ind w:hanging="360"/>
          </w:pPr>
        </w:pPrChange>
      </w:pPr>
      <w:del w:id="6145" w:author="phuong vu" w:date="2018-11-15T18:18:00Z">
        <w:r w:rsidRPr="008904F6" w:rsidDel="009F57D7">
          <w:rPr>
            <w:lang w:val="fr-FR"/>
          </w:rPr>
          <w:delText>COLOR_GROUP (#</w:delText>
        </w:r>
        <w:r w:rsidRPr="008904F6" w:rsidDel="009F57D7">
          <w:rPr>
            <w:u w:val="single"/>
            <w:lang w:val="fr-FR"/>
          </w:rPr>
          <w:delText>ID</w:delText>
        </w:r>
        <w:r w:rsidRPr="008904F6" w:rsidDel="009F57D7">
          <w:rPr>
            <w:lang w:val="fr-FR"/>
          </w:rPr>
          <w:delText>, COLOR_GROUP_NAME, STATUS)</w:delText>
        </w:r>
      </w:del>
    </w:p>
    <w:p w14:paraId="3DCF5A0C" w14:textId="2C055C55" w:rsidR="00C51F17" w:rsidRPr="008904F6" w:rsidDel="009F57D7" w:rsidRDefault="00C51F17">
      <w:pPr>
        <w:pStyle w:val="Style1"/>
        <w:rPr>
          <w:del w:id="6146" w:author="phuong vu" w:date="2018-11-15T18:18:00Z"/>
          <w:lang w:val="fr-FR"/>
        </w:rPr>
        <w:pPrChange w:id="6147" w:author="phuong vu" w:date="2018-11-22T13:55:00Z">
          <w:pPr>
            <w:pStyle w:val="ListParagraph"/>
            <w:numPr>
              <w:numId w:val="44"/>
            </w:numPr>
            <w:ind w:hanging="360"/>
          </w:pPr>
        </w:pPrChange>
      </w:pPr>
      <w:del w:id="6148" w:author="phuong vu" w:date="2018-11-15T18:18:00Z">
        <w:r w:rsidRPr="008904F6" w:rsidDel="009F57D7">
          <w:rPr>
            <w:lang w:val="fr-FR"/>
          </w:rPr>
          <w:delText>COLOR (#</w:delText>
        </w:r>
        <w:r w:rsidRPr="008904F6" w:rsidDel="009F57D7">
          <w:rPr>
            <w:u w:val="single"/>
            <w:lang w:val="fr-FR"/>
          </w:rPr>
          <w:delText>ID</w:delText>
        </w:r>
        <w:r w:rsidRPr="008904F6" w:rsidDel="009F57D7">
          <w:rPr>
            <w:lang w:val="fr-FR"/>
          </w:rPr>
          <w:delText>, COLOR_NAME, COLOR_GROUP_ID, STATUS)</w:delText>
        </w:r>
      </w:del>
    </w:p>
    <w:p w14:paraId="56BE52CD" w14:textId="272D85F4" w:rsidR="00C51F17" w:rsidRPr="00751AC2" w:rsidDel="009F57D7" w:rsidRDefault="00C51F17">
      <w:pPr>
        <w:pStyle w:val="Style1"/>
        <w:rPr>
          <w:del w:id="6149" w:author="phuong vu" w:date="2018-11-15T18:18:00Z"/>
        </w:rPr>
        <w:pPrChange w:id="6150" w:author="phuong vu" w:date="2018-11-22T13:55:00Z">
          <w:pPr>
            <w:pStyle w:val="ListParagraph"/>
            <w:numPr>
              <w:numId w:val="44"/>
            </w:numPr>
            <w:ind w:hanging="360"/>
          </w:pPr>
        </w:pPrChange>
      </w:pPr>
      <w:del w:id="6151" w:author="phuong vu" w:date="2018-11-15T18:18:00Z">
        <w:r w:rsidRPr="008904F6" w:rsidDel="009F57D7">
          <w:delText xml:space="preserve">CUSTOMER_ORDER </w:delText>
        </w:r>
        <w:r w:rsidRPr="00751AC2" w:rsidDel="009F57D7">
          <w:delText>(</w:delText>
        </w:r>
        <w:r w:rsidDel="009F57D7">
          <w:delText>#</w:delText>
        </w:r>
        <w:r w:rsidRPr="008904F6" w:rsidDel="009F57D7">
          <w:rPr>
            <w:u w:val="single"/>
          </w:rPr>
          <w:delText>ID</w:delText>
        </w:r>
        <w:r w:rsidRPr="00751AC2" w:rsidDel="009F57D7">
          <w:delText xml:space="preserve">, </w:delText>
        </w:r>
        <w:r w:rsidRPr="008904F6" w:rsidDel="009F57D7">
          <w:rPr>
            <w:i/>
          </w:rPr>
          <w:delText xml:space="preserve">CUSTOMER_ID, BRANCH_ID, PICK_UP_TIME_ID, DELIVERY_TIME_ID, </w:delText>
        </w:r>
        <w:r w:rsidDel="009F57D7">
          <w:delText>PICK_UP_DATE, DELIVERY_DATE, PICK_UP_PLACE, DELIVERY_PLACE</w:delText>
        </w:r>
        <w:r w:rsidRPr="00751AC2" w:rsidDel="009F57D7">
          <w:delText xml:space="preserve">, </w:delText>
        </w:r>
        <w:r w:rsidRPr="008904F6" w:rsidDel="009F57D7">
          <w:rPr>
            <w:i/>
          </w:rPr>
          <w:delText xml:space="preserve">CREATE_DATE, </w:delText>
        </w:r>
        <w:r w:rsidDel="009F57D7">
          <w:delText>STATUS</w:delText>
        </w:r>
        <w:r w:rsidRPr="00751AC2" w:rsidDel="009F57D7">
          <w:delText>)</w:delText>
        </w:r>
      </w:del>
    </w:p>
    <w:p w14:paraId="5E7B7782" w14:textId="61AB16FC" w:rsidR="00C51F17" w:rsidRPr="00751AC2" w:rsidDel="009F57D7" w:rsidRDefault="00C51F17">
      <w:pPr>
        <w:pStyle w:val="Style1"/>
        <w:rPr>
          <w:del w:id="6152" w:author="phuong vu" w:date="2018-11-15T18:18:00Z"/>
        </w:rPr>
        <w:pPrChange w:id="6153" w:author="phuong vu" w:date="2018-11-22T13:55:00Z">
          <w:pPr>
            <w:pStyle w:val="ListParagraph"/>
            <w:numPr>
              <w:numId w:val="44"/>
            </w:numPr>
            <w:ind w:hanging="360"/>
          </w:pPr>
        </w:pPrChange>
      </w:pPr>
      <w:del w:id="6154" w:author="phuong vu" w:date="2018-11-15T18:18:00Z">
        <w:r w:rsidRPr="008904F6" w:rsidDel="009F57D7">
          <w:delText>CUSTOMER</w:delText>
        </w:r>
        <w:r w:rsidRPr="00751AC2" w:rsidDel="009F57D7">
          <w:delText xml:space="preserve"> (</w:delText>
        </w:r>
        <w:r w:rsidDel="009F57D7">
          <w:delText>#</w:delText>
        </w:r>
        <w:r w:rsidRPr="008904F6" w:rsidDel="009F57D7">
          <w:rPr>
            <w:u w:val="single"/>
          </w:rPr>
          <w:delText>ID</w:delText>
        </w:r>
        <w:r w:rsidRPr="00751AC2" w:rsidDel="009F57D7">
          <w:delText xml:space="preserve">, </w:delText>
        </w:r>
        <w:r w:rsidDel="009F57D7">
          <w:delText xml:space="preserve">FULL_NAME, EMAIL, PASSWORD, GENDER, ADDRESS, PHONE, STATUS, </w:delText>
        </w:r>
        <w:r w:rsidRPr="008904F6" w:rsidDel="009F57D7">
          <w:rPr>
            <w:i/>
          </w:rPr>
          <w:delText>CUSTOMER_AVATAR</w:delText>
        </w:r>
        <w:r w:rsidRPr="00751AC2" w:rsidDel="009F57D7">
          <w:delText>)</w:delText>
        </w:r>
      </w:del>
    </w:p>
    <w:p w14:paraId="41A4ABCA" w14:textId="73104751" w:rsidR="00C51F17" w:rsidRPr="00751AC2" w:rsidDel="009F57D7" w:rsidRDefault="00C51F17">
      <w:pPr>
        <w:pStyle w:val="Style1"/>
        <w:rPr>
          <w:del w:id="6155" w:author="phuong vu" w:date="2018-11-15T18:18:00Z"/>
        </w:rPr>
        <w:pPrChange w:id="6156" w:author="phuong vu" w:date="2018-11-22T13:55:00Z">
          <w:pPr>
            <w:pStyle w:val="ListParagraph"/>
            <w:numPr>
              <w:numId w:val="44"/>
            </w:numPr>
            <w:ind w:hanging="360"/>
          </w:pPr>
        </w:pPrChange>
      </w:pPr>
      <w:del w:id="6157" w:author="phuong vu" w:date="2018-11-15T18:18:00Z">
        <w:r w:rsidRPr="008904F6" w:rsidDel="009F57D7">
          <w:delText xml:space="preserve">ORDER_DETAIL </w:delText>
        </w:r>
        <w:r w:rsidRPr="00751AC2" w:rsidDel="009F57D7">
          <w:delText>(</w:delText>
        </w:r>
        <w:r w:rsidRPr="008904F6" w:rsidDel="009F57D7">
          <w:rPr>
            <w:u w:val="single"/>
          </w:rPr>
          <w:delText>#ID</w:delText>
        </w:r>
        <w:r w:rsidDel="009F57D7">
          <w:delText xml:space="preserve">, </w:delText>
        </w:r>
        <w:r w:rsidRPr="008904F6" w:rsidDel="009F57D7">
          <w:rPr>
            <w:i/>
          </w:rPr>
          <w:delText>ORDER_ID, SERVICE_TYPE_ID, UNIT_IDD, LABEL_ID, COLOR_ID, PRODUCT_ID, MATERIAL_ID, UNIT_PRICE,</w:delText>
        </w:r>
        <w:r w:rsidDel="009F57D7">
          <w:delText xml:space="preserve"> AMOUNT, NOTE, STATUS</w:delText>
        </w:r>
        <w:r w:rsidRPr="008904F6" w:rsidDel="009F57D7">
          <w:rPr>
            <w:u w:val="single"/>
          </w:rPr>
          <w:delText>)</w:delText>
        </w:r>
      </w:del>
    </w:p>
    <w:p w14:paraId="655F3DFF" w14:textId="4345FBF0" w:rsidR="00C51F17" w:rsidRPr="00751AC2" w:rsidDel="009F57D7" w:rsidRDefault="00C51F17">
      <w:pPr>
        <w:pStyle w:val="Style1"/>
        <w:rPr>
          <w:del w:id="6158" w:author="phuong vu" w:date="2018-11-15T18:18:00Z"/>
        </w:rPr>
        <w:pPrChange w:id="6159" w:author="phuong vu" w:date="2018-11-22T13:55:00Z">
          <w:pPr>
            <w:pStyle w:val="ListParagraph"/>
            <w:numPr>
              <w:numId w:val="44"/>
            </w:numPr>
            <w:ind w:hanging="360"/>
          </w:pPr>
        </w:pPrChange>
      </w:pPr>
      <w:del w:id="6160" w:author="phuong vu" w:date="2018-11-15T18:18:00Z">
        <w:r w:rsidRPr="008904F6" w:rsidDel="009F57D7">
          <w:delText xml:space="preserve">UNIT_PRICE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w:delText>
        </w:r>
        <w:r w:rsidRPr="008904F6" w:rsidDel="009F57D7">
          <w:rPr>
            <w:u w:val="single"/>
          </w:rPr>
          <w:delText>PRODUCT_ID</w:delText>
        </w:r>
        <w:r w:rsidRPr="00751AC2" w:rsidDel="009F57D7">
          <w:delText xml:space="preserve">, </w:delText>
        </w:r>
        <w:r w:rsidDel="009F57D7">
          <w:delText>#</w:delText>
        </w:r>
        <w:r w:rsidRPr="008904F6" w:rsidDel="009F57D7">
          <w:rPr>
            <w:u w:val="single"/>
          </w:rPr>
          <w:delText>SERVICE_TYPE_ID</w:delText>
        </w:r>
        <w:r w:rsidRPr="00751AC2" w:rsidDel="009F57D7">
          <w:delText>,</w:delText>
        </w:r>
        <w:r w:rsidDel="009F57D7">
          <w:delText xml:space="preserve"> #</w:delText>
        </w:r>
        <w:r w:rsidRPr="008904F6" w:rsidDel="009F57D7">
          <w:rPr>
            <w:u w:val="single"/>
          </w:rPr>
          <w:delText>UNIT_ID</w:delText>
        </w:r>
        <w:r w:rsidDel="009F57D7">
          <w:delText xml:space="preserve">, </w:delText>
        </w:r>
        <w:r w:rsidRPr="00751AC2" w:rsidDel="009F57D7">
          <w:delText xml:space="preserve">APPLY_DATE, </w:delText>
        </w:r>
        <w:r w:rsidDel="009F57D7">
          <w:delText>PRICE, STATUS</w:delText>
        </w:r>
        <w:r w:rsidRPr="00751AC2" w:rsidDel="009F57D7">
          <w:delText>)</w:delText>
        </w:r>
      </w:del>
    </w:p>
    <w:p w14:paraId="11DA42C5" w14:textId="162861DD" w:rsidR="00C51F17" w:rsidRPr="00751AC2" w:rsidDel="009F57D7" w:rsidRDefault="00C51F17">
      <w:pPr>
        <w:pStyle w:val="Style1"/>
        <w:rPr>
          <w:del w:id="6161" w:author="phuong vu" w:date="2018-11-15T18:18:00Z"/>
        </w:rPr>
        <w:pPrChange w:id="6162" w:author="phuong vu" w:date="2018-11-22T13:55:00Z">
          <w:pPr>
            <w:pStyle w:val="ListParagraph"/>
            <w:numPr>
              <w:numId w:val="44"/>
            </w:numPr>
            <w:ind w:hanging="360"/>
          </w:pPr>
        </w:pPrChange>
      </w:pPr>
      <w:del w:id="6163" w:author="phuong vu" w:date="2018-11-15T18:18:00Z">
        <w:r w:rsidRPr="008904F6" w:rsidDel="009F57D7">
          <w:delText xml:space="preserve">BILL </w:delText>
        </w:r>
        <w:r w:rsidRPr="00751AC2" w:rsidDel="009F57D7">
          <w:delText>(</w:delText>
        </w:r>
        <w:r w:rsidRPr="008904F6" w:rsidDel="009F57D7">
          <w:rPr>
            <w:u w:val="single"/>
          </w:rPr>
          <w:delText xml:space="preserve">#ID, </w:delText>
        </w:r>
        <w:r w:rsidRPr="008904F6" w:rsidDel="009F57D7">
          <w:rPr>
            <w:i/>
          </w:rPr>
          <w:delText>RECEIPT_ID</w:delText>
        </w:r>
        <w:r w:rsidRPr="00751AC2" w:rsidDel="009F57D7">
          <w:delText xml:space="preserve">, </w:delText>
        </w:r>
        <w:r w:rsidRPr="008904F6" w:rsidDel="009F57D7">
          <w:rPr>
            <w:i/>
          </w:rPr>
          <w:delText>CREATE_BY</w:delText>
        </w:r>
        <w:r w:rsidRPr="00751AC2" w:rsidDel="009F57D7">
          <w:delText>,</w:delText>
        </w:r>
        <w:r w:rsidDel="009F57D7">
          <w:delText xml:space="preserve"> </w:delText>
        </w:r>
        <w:r w:rsidRPr="008904F6" w:rsidDel="009F57D7">
          <w:rPr>
            <w:i/>
          </w:rPr>
          <w:delText>CREATE_DATE</w:delText>
        </w:r>
        <w:r w:rsidDel="009F57D7">
          <w:delText>, STATUS</w:delText>
        </w:r>
        <w:r w:rsidRPr="00751AC2" w:rsidDel="009F57D7">
          <w:delText>)</w:delText>
        </w:r>
      </w:del>
    </w:p>
    <w:p w14:paraId="7D403EF4" w14:textId="44DE71C1" w:rsidR="00C51F17" w:rsidRPr="00751AC2" w:rsidDel="009F57D7" w:rsidRDefault="00C51F17">
      <w:pPr>
        <w:pStyle w:val="Style1"/>
        <w:rPr>
          <w:del w:id="6164" w:author="phuong vu" w:date="2018-11-15T18:18:00Z"/>
        </w:rPr>
        <w:pPrChange w:id="6165" w:author="phuong vu" w:date="2018-11-22T13:55:00Z">
          <w:pPr>
            <w:pStyle w:val="ListParagraph"/>
            <w:numPr>
              <w:numId w:val="44"/>
            </w:numPr>
            <w:ind w:hanging="360"/>
          </w:pPr>
        </w:pPrChange>
      </w:pPr>
      <w:del w:id="6166" w:author="phuong vu" w:date="2018-11-15T18:18:00Z">
        <w:r w:rsidRPr="008904F6" w:rsidDel="009F57D7">
          <w:delText xml:space="preserve">BIL_DETAIL </w:delText>
        </w:r>
        <w:r w:rsidRPr="00751AC2" w:rsidDel="009F57D7">
          <w:delText>(</w:delText>
        </w:r>
        <w:r w:rsidRPr="008904F6" w:rsidDel="009F57D7">
          <w:rPr>
            <w:u w:val="single"/>
          </w:rPr>
          <w:delText>#ID</w:delText>
        </w:r>
        <w:r w:rsidDel="009F57D7">
          <w:delText xml:space="preserve">, BILL_ID, </w:delText>
        </w:r>
        <w:r w:rsidRPr="008904F6" w:rsidDel="009F57D7">
          <w:rPr>
            <w:i/>
          </w:rPr>
          <w:delText xml:space="preserve">SERVICE_TYPE_ID, UNIT_IDD, LABEL_ID, COLOR_ID, PRODUCT_ID, MATERIAL_ID, UNIT_PRICE, </w:delText>
        </w:r>
        <w:r w:rsidDel="009F57D7">
          <w:delText>AMOUNT, STATUS</w:delText>
        </w:r>
        <w:r w:rsidRPr="00751AC2" w:rsidDel="009F57D7">
          <w:delText>)</w:delText>
        </w:r>
      </w:del>
    </w:p>
    <w:p w14:paraId="24BC0A1B" w14:textId="26D72906" w:rsidR="00C51F17" w:rsidRPr="00751AC2" w:rsidDel="009F57D7" w:rsidRDefault="00C51F17">
      <w:pPr>
        <w:pStyle w:val="Style1"/>
        <w:rPr>
          <w:del w:id="6167" w:author="phuong vu" w:date="2018-11-15T18:18:00Z"/>
        </w:rPr>
        <w:pPrChange w:id="6168" w:author="phuong vu" w:date="2018-11-22T13:55:00Z">
          <w:pPr>
            <w:pStyle w:val="ListParagraph"/>
            <w:numPr>
              <w:numId w:val="44"/>
            </w:numPr>
            <w:ind w:hanging="360"/>
          </w:pPr>
        </w:pPrChange>
      </w:pPr>
      <w:del w:id="6169" w:author="phuong vu" w:date="2018-11-15T18:18:00Z">
        <w:r w:rsidRPr="008904F6" w:rsidDel="009F57D7">
          <w:delText xml:space="preserve">RECEIPT </w:delText>
        </w:r>
        <w:r w:rsidRPr="00751AC2" w:rsidDel="009F57D7">
          <w:delText>(</w:delText>
        </w:r>
        <w:r w:rsidRPr="008904F6" w:rsidDel="009F57D7">
          <w:rPr>
            <w:u w:val="single"/>
          </w:rPr>
          <w:delText>#ID, ORDER_ID</w:delText>
        </w:r>
        <w:r w:rsidDel="009F57D7">
          <w:delText xml:space="preserve">, PICK_UP_TIME, DELIVERY_TIME, PICK_UP_DATE, DELIVERY_DATE, PICK_UP_PLACE, DELIVERY_PLACE, </w:delText>
        </w:r>
        <w:r w:rsidRPr="008904F6" w:rsidDel="009F57D7">
          <w:rPr>
            <w:i/>
          </w:rPr>
          <w:delText>STAFF_PICK_UP, STAFF_DELIVERY</w:delText>
        </w:r>
        <w:r w:rsidRPr="00751AC2" w:rsidDel="009F57D7">
          <w:delText>)</w:delText>
        </w:r>
      </w:del>
    </w:p>
    <w:p w14:paraId="5CDC8433" w14:textId="3C0C7BB2" w:rsidR="00C51F17" w:rsidRPr="00751AC2" w:rsidDel="009F57D7" w:rsidRDefault="00C51F17">
      <w:pPr>
        <w:pStyle w:val="Style1"/>
        <w:rPr>
          <w:del w:id="6170" w:author="phuong vu" w:date="2018-11-15T18:18:00Z"/>
        </w:rPr>
        <w:pPrChange w:id="6171" w:author="phuong vu" w:date="2018-11-22T13:55:00Z">
          <w:pPr>
            <w:pStyle w:val="ListParagraph"/>
            <w:numPr>
              <w:numId w:val="44"/>
            </w:numPr>
            <w:ind w:hanging="360"/>
          </w:pPr>
        </w:pPrChange>
      </w:pPr>
      <w:del w:id="6172" w:author="phuong vu" w:date="2018-11-15T18:18:00Z">
        <w:r w:rsidRPr="008904F6" w:rsidDel="009F57D7">
          <w:delText xml:space="preserve">RECEIPT_DETAIL </w:delText>
        </w:r>
        <w:r w:rsidRPr="00751AC2" w:rsidDel="009F57D7">
          <w:delText>(</w:delText>
        </w:r>
        <w:r w:rsidRPr="008904F6" w:rsidDel="009F57D7">
          <w:rPr>
            <w:u w:val="single"/>
          </w:rPr>
          <w:delText>#ID</w:delText>
        </w:r>
        <w:r w:rsidDel="009F57D7">
          <w:delText xml:space="preserve">, </w:delText>
        </w:r>
        <w:r w:rsidRPr="008904F6" w:rsidDel="009F57D7">
          <w:rPr>
            <w:i/>
          </w:rPr>
          <w:delText>RECEIPT_ID</w:delText>
        </w:r>
        <w:r w:rsidDel="009F57D7">
          <w:delText xml:space="preserve">, </w:delText>
        </w:r>
        <w:r w:rsidRPr="008904F6" w:rsidDel="009F57D7">
          <w:rPr>
            <w:i/>
          </w:rPr>
          <w:delText xml:space="preserve">SERVICE_TYPE_ID, UNIT_IDD, LABEL_ID, COLOR_ID, PRODUCT_ID, MATERIAL_ID, UNIT_PRICE, </w:delText>
        </w:r>
        <w:r w:rsidDel="009F57D7">
          <w:delText>AMOUNT, STATUS</w:delText>
        </w:r>
        <w:r w:rsidRPr="00751AC2" w:rsidDel="009F57D7">
          <w:delText>)</w:delText>
        </w:r>
      </w:del>
    </w:p>
    <w:p w14:paraId="12C882EE" w14:textId="3BFCF1FD" w:rsidR="00C51F17" w:rsidRPr="008904F6" w:rsidDel="009F57D7" w:rsidRDefault="00C51F17">
      <w:pPr>
        <w:pStyle w:val="Style1"/>
        <w:rPr>
          <w:del w:id="6173" w:author="phuong vu" w:date="2018-11-15T18:18:00Z"/>
          <w:i/>
        </w:rPr>
        <w:pPrChange w:id="6174" w:author="phuong vu" w:date="2018-11-22T13:55:00Z">
          <w:pPr>
            <w:pStyle w:val="ListParagraph"/>
            <w:numPr>
              <w:numId w:val="44"/>
            </w:numPr>
            <w:ind w:hanging="360"/>
          </w:pPr>
        </w:pPrChange>
      </w:pPr>
      <w:del w:id="6175" w:author="phuong vu" w:date="2018-11-15T18:18:00Z">
        <w:r w:rsidRPr="008904F6" w:rsidDel="009F57D7">
          <w:delText xml:space="preserve">STAFF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 xml:space="preserve">FULL_NAME, EMAIL, PASSWORD, GENDER, ADDRESS, PHONE, STATUS, </w:delText>
        </w:r>
        <w:r w:rsidRPr="008904F6" w:rsidDel="009F57D7">
          <w:rPr>
            <w:i/>
          </w:rPr>
          <w:delText>STAFF_AVATAR, STAFF_TYPE_ID</w:delText>
        </w:r>
        <w:r w:rsidRPr="00751AC2" w:rsidDel="009F57D7">
          <w:delText>)</w:delText>
        </w:r>
      </w:del>
    </w:p>
    <w:p w14:paraId="3153953E" w14:textId="2C8CD6F7" w:rsidR="00C51F17" w:rsidRPr="00751AC2" w:rsidDel="009F57D7" w:rsidRDefault="00C51F17">
      <w:pPr>
        <w:pStyle w:val="Style1"/>
        <w:rPr>
          <w:del w:id="6176" w:author="phuong vu" w:date="2018-11-15T18:18:00Z"/>
        </w:rPr>
        <w:pPrChange w:id="6177" w:author="phuong vu" w:date="2018-11-22T13:55:00Z">
          <w:pPr>
            <w:pStyle w:val="ListParagraph"/>
            <w:numPr>
              <w:numId w:val="44"/>
            </w:numPr>
            <w:ind w:hanging="360"/>
          </w:pPr>
        </w:pPrChange>
      </w:pPr>
      <w:del w:id="6178" w:author="phuong vu" w:date="2018-11-15T18:18:00Z">
        <w:r w:rsidRPr="008904F6" w:rsidDel="009F57D7">
          <w:delText xml:space="preserve">STAFF_TYPE </w:delText>
        </w:r>
        <w:r w:rsidRPr="00751AC2" w:rsidDel="009F57D7">
          <w:delText>(</w:delText>
        </w:r>
        <w:r w:rsidRPr="008904F6" w:rsidDel="009F57D7">
          <w:rPr>
            <w:u w:val="single"/>
          </w:rPr>
          <w:delText>#ID</w:delText>
        </w:r>
        <w:r w:rsidDel="009F57D7">
          <w:delText>, STAFF_TYPE_NAME, STAFF_TYPE_CODE, STATUS</w:delText>
        </w:r>
        <w:r w:rsidRPr="00751AC2" w:rsidDel="009F57D7">
          <w:delText>)</w:delText>
        </w:r>
      </w:del>
    </w:p>
    <w:p w14:paraId="6E912883" w14:textId="386D3C45" w:rsidR="00C51F17" w:rsidRPr="00751AC2" w:rsidDel="009F57D7" w:rsidRDefault="00C51F17">
      <w:pPr>
        <w:pStyle w:val="Style1"/>
        <w:rPr>
          <w:del w:id="6179" w:author="phuong vu" w:date="2018-11-15T18:18:00Z"/>
        </w:rPr>
        <w:pPrChange w:id="6180" w:author="phuong vu" w:date="2018-11-22T13:55:00Z">
          <w:pPr>
            <w:pStyle w:val="ListParagraph"/>
            <w:numPr>
              <w:numId w:val="44"/>
            </w:numPr>
            <w:ind w:hanging="360"/>
          </w:pPr>
        </w:pPrChange>
      </w:pPr>
      <w:del w:id="6181" w:author="phuong vu" w:date="2018-11-15T18:18:00Z">
        <w:r w:rsidRPr="008904F6" w:rsidDel="009F57D7">
          <w:delText xml:space="preserve">BRANCH </w:delText>
        </w:r>
        <w:r w:rsidRPr="00751AC2" w:rsidDel="009F57D7">
          <w:delText>(</w:delText>
        </w:r>
        <w:r w:rsidRPr="008904F6" w:rsidDel="009F57D7">
          <w:rPr>
            <w:u w:val="single"/>
          </w:rPr>
          <w:delText>#ID</w:delText>
        </w:r>
        <w:r w:rsidDel="009F57D7">
          <w:delText xml:space="preserve">, BRANCH_NAME, ADDRESS, </w:delText>
        </w:r>
        <w:r w:rsidRPr="008904F6" w:rsidDel="009F57D7">
          <w:rPr>
            <w:i/>
          </w:rPr>
          <w:delText>BRANCH_AVATAR</w:delText>
        </w:r>
        <w:r w:rsidDel="009F57D7">
          <w:delText>, LATIDUTE, LONGTIDUTE, STATUS</w:delText>
        </w:r>
        <w:r w:rsidRPr="00751AC2" w:rsidDel="009F57D7">
          <w:delText>)</w:delText>
        </w:r>
      </w:del>
    </w:p>
    <w:p w14:paraId="51CC243F" w14:textId="6A1795AA" w:rsidR="00C51F17" w:rsidRPr="00751AC2" w:rsidDel="009F57D7" w:rsidRDefault="00C51F17">
      <w:pPr>
        <w:pStyle w:val="Style1"/>
        <w:rPr>
          <w:del w:id="6182" w:author="phuong vu" w:date="2018-11-15T18:18:00Z"/>
        </w:rPr>
        <w:pPrChange w:id="6183" w:author="phuong vu" w:date="2018-11-22T13:55:00Z">
          <w:pPr>
            <w:pStyle w:val="ListParagraph"/>
            <w:numPr>
              <w:numId w:val="44"/>
            </w:numPr>
            <w:ind w:hanging="360"/>
          </w:pPr>
        </w:pPrChange>
      </w:pPr>
      <w:del w:id="6184" w:author="phuong vu" w:date="2018-11-15T18:18:00Z">
        <w:r w:rsidRPr="008904F6" w:rsidDel="009F57D7">
          <w:delText xml:space="preserve">PROMOTION </w:delText>
        </w:r>
        <w:r w:rsidRPr="00751AC2" w:rsidDel="009F57D7">
          <w:delText>(</w:delText>
        </w:r>
        <w:r w:rsidRPr="008904F6" w:rsidDel="009F57D7">
          <w:rPr>
            <w:u w:val="single"/>
          </w:rPr>
          <w:delText>#ID</w:delText>
        </w:r>
        <w:r w:rsidDel="009F57D7">
          <w:delText>, PROMOTION_NAME, SALE, DATE_START, DATE_END, PROMOTION_CODE, STATUS</w:delText>
        </w:r>
        <w:r w:rsidRPr="00751AC2" w:rsidDel="009F57D7">
          <w:delText>)</w:delText>
        </w:r>
      </w:del>
    </w:p>
    <w:p w14:paraId="1F976C11" w14:textId="4C30CF1C" w:rsidR="00C51F17" w:rsidRPr="00751AC2" w:rsidDel="009F57D7" w:rsidRDefault="00C51F17">
      <w:pPr>
        <w:pStyle w:val="Style1"/>
        <w:rPr>
          <w:del w:id="6185" w:author="phuong vu" w:date="2018-11-15T18:18:00Z"/>
        </w:rPr>
        <w:pPrChange w:id="6186" w:author="phuong vu" w:date="2018-11-22T13:55:00Z">
          <w:pPr>
            <w:pStyle w:val="ListParagraph"/>
            <w:numPr>
              <w:numId w:val="44"/>
            </w:numPr>
            <w:ind w:hanging="360"/>
          </w:pPr>
        </w:pPrChange>
      </w:pPr>
      <w:del w:id="6187" w:author="phuong vu" w:date="2018-11-15T18:18:00Z">
        <w:r w:rsidRPr="008904F6" w:rsidDel="009F57D7">
          <w:delText xml:space="preserve">PROMOTION_BRANCH </w:delText>
        </w:r>
        <w:r w:rsidRPr="00751AC2" w:rsidDel="009F57D7">
          <w:delText>(</w:delText>
        </w:r>
        <w:r w:rsidRPr="008904F6" w:rsidDel="009F57D7">
          <w:rPr>
            <w:u w:val="single"/>
          </w:rPr>
          <w:delText>#ID</w:delText>
        </w:r>
        <w:r w:rsidDel="009F57D7">
          <w:delText>, #</w:delText>
        </w:r>
        <w:r w:rsidRPr="008904F6" w:rsidDel="009F57D7">
          <w:rPr>
            <w:u w:val="single"/>
          </w:rPr>
          <w:delText>PROMOTION_ID</w:delText>
        </w:r>
        <w:r w:rsidRPr="00751AC2" w:rsidDel="009F57D7">
          <w:delText xml:space="preserve">, </w:delText>
        </w:r>
        <w:r w:rsidRPr="008904F6" w:rsidDel="009F57D7">
          <w:rPr>
            <w:u w:val="single"/>
          </w:rPr>
          <w:delText>#BRANCH_ID</w:delText>
        </w:r>
        <w:r w:rsidDel="009F57D7">
          <w:delText>, STATUS</w:delText>
        </w:r>
        <w:r w:rsidRPr="00751AC2" w:rsidDel="009F57D7">
          <w:delText>)</w:delText>
        </w:r>
      </w:del>
    </w:p>
    <w:p w14:paraId="0F19803A" w14:textId="273AA868" w:rsidR="00C51F17" w:rsidRPr="00751AC2" w:rsidDel="009F57D7" w:rsidRDefault="00C51F17">
      <w:pPr>
        <w:pStyle w:val="Style1"/>
        <w:rPr>
          <w:del w:id="6188" w:author="phuong vu" w:date="2018-11-15T18:18:00Z"/>
        </w:rPr>
        <w:pPrChange w:id="6189" w:author="phuong vu" w:date="2018-11-22T13:55:00Z">
          <w:pPr>
            <w:pStyle w:val="ListParagraph"/>
            <w:numPr>
              <w:numId w:val="44"/>
            </w:numPr>
            <w:ind w:hanging="360"/>
          </w:pPr>
        </w:pPrChange>
      </w:pPr>
      <w:del w:id="6190" w:author="phuong vu" w:date="2018-11-15T18:18:00Z">
        <w:r w:rsidRPr="008904F6" w:rsidDel="009F57D7">
          <w:delText xml:space="preserve">WASHING_MACHINE </w:delText>
        </w:r>
        <w:r w:rsidRPr="00751AC2" w:rsidDel="009F57D7">
          <w:delText>(</w:delText>
        </w:r>
        <w:r w:rsidRPr="008904F6" w:rsidDel="009F57D7">
          <w:rPr>
            <w:u w:val="single"/>
          </w:rPr>
          <w:delText>#ID</w:delText>
        </w:r>
        <w:r w:rsidDel="009F57D7">
          <w:delText>,</w:delText>
        </w:r>
        <w:r w:rsidRPr="008904F6" w:rsidDel="009F57D7">
          <w:rPr>
            <w:i/>
          </w:rPr>
          <w:delText xml:space="preserve"> BRANCH_ID</w:delText>
        </w:r>
        <w:r w:rsidDel="009F57D7">
          <w:delText>, BOUGHT_DATE, CAPACITY, WASHER_CODE</w:delText>
        </w:r>
        <w:r w:rsidRPr="00751AC2" w:rsidDel="009F57D7">
          <w:delText>, STATUS)</w:delText>
        </w:r>
      </w:del>
    </w:p>
    <w:p w14:paraId="6058DF73" w14:textId="40EA9397" w:rsidR="00C51F17" w:rsidDel="009F57D7" w:rsidRDefault="00C51F17">
      <w:pPr>
        <w:pStyle w:val="Style1"/>
        <w:rPr>
          <w:del w:id="6191" w:author="phuong vu" w:date="2018-11-15T18:18:00Z"/>
        </w:rPr>
        <w:pPrChange w:id="6192" w:author="phuong vu" w:date="2018-11-22T13:55:00Z">
          <w:pPr>
            <w:pStyle w:val="ListParagraph"/>
            <w:numPr>
              <w:numId w:val="44"/>
            </w:numPr>
            <w:ind w:hanging="360"/>
          </w:pPr>
        </w:pPrChange>
      </w:pPr>
      <w:del w:id="6193" w:author="phuong vu" w:date="2018-11-15T18:18:00Z">
        <w:r w:rsidRPr="008904F6" w:rsidDel="009F57D7">
          <w:delText xml:space="preserve">WASH_BAG </w:delText>
        </w:r>
        <w:r w:rsidRPr="00751AC2" w:rsidDel="009F57D7">
          <w:delText>(</w:delText>
        </w:r>
        <w:r w:rsidRPr="008904F6" w:rsidDel="009F57D7">
          <w:rPr>
            <w:u w:val="single"/>
          </w:rPr>
          <w:delText>#ID</w:delText>
        </w:r>
        <w:r w:rsidDel="009F57D7">
          <w:delText>, WASH_BAG_NAME, RECEIPT_ID, STATUS</w:delText>
        </w:r>
        <w:r w:rsidRPr="00751AC2" w:rsidDel="009F57D7">
          <w:delText>)</w:delText>
        </w:r>
      </w:del>
    </w:p>
    <w:p w14:paraId="4C812953" w14:textId="56121982" w:rsidR="00C51F17" w:rsidRPr="00751AC2" w:rsidDel="009F57D7" w:rsidRDefault="00C51F17">
      <w:pPr>
        <w:pStyle w:val="Style1"/>
        <w:rPr>
          <w:del w:id="6194" w:author="phuong vu" w:date="2018-11-15T18:18:00Z"/>
        </w:rPr>
        <w:pPrChange w:id="6195" w:author="phuong vu" w:date="2018-11-22T13:55:00Z">
          <w:pPr>
            <w:pStyle w:val="ListParagraph"/>
            <w:numPr>
              <w:numId w:val="44"/>
            </w:numPr>
            <w:ind w:hanging="360"/>
          </w:pPr>
        </w:pPrChange>
      </w:pPr>
      <w:del w:id="6196" w:author="phuong vu" w:date="2018-11-15T18:18:00Z">
        <w:r w:rsidRPr="008904F6" w:rsidDel="009F57D7">
          <w:delText xml:space="preserve">WASH_BAG_DETAIL </w:delText>
        </w:r>
        <w:r w:rsidRPr="00751AC2" w:rsidDel="009F57D7">
          <w:delText>(</w:delText>
        </w:r>
        <w:r w:rsidRPr="008904F6" w:rsidDel="009F57D7">
          <w:rPr>
            <w:u w:val="single"/>
          </w:rPr>
          <w:delText>#ID</w:delText>
        </w:r>
        <w:r w:rsidDel="009F57D7">
          <w:delText xml:space="preserve">, </w:delText>
        </w:r>
        <w:r w:rsidRPr="008904F6" w:rsidDel="009F57D7">
          <w:rPr>
            <w:i/>
          </w:rPr>
          <w:delText>WASH_BAG_ID</w:delText>
        </w:r>
        <w:r w:rsidDel="009F57D7">
          <w:delText xml:space="preserve">, </w:delText>
        </w:r>
        <w:r w:rsidRPr="008904F6" w:rsidDel="009F57D7">
          <w:rPr>
            <w:i/>
          </w:rPr>
          <w:delText xml:space="preserve">SERVICE_TYPE_ID, UNIT_IDD, LABEL_ID, COLOR_ID, PRODUCT_ID, MATERIAL_ID, </w:delText>
        </w:r>
        <w:r w:rsidDel="009F57D7">
          <w:delText>AMOUNT, STATUS</w:delText>
        </w:r>
        <w:r w:rsidRPr="00751AC2" w:rsidDel="009F57D7">
          <w:delText>)</w:delText>
        </w:r>
      </w:del>
    </w:p>
    <w:p w14:paraId="121B3A3C" w14:textId="2DEBA502" w:rsidR="00C51F17" w:rsidDel="009F57D7" w:rsidRDefault="00C51F17">
      <w:pPr>
        <w:pStyle w:val="Style1"/>
        <w:rPr>
          <w:del w:id="6197" w:author="phuong vu" w:date="2018-11-15T18:18:00Z"/>
        </w:rPr>
        <w:pPrChange w:id="6198" w:author="phuong vu" w:date="2018-11-22T13:55:00Z">
          <w:pPr>
            <w:pStyle w:val="ListParagraph"/>
            <w:numPr>
              <w:numId w:val="44"/>
            </w:numPr>
            <w:ind w:hanging="360"/>
          </w:pPr>
        </w:pPrChange>
      </w:pPr>
      <w:del w:id="6199" w:author="phuong vu" w:date="2018-11-15T18:18:00Z">
        <w:r w:rsidRPr="008904F6" w:rsidDel="009F57D7">
          <w:delText xml:space="preserve">WASH </w:delText>
        </w:r>
        <w:r w:rsidRPr="00751AC2" w:rsidDel="009F57D7">
          <w:delText>(</w:delText>
        </w:r>
        <w:r w:rsidRPr="008904F6" w:rsidDel="009F57D7">
          <w:rPr>
            <w:u w:val="single"/>
          </w:rPr>
          <w:delText>#ID</w:delText>
        </w:r>
        <w:r w:rsidRPr="00751AC2" w:rsidDel="009F57D7">
          <w:delText>,</w:delText>
        </w:r>
        <w:r w:rsidDel="009F57D7">
          <w:delText xml:space="preserve"> </w:delText>
        </w:r>
        <w:r w:rsidRPr="008904F6" w:rsidDel="009F57D7">
          <w:rPr>
            <w:i/>
          </w:rPr>
          <w:delText xml:space="preserve">WASH_BAG_ID, WASHING_MACHINE_ID, </w:delText>
        </w:r>
        <w:r w:rsidDel="009F57D7">
          <w:delText>SN, STATUS</w:delText>
        </w:r>
        <w:r w:rsidRPr="00751AC2" w:rsidDel="009F57D7">
          <w:delText>)</w:delText>
        </w:r>
      </w:del>
    </w:p>
    <w:p w14:paraId="3995C48C" w14:textId="2D1E2BCA" w:rsidR="00C51F17" w:rsidRPr="00751AC2" w:rsidDel="009F57D7" w:rsidRDefault="00C51F17">
      <w:pPr>
        <w:pStyle w:val="Style1"/>
        <w:rPr>
          <w:del w:id="6200" w:author="phuong vu" w:date="2018-11-15T18:18:00Z"/>
        </w:rPr>
        <w:pPrChange w:id="6201" w:author="phuong vu" w:date="2018-11-22T13:55:00Z">
          <w:pPr>
            <w:pStyle w:val="ListParagraph"/>
            <w:numPr>
              <w:numId w:val="44"/>
            </w:numPr>
            <w:ind w:hanging="360"/>
          </w:pPr>
        </w:pPrChange>
      </w:pPr>
      <w:bookmarkStart w:id="6202" w:name="_Ref530069181"/>
      <w:del w:id="6203" w:author="phuong vu" w:date="2018-11-15T18:18:00Z">
        <w:r w:rsidRPr="008904F6" w:rsidDel="009F57D7">
          <w:delText>TASK</w:delText>
        </w:r>
        <w:r w:rsidDel="009F57D7">
          <w:delText xml:space="preserve"> (</w:delText>
        </w:r>
        <w:r w:rsidRPr="008904F6" w:rsidDel="009F57D7">
          <w:rPr>
            <w:u w:val="single"/>
          </w:rPr>
          <w:delText>#ID</w:delText>
        </w:r>
        <w:r w:rsidDel="009F57D7">
          <w:delText xml:space="preserve">, TASK_TYPE, </w:delText>
        </w:r>
        <w:r w:rsidRPr="008904F6" w:rsidDel="009F57D7">
          <w:rPr>
            <w:i/>
          </w:rPr>
          <w:delText xml:space="preserve">CURRENT_STAFF, PREVIOUS_STAFF, CUSTOMER_ORDER, RECEIPT, BRANCH_ID, </w:delText>
        </w:r>
        <w:r w:rsidDel="009F57D7">
          <w:delText>PREVIOUS_STATUS, CURRENT_STATUS, PREVIOUS_TASK)</w:delText>
        </w:r>
        <w:bookmarkEnd w:id="6202"/>
      </w:del>
    </w:p>
    <w:bookmarkEnd w:id="6114"/>
    <w:p w14:paraId="6443EAB9" w14:textId="279A6546" w:rsidR="00C51F17" w:rsidRPr="00751AC2" w:rsidDel="009F57D7" w:rsidRDefault="00C51F17">
      <w:pPr>
        <w:pStyle w:val="Style1"/>
        <w:rPr>
          <w:del w:id="6204" w:author="phuong vu" w:date="2018-11-15T18:18:00Z"/>
        </w:rPr>
        <w:pPrChange w:id="6205" w:author="phuong vu" w:date="2018-11-22T13:55:00Z">
          <w:pPr>
            <w:jc w:val="left"/>
          </w:pPr>
        </w:pPrChange>
      </w:pPr>
    </w:p>
    <w:p w14:paraId="1C90ACBA" w14:textId="77777777" w:rsidR="00C51F17" w:rsidRPr="00751AC2" w:rsidDel="009F57D7" w:rsidRDefault="00C51F17">
      <w:pPr>
        <w:pStyle w:val="Style1"/>
        <w:rPr>
          <w:del w:id="6206" w:author="phuong vu" w:date="2018-11-15T18:18:00Z"/>
        </w:rPr>
        <w:pPrChange w:id="6207" w:author="phuong vu" w:date="2018-11-22T13:55:00Z">
          <w:pPr/>
        </w:pPrChange>
      </w:pPr>
    </w:p>
    <w:p w14:paraId="753F1629" w14:textId="692C0844" w:rsidR="00C51F17" w:rsidDel="009F57D7" w:rsidRDefault="00C51F17">
      <w:pPr>
        <w:pStyle w:val="Style1"/>
        <w:rPr>
          <w:del w:id="6208" w:author="phuong vu" w:date="2018-11-15T18:18:00Z"/>
        </w:rPr>
        <w:pPrChange w:id="6209" w:author="phuong vu" w:date="2018-11-22T13:55:00Z">
          <w:pPr>
            <w:jc w:val="left"/>
          </w:pPr>
        </w:pPrChange>
      </w:pPr>
      <w:del w:id="6210" w:author="phuong vu" w:date="2018-11-15T18:18:00Z">
        <w:r w:rsidDel="009F57D7">
          <w:br w:type="page"/>
        </w:r>
      </w:del>
    </w:p>
    <w:p w14:paraId="594610BD" w14:textId="77777777" w:rsidR="00C51F17" w:rsidRPr="00751AC2" w:rsidDel="009F57D7" w:rsidRDefault="00C51F17">
      <w:pPr>
        <w:pStyle w:val="Style1"/>
        <w:rPr>
          <w:del w:id="6211" w:author="phuong vu" w:date="2018-11-15T18:18:00Z"/>
        </w:rPr>
        <w:pPrChange w:id="6212" w:author="phuong vu" w:date="2018-11-22T13:55:00Z">
          <w:pPr/>
        </w:pPrChange>
      </w:pPr>
    </w:p>
    <w:p w14:paraId="104224C0" w14:textId="77777777" w:rsidR="00C51F17" w:rsidRPr="00751AC2" w:rsidDel="009F57D7" w:rsidRDefault="00C51F17">
      <w:pPr>
        <w:pStyle w:val="Style1"/>
        <w:rPr>
          <w:del w:id="6213" w:author="phuong vu" w:date="2018-11-15T18:18:00Z"/>
        </w:rPr>
        <w:pPrChange w:id="6214" w:author="phuong vu" w:date="2018-11-22T13:55:00Z">
          <w:pPr/>
        </w:pPrChange>
      </w:pPr>
    </w:p>
    <w:p w14:paraId="6C8F2F3B" w14:textId="3A332C07" w:rsidR="00C51F17" w:rsidDel="009F57D7" w:rsidRDefault="00C51F17">
      <w:pPr>
        <w:pStyle w:val="Style1"/>
        <w:rPr>
          <w:del w:id="6215" w:author="phuong vu" w:date="2018-11-15T18:18:00Z"/>
          <w:strike/>
        </w:rPr>
        <w:pPrChange w:id="6216" w:author="phuong vu" w:date="2018-11-22T13:55:00Z">
          <w:pPr>
            <w:jc w:val="left"/>
          </w:pPr>
        </w:pPrChange>
      </w:pPr>
    </w:p>
    <w:p w14:paraId="2E071B9F" w14:textId="6AB618CF" w:rsidR="00C51F17" w:rsidRPr="00B04AB8" w:rsidDel="009F57D7" w:rsidRDefault="00C51F17">
      <w:pPr>
        <w:pStyle w:val="Style1"/>
        <w:rPr>
          <w:del w:id="6217" w:author="phuong vu" w:date="2018-11-15T18:18:00Z"/>
        </w:rPr>
        <w:pPrChange w:id="6218" w:author="phuong vu" w:date="2018-11-22T13:55:00Z">
          <w:pPr>
            <w:spacing w:line="360" w:lineRule="auto"/>
          </w:pPr>
        </w:pPrChange>
      </w:pPr>
    </w:p>
    <w:p w14:paraId="0C0E03A1" w14:textId="77777777" w:rsidR="00CB27A4" w:rsidRPr="00B04AB8" w:rsidRDefault="00CB27A4">
      <w:pPr>
        <w:pStyle w:val="Style1"/>
        <w:pPrChange w:id="6219" w:author="phuong vu" w:date="2018-11-22T13:55:00Z">
          <w:pPr>
            <w:pStyle w:val="Heading1"/>
            <w:numPr>
              <w:numId w:val="0"/>
            </w:numPr>
            <w:ind w:left="0" w:firstLine="0"/>
          </w:pPr>
        </w:pPrChange>
      </w:pPr>
      <w:bookmarkStart w:id="6220" w:name="_Toc530680248"/>
      <w:r w:rsidRPr="00B04AB8">
        <w:t>TÀI LIỆU THAM KHẢO</w:t>
      </w:r>
      <w:bookmarkEnd w:id="6220"/>
    </w:p>
    <w:p w14:paraId="37CB8ABD" w14:textId="7715CFDA" w:rsidR="00530384" w:rsidRPr="00530384" w:rsidDel="00D37715" w:rsidRDefault="00530384" w:rsidP="00D37715">
      <w:pPr>
        <w:spacing w:line="360" w:lineRule="auto"/>
        <w:ind w:left="720"/>
        <w:rPr>
          <w:del w:id="6221" w:author="phuong vu" w:date="2018-11-22T19:35:00Z"/>
          <w:bCs/>
          <w:lang w:val="en-US"/>
        </w:rPr>
        <w:pPrChange w:id="6222" w:author="phuong vu" w:date="2018-11-22T19:35:00Z">
          <w:pPr>
            <w:numPr>
              <w:numId w:val="24"/>
            </w:numPr>
            <w:spacing w:line="360" w:lineRule="auto"/>
            <w:ind w:left="720" w:hanging="360"/>
          </w:pPr>
        </w:pPrChange>
      </w:pPr>
      <w:del w:id="6223" w:author="phuong vu" w:date="2018-11-22T19:35:00Z">
        <w:r w:rsidDel="00D37715">
          <w:rPr>
            <w:bCs/>
            <w:lang w:val="fr-FR"/>
          </w:rPr>
          <w:delText>Android</w:delText>
        </w:r>
      </w:del>
    </w:p>
    <w:p w14:paraId="092CE08E" w14:textId="6E01DA9A" w:rsidR="00530384" w:rsidDel="00D37715" w:rsidRDefault="00530384" w:rsidP="00D37715">
      <w:pPr>
        <w:spacing w:line="360" w:lineRule="auto"/>
        <w:ind w:left="720"/>
        <w:rPr>
          <w:del w:id="6224" w:author="phuong vu" w:date="2018-11-22T19:35:00Z"/>
          <w:bCs/>
          <w:lang w:val="en-US"/>
        </w:rPr>
        <w:pPrChange w:id="6225" w:author="phuong vu" w:date="2018-11-22T19:35:00Z">
          <w:pPr>
            <w:numPr>
              <w:numId w:val="24"/>
            </w:numPr>
            <w:spacing w:line="360" w:lineRule="auto"/>
            <w:ind w:left="720" w:hanging="360"/>
          </w:pPr>
        </w:pPrChange>
      </w:pPr>
      <w:del w:id="6226" w:author="phuong vu" w:date="2018-11-22T19:35:00Z">
        <w:r w:rsidDel="00D37715">
          <w:rPr>
            <w:bCs/>
            <w:lang w:val="en-US"/>
          </w:rPr>
          <w:delText>“</w:delText>
        </w:r>
        <w:r w:rsidRPr="00530384" w:rsidDel="00D37715">
          <w:rPr>
            <w:bCs/>
            <w:lang w:val="en-US"/>
          </w:rPr>
          <w:delText>Cùng tìm hiểu về GraphQL</w:delText>
        </w:r>
        <w:r w:rsidDel="00D37715">
          <w:rPr>
            <w:bCs/>
            <w:lang w:val="en-US"/>
          </w:rPr>
          <w:delText xml:space="preserve">”: </w:delText>
        </w:r>
        <w:r w:rsidR="00B74941" w:rsidDel="00D37715">
          <w:rPr>
            <w:rStyle w:val="Hyperlink"/>
            <w:bCs/>
            <w:lang w:val="en-US"/>
          </w:rPr>
          <w:fldChar w:fldCharType="begin"/>
        </w:r>
        <w:r w:rsidR="00B74941" w:rsidDel="00D37715">
          <w:rPr>
            <w:rStyle w:val="Hyperlink"/>
            <w:bCs/>
            <w:lang w:val="en-US"/>
          </w:rPr>
          <w:delInstrText xml:space="preserve"> HYPERLINK "https://viblo.asia/p/cung-tim-hieu-ve-graphql-07LKX4zeKV4" </w:delInstrText>
        </w:r>
        <w:r w:rsidR="00B74941" w:rsidDel="00D37715">
          <w:rPr>
            <w:rStyle w:val="Hyperlink"/>
            <w:bCs/>
            <w:lang w:val="en-US"/>
          </w:rPr>
          <w:fldChar w:fldCharType="separate"/>
        </w:r>
        <w:r w:rsidRPr="00530384" w:rsidDel="00D37715">
          <w:rPr>
            <w:rStyle w:val="Hyperlink"/>
            <w:bCs/>
            <w:lang w:val="en-US"/>
          </w:rPr>
          <w:delText>https://viblo.asia/p/cung-tim-hieu-ve-graphql-07LKX4zeKV4</w:delText>
        </w:r>
        <w:r w:rsidR="00B74941" w:rsidDel="00D37715">
          <w:rPr>
            <w:rStyle w:val="Hyperlink"/>
            <w:bCs/>
            <w:lang w:val="en-US"/>
          </w:rPr>
          <w:fldChar w:fldCharType="end"/>
        </w:r>
      </w:del>
    </w:p>
    <w:p w14:paraId="2BE5A5EE" w14:textId="20E16417" w:rsidR="00530384" w:rsidDel="00D37715" w:rsidRDefault="00530384" w:rsidP="00D37715">
      <w:pPr>
        <w:spacing w:line="360" w:lineRule="auto"/>
        <w:ind w:left="720"/>
        <w:rPr>
          <w:del w:id="6227" w:author="phuong vu" w:date="2018-11-22T19:35:00Z"/>
          <w:bCs/>
          <w:lang w:val="en-US"/>
        </w:rPr>
        <w:pPrChange w:id="6228" w:author="phuong vu" w:date="2018-11-22T19:35:00Z">
          <w:pPr>
            <w:numPr>
              <w:numId w:val="24"/>
            </w:numPr>
            <w:spacing w:line="360" w:lineRule="auto"/>
            <w:ind w:left="720" w:hanging="360"/>
          </w:pPr>
        </w:pPrChange>
      </w:pPr>
      <w:del w:id="6229" w:author="phuong vu" w:date="2018-11-22T19:35:00Z">
        <w:r w:rsidDel="00D37715">
          <w:rPr>
            <w:bCs/>
            <w:lang w:val="en-US"/>
          </w:rPr>
          <w:delText>“</w:delText>
        </w:r>
        <w:r w:rsidRPr="00530384" w:rsidDel="00D37715">
          <w:rPr>
            <w:bCs/>
            <w:lang w:val="en-US"/>
          </w:rPr>
          <w:delText xml:space="preserve">Automatically building and maintaining GraphQL APIs with </w:delText>
        </w:r>
        <w:r w:rsidR="00653696" w:rsidDel="00D37715">
          <w:rPr>
            <w:bCs/>
            <w:lang w:val="en-US"/>
          </w:rPr>
          <w:delText>PostgreSQL</w:delText>
        </w:r>
        <w:r w:rsidRPr="00530384" w:rsidDel="00D37715">
          <w:rPr>
            <w:bCs/>
            <w:lang w:val="en-US"/>
          </w:rPr>
          <w:delText>QL and Postgraphile</w:delText>
        </w:r>
        <w:r w:rsidDel="00D37715">
          <w:rPr>
            <w:bCs/>
            <w:lang w:val="en-US"/>
          </w:rPr>
          <w:delText xml:space="preserve">” : </w:delText>
        </w:r>
        <w:r w:rsidR="00B74941" w:rsidDel="00D37715">
          <w:rPr>
            <w:rStyle w:val="Hyperlink"/>
            <w:bCs/>
            <w:lang w:val="en-US"/>
          </w:rPr>
          <w:fldChar w:fldCharType="begin"/>
        </w:r>
        <w:r w:rsidR="00B74941" w:rsidDel="00D37715">
          <w:rPr>
            <w:rStyle w:val="Hyperlink"/>
            <w:bCs/>
            <w:lang w:val="en-US"/>
          </w:rPr>
          <w:delInstrText xml:space="preserve"> HYPERLINK "https://itnext.io/aut</w:delInstrText>
        </w:r>
        <w:r w:rsidR="00B74941" w:rsidDel="00D37715">
          <w:rPr>
            <w:rStyle w:val="Hyperlink"/>
            <w:bCs/>
            <w:lang w:val="en-US"/>
          </w:rPr>
          <w:delInstrText xml:space="preserve">omatically-building-and-maintaining-graphql-apis-with-postgresql-and-postgraphile-c497636abd29" </w:delInstrText>
        </w:r>
        <w:r w:rsidR="00B74941" w:rsidDel="00D37715">
          <w:rPr>
            <w:rStyle w:val="Hyperlink"/>
            <w:bCs/>
            <w:lang w:val="en-US"/>
          </w:rPr>
          <w:fldChar w:fldCharType="separate"/>
        </w:r>
        <w:r w:rsidRPr="00530384" w:rsidDel="00D37715">
          <w:rPr>
            <w:rStyle w:val="Hyperlink"/>
            <w:bCs/>
            <w:lang w:val="en-US"/>
          </w:rPr>
          <w:delText>https://itnext.io/automatically-building-and-maintaining-graphql-apis-with-</w:delText>
        </w:r>
        <w:r w:rsidR="00653696" w:rsidDel="00D37715">
          <w:rPr>
            <w:rStyle w:val="Hyperlink"/>
            <w:bCs/>
            <w:lang w:val="en-US"/>
          </w:rPr>
          <w:delText>PostgreSQL</w:delText>
        </w:r>
        <w:r w:rsidRPr="00530384" w:rsidDel="00D37715">
          <w:rPr>
            <w:rStyle w:val="Hyperlink"/>
            <w:bCs/>
            <w:lang w:val="en-US"/>
          </w:rPr>
          <w:delText>ql-and-postgraphile-c497636abd29</w:delText>
        </w:r>
        <w:r w:rsidR="00B74941" w:rsidDel="00D37715">
          <w:rPr>
            <w:rStyle w:val="Hyperlink"/>
            <w:bCs/>
            <w:lang w:val="en-US"/>
          </w:rPr>
          <w:fldChar w:fldCharType="end"/>
        </w:r>
      </w:del>
    </w:p>
    <w:p w14:paraId="5E4FFF37" w14:textId="6809A3ED" w:rsidR="00653696" w:rsidRPr="003B05E0" w:rsidDel="00D37715" w:rsidRDefault="00653696" w:rsidP="00D37715">
      <w:pPr>
        <w:spacing w:line="360" w:lineRule="auto"/>
        <w:ind w:left="720"/>
        <w:rPr>
          <w:del w:id="6230" w:author="phuong vu" w:date="2018-11-22T19:35:00Z"/>
          <w:rStyle w:val="Hyperlink"/>
          <w:bCs/>
          <w:color w:val="auto"/>
          <w:u w:val="none"/>
          <w:lang w:val="en-US"/>
        </w:rPr>
        <w:pPrChange w:id="6231" w:author="phuong vu" w:date="2018-11-22T19:35:00Z">
          <w:pPr>
            <w:numPr>
              <w:numId w:val="24"/>
            </w:numPr>
            <w:spacing w:line="360" w:lineRule="auto"/>
            <w:ind w:left="720" w:hanging="360"/>
          </w:pPr>
        </w:pPrChange>
      </w:pPr>
      <w:del w:id="6232" w:author="phuong vu" w:date="2018-11-22T19:35:00Z">
        <w:r w:rsidDel="00D37715">
          <w:rPr>
            <w:bCs/>
            <w:lang w:val="en-US"/>
          </w:rPr>
          <w:delText xml:space="preserve">“Postgraphile”: </w:delText>
        </w:r>
        <w:r w:rsidR="00B74941" w:rsidDel="00D37715">
          <w:rPr>
            <w:rStyle w:val="Hyperlink"/>
            <w:bCs/>
            <w:lang w:val="en-US"/>
          </w:rPr>
          <w:fldChar w:fldCharType="begin"/>
        </w:r>
        <w:r w:rsidR="00B74941" w:rsidDel="00D37715">
          <w:rPr>
            <w:rStyle w:val="Hyperlink"/>
            <w:bCs/>
            <w:lang w:val="en-US"/>
          </w:rPr>
          <w:delInstrText xml:space="preserve"> HYPERLINK "https://www</w:delInstrText>
        </w:r>
        <w:r w:rsidR="00B74941" w:rsidDel="00D37715">
          <w:rPr>
            <w:rStyle w:val="Hyperlink"/>
            <w:bCs/>
            <w:lang w:val="en-US"/>
          </w:rPr>
          <w:delInstrText xml:space="preserve">.graphile.org/postgraphile/introduction/" </w:delInstrText>
        </w:r>
        <w:r w:rsidR="00B74941" w:rsidDel="00D37715">
          <w:rPr>
            <w:rStyle w:val="Hyperlink"/>
            <w:bCs/>
            <w:lang w:val="en-US"/>
          </w:rPr>
          <w:fldChar w:fldCharType="separate"/>
        </w:r>
        <w:r w:rsidRPr="006B4568" w:rsidDel="00D37715">
          <w:rPr>
            <w:rStyle w:val="Hyperlink"/>
            <w:bCs/>
            <w:lang w:val="en-US"/>
          </w:rPr>
          <w:delText>https://www.graphile.org/postgraphile/introduction/</w:delText>
        </w:r>
        <w:r w:rsidR="00B74941" w:rsidDel="00D37715">
          <w:rPr>
            <w:rStyle w:val="Hyperlink"/>
            <w:bCs/>
            <w:lang w:val="en-US"/>
          </w:rPr>
          <w:fldChar w:fldCharType="end"/>
        </w:r>
      </w:del>
    </w:p>
    <w:p w14:paraId="2B18F315" w14:textId="17DF5A2B" w:rsidR="003B05E0" w:rsidDel="00D37715" w:rsidRDefault="003B05E0" w:rsidP="00D37715">
      <w:pPr>
        <w:spacing w:line="360" w:lineRule="auto"/>
        <w:ind w:left="720"/>
        <w:rPr>
          <w:del w:id="6233" w:author="phuong vu" w:date="2018-11-22T19:35:00Z"/>
          <w:bCs/>
          <w:lang w:val="en-US"/>
        </w:rPr>
        <w:pPrChange w:id="6234" w:author="phuong vu" w:date="2018-11-22T19:35:00Z">
          <w:pPr>
            <w:numPr>
              <w:numId w:val="24"/>
            </w:numPr>
            <w:spacing w:line="360" w:lineRule="auto"/>
            <w:ind w:left="720" w:hanging="360"/>
          </w:pPr>
        </w:pPrChange>
      </w:pPr>
      <w:del w:id="6235" w:author="phuong vu" w:date="2018-11-22T19:35:00Z">
        <w:r w:rsidDel="00D37715">
          <w:rPr>
            <w:bCs/>
            <w:lang w:val="en-US"/>
          </w:rPr>
          <w:delText>“PostgreSQL”:</w:delText>
        </w:r>
      </w:del>
    </w:p>
    <w:p w14:paraId="7E66D55A" w14:textId="11A073C6" w:rsidR="003B05E0" w:rsidDel="00D37715" w:rsidRDefault="003B05E0" w:rsidP="00D37715">
      <w:pPr>
        <w:spacing w:line="360" w:lineRule="auto"/>
        <w:ind w:left="720"/>
        <w:rPr>
          <w:del w:id="6236" w:author="phuong vu" w:date="2018-11-22T19:35:00Z"/>
          <w:bCs/>
          <w:lang w:val="en-US"/>
        </w:rPr>
        <w:pPrChange w:id="6237" w:author="phuong vu" w:date="2018-11-22T19:35:00Z">
          <w:pPr>
            <w:numPr>
              <w:numId w:val="24"/>
            </w:numPr>
            <w:spacing w:line="360" w:lineRule="auto"/>
            <w:ind w:left="720" w:hanging="360"/>
          </w:pPr>
        </w:pPrChange>
      </w:pPr>
      <w:del w:id="6238" w:author="phuong vu" w:date="2018-11-22T19:35:00Z">
        <w:r w:rsidDel="00D37715">
          <w:rPr>
            <w:bCs/>
            <w:lang w:val="en-US"/>
          </w:rPr>
          <w:delText>“JSON Web Token”:</w:delText>
        </w:r>
      </w:del>
    </w:p>
    <w:p w14:paraId="448EC124" w14:textId="4E1FAE68" w:rsidR="003B05E0" w:rsidRPr="007A626B" w:rsidDel="00D37715" w:rsidRDefault="003B05E0" w:rsidP="00D37715">
      <w:pPr>
        <w:pStyle w:val="ListParagraph"/>
        <w:spacing w:line="360" w:lineRule="auto"/>
        <w:rPr>
          <w:del w:id="6239" w:author="phuong vu" w:date="2018-11-22T19:35:00Z"/>
          <w:bCs/>
          <w:lang w:val="en-US"/>
        </w:rPr>
        <w:pPrChange w:id="6240" w:author="phuong vu" w:date="2018-11-22T19:35:00Z">
          <w:pPr>
            <w:pStyle w:val="ListParagraph"/>
            <w:numPr>
              <w:numId w:val="24"/>
            </w:numPr>
            <w:spacing w:line="360" w:lineRule="auto"/>
            <w:ind w:hanging="360"/>
          </w:pPr>
        </w:pPrChange>
      </w:pPr>
      <w:del w:id="6241" w:author="phuong vu" w:date="2018-11-22T19:35:00Z">
        <w:r w:rsidRPr="003B05E0" w:rsidDel="00D37715">
          <w:rPr>
            <w:bCs/>
            <w:lang w:val="en-US"/>
          </w:rPr>
          <w:delText>“ReactJS”:</w:delText>
        </w:r>
        <w:r w:rsidR="00B74941" w:rsidDel="00D37715">
          <w:rPr>
            <w:rStyle w:val="Hyperlink"/>
            <w:lang w:val="en-US"/>
          </w:rPr>
          <w:fldChar w:fldCharType="begin"/>
        </w:r>
        <w:r w:rsidR="00B74941" w:rsidDel="00D37715">
          <w:rPr>
            <w:rStyle w:val="Hyperlink"/>
            <w:lang w:val="en-US"/>
          </w:rPr>
          <w:delInstrText xml:space="preserve"> HYPERLINK "https://viblo.asia/p/reactjs-uu-diem-va-nhuoc-diem-V3m5WzexlO7" </w:delInstrText>
        </w:r>
        <w:r w:rsidR="00B74941" w:rsidDel="00D37715">
          <w:rPr>
            <w:rStyle w:val="Hyperlink"/>
            <w:lang w:val="en-US"/>
          </w:rPr>
          <w:fldChar w:fldCharType="separate"/>
        </w:r>
        <w:r w:rsidRPr="006A4E6A" w:rsidDel="00D37715">
          <w:rPr>
            <w:rStyle w:val="Hyperlink"/>
            <w:lang w:val="en-US"/>
          </w:rPr>
          <w:delText>https://viblo.asia/p/reactjs-uu-diem-va-nhuoc-diem-V3m5WzexlO7</w:delText>
        </w:r>
        <w:r w:rsidR="00B74941" w:rsidDel="00D37715">
          <w:rPr>
            <w:rStyle w:val="Hyperlink"/>
            <w:lang w:val="en-US"/>
          </w:rPr>
          <w:fldChar w:fldCharType="end"/>
        </w:r>
      </w:del>
    </w:p>
    <w:p w14:paraId="7377C254" w14:textId="3550BB5C" w:rsidR="007A626B" w:rsidRPr="003B05E0" w:rsidRDefault="007A626B" w:rsidP="00D37715">
      <w:pPr>
        <w:pStyle w:val="ListParagraph"/>
        <w:spacing w:line="360" w:lineRule="auto"/>
        <w:rPr>
          <w:bCs/>
          <w:lang w:val="en-US"/>
        </w:rPr>
        <w:pPrChange w:id="6242" w:author="phuong vu" w:date="2018-11-22T19:35:00Z">
          <w:pPr>
            <w:pStyle w:val="ListParagraph"/>
            <w:numPr>
              <w:numId w:val="24"/>
            </w:numPr>
            <w:spacing w:line="360" w:lineRule="auto"/>
            <w:ind w:hanging="360"/>
          </w:pPr>
        </w:pPrChange>
      </w:pPr>
      <w:del w:id="6243" w:author="phuong vu" w:date="2018-11-22T19:35:00Z">
        <w:r w:rsidDel="00D37715">
          <w:rPr>
            <w:bCs/>
            <w:lang w:val="en-US"/>
          </w:rPr>
          <w:delText xml:space="preserve">“Apollo Client cho React”: </w:delText>
        </w:r>
        <w:r w:rsidR="00B74941" w:rsidDel="00D37715">
          <w:rPr>
            <w:rStyle w:val="Hyperlink"/>
            <w:bCs/>
            <w:lang w:val="en-US"/>
          </w:rPr>
          <w:fldChar w:fldCharType="begin"/>
        </w:r>
        <w:r w:rsidR="00B74941" w:rsidDel="00D37715">
          <w:rPr>
            <w:rStyle w:val="Hyperlink"/>
            <w:bCs/>
            <w:lang w:val="en-US"/>
          </w:rPr>
          <w:delInstrText xml:space="preserve"> HYPERLINK "https://www.apollographql.com/docs/react/" </w:delInstrText>
        </w:r>
        <w:r w:rsidR="00B74941" w:rsidDel="00D37715">
          <w:rPr>
            <w:rStyle w:val="Hyperlink"/>
            <w:bCs/>
            <w:lang w:val="en-US"/>
          </w:rPr>
          <w:fldChar w:fldCharType="separate"/>
        </w:r>
        <w:r w:rsidRPr="007A626B" w:rsidDel="00D37715">
          <w:rPr>
            <w:rStyle w:val="Hyperlink"/>
            <w:bCs/>
            <w:lang w:val="en-US"/>
          </w:rPr>
          <w:delText>https://www.apollographql.com/docs/react/</w:delText>
        </w:r>
        <w:r w:rsidR="00B74941" w:rsidDel="00D37715">
          <w:rPr>
            <w:rStyle w:val="Hyperlink"/>
            <w:bCs/>
            <w:lang w:val="en-US"/>
          </w:rPr>
          <w:fldChar w:fldCharType="end"/>
        </w:r>
      </w:del>
    </w:p>
    <w:sectPr w:rsidR="007A626B" w:rsidRPr="003B05E0" w:rsidSect="001D00CB">
      <w:headerReference w:type="default" r:id="rId81"/>
      <w:footerReference w:type="default" r:id="rId82"/>
      <w:pgSz w:w="11906" w:h="16838"/>
      <w:pgMar w:top="1701" w:right="1134" w:bottom="1701" w:left="1985" w:header="709"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11FDEB" w14:textId="77777777" w:rsidR="00B74941" w:rsidRDefault="00B74941" w:rsidP="006806BE">
      <w:pPr>
        <w:spacing w:after="0" w:line="240" w:lineRule="auto"/>
      </w:pPr>
      <w:r>
        <w:separator/>
      </w:r>
    </w:p>
  </w:endnote>
  <w:endnote w:type="continuationSeparator" w:id="0">
    <w:p w14:paraId="08A121D5" w14:textId="77777777" w:rsidR="00B74941" w:rsidRDefault="00B74941" w:rsidP="006806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1"/>
      <w:gridCol w:w="4346"/>
    </w:tblGrid>
    <w:tr w:rsidR="00627671" w:rsidRPr="001D00CB" w14:paraId="121E6D9A" w14:textId="77777777" w:rsidTr="001D00CB">
      <w:trPr>
        <w:trHeight w:hRule="exact" w:val="70"/>
        <w:jc w:val="center"/>
      </w:trPr>
      <w:tc>
        <w:tcPr>
          <w:tcW w:w="4686" w:type="dxa"/>
          <w:shd w:val="clear" w:color="auto" w:fill="00B0F0"/>
          <w:tcMar>
            <w:top w:w="0" w:type="dxa"/>
            <w:bottom w:w="0" w:type="dxa"/>
          </w:tcMar>
        </w:tcPr>
        <w:p w14:paraId="3197EFC0" w14:textId="77777777" w:rsidR="00627671" w:rsidRPr="001D00CB" w:rsidRDefault="00627671">
          <w:pPr>
            <w:pStyle w:val="Header"/>
            <w:rPr>
              <w:caps/>
              <w:color w:val="FF0000"/>
              <w:sz w:val="18"/>
            </w:rPr>
          </w:pPr>
        </w:p>
      </w:tc>
      <w:tc>
        <w:tcPr>
          <w:tcW w:w="4674" w:type="dxa"/>
          <w:shd w:val="clear" w:color="auto" w:fill="00B0F0"/>
          <w:tcMar>
            <w:top w:w="0" w:type="dxa"/>
            <w:bottom w:w="0" w:type="dxa"/>
          </w:tcMar>
        </w:tcPr>
        <w:p w14:paraId="2CD568B3" w14:textId="77777777" w:rsidR="00627671" w:rsidRPr="001D00CB" w:rsidRDefault="00627671">
          <w:pPr>
            <w:pStyle w:val="Header"/>
            <w:jc w:val="right"/>
            <w:rPr>
              <w:caps/>
              <w:color w:val="FF0000"/>
              <w:sz w:val="18"/>
            </w:rPr>
          </w:pPr>
        </w:p>
      </w:tc>
    </w:tr>
    <w:tr w:rsidR="00627671" w14:paraId="77229044" w14:textId="77777777" w:rsidTr="005E5E84">
      <w:trPr>
        <w:trHeight w:val="1173"/>
        <w:jc w:val="center"/>
      </w:trPr>
      <w:tc>
        <w:tcPr>
          <w:tcW w:w="4686" w:type="dxa"/>
          <w:shd w:val="clear" w:color="auto" w:fill="auto"/>
          <w:vAlign w:val="center"/>
        </w:tcPr>
        <w:p w14:paraId="4548A087" w14:textId="33A305E0" w:rsidR="00627671" w:rsidDel="00023703" w:rsidRDefault="00023703" w:rsidP="009F370B">
          <w:pPr>
            <w:rPr>
              <w:del w:id="6247" w:author="phuong vu" w:date="2018-11-22T19:21:00Z"/>
              <w:lang w:val="en-US"/>
            </w:rPr>
          </w:pPr>
          <w:ins w:id="6248" w:author="phuong vu" w:date="2018-11-22T19:21:00Z">
            <w:r>
              <w:rPr>
                <w:lang w:val="en-US"/>
              </w:rPr>
              <w:t>Họ tên - MSSV</w:t>
            </w:r>
          </w:ins>
          <w:del w:id="6249" w:author="phuong vu" w:date="2018-11-22T19:21:00Z">
            <w:r w:rsidR="00627671" w:rsidDel="00023703">
              <w:rPr>
                <w:lang w:val="en-US"/>
              </w:rPr>
              <w:delText>Trần Hoàng Huân – B140147</w:delText>
            </w:r>
          </w:del>
        </w:p>
        <w:p w14:paraId="345F66DE" w14:textId="71C12F07" w:rsidR="00627671" w:rsidRPr="003C43C4" w:rsidRDefault="00627671" w:rsidP="009F370B">
          <w:pPr>
            <w:rPr>
              <w:lang w:val="en-US"/>
            </w:rPr>
          </w:pPr>
          <w:del w:id="6250" w:author="phuong vu" w:date="2018-11-22T19:21:00Z">
            <w:r w:rsidDel="00023703">
              <w:rPr>
                <w:lang w:val="en-US"/>
              </w:rPr>
              <w:delText>Vũ Phương – B1401081</w:delText>
            </w:r>
          </w:del>
        </w:p>
      </w:tc>
      <w:tc>
        <w:tcPr>
          <w:tcW w:w="4674" w:type="dxa"/>
          <w:shd w:val="clear" w:color="auto" w:fill="auto"/>
          <w:vAlign w:val="center"/>
        </w:tcPr>
        <w:p w14:paraId="4AFA15C9" w14:textId="77777777" w:rsidR="00627671" w:rsidRDefault="00627671">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48</w:t>
          </w:r>
          <w:r>
            <w:rPr>
              <w:caps/>
              <w:noProof/>
              <w:color w:val="808080" w:themeColor="background1" w:themeShade="80"/>
              <w:sz w:val="18"/>
              <w:szCs w:val="18"/>
            </w:rPr>
            <w:fldChar w:fldCharType="end"/>
          </w:r>
        </w:p>
      </w:tc>
    </w:tr>
  </w:tbl>
  <w:p w14:paraId="04056F27" w14:textId="77777777" w:rsidR="00627671" w:rsidRDefault="006276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F696F8" w14:textId="77777777" w:rsidR="00B74941" w:rsidRDefault="00B74941" w:rsidP="006806BE">
      <w:pPr>
        <w:spacing w:after="0" w:line="240" w:lineRule="auto"/>
      </w:pPr>
      <w:r>
        <w:separator/>
      </w:r>
    </w:p>
  </w:footnote>
  <w:footnote w:type="continuationSeparator" w:id="0">
    <w:p w14:paraId="48C28D27" w14:textId="77777777" w:rsidR="00B74941" w:rsidRDefault="00B74941" w:rsidP="006806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F079B" w14:textId="0FA3041E" w:rsidR="00627671" w:rsidRPr="005E5E84" w:rsidRDefault="00627671" w:rsidP="005E5E84">
    <w:pPr>
      <w:pStyle w:val="Header"/>
      <w:jc w:val="left"/>
      <w:rPr>
        <w:lang w:val="en-US"/>
      </w:rPr>
    </w:pPr>
    <w:ins w:id="6244" w:author="phuong vu" w:date="2018-11-21T21:32:00Z">
      <w:r>
        <w:rPr>
          <w:lang w:val="en-US"/>
        </w:rPr>
        <w:t>GVHD</w:t>
      </w:r>
    </w:ins>
    <w:del w:id="6245" w:author="phuong vu" w:date="2018-11-21T21:32:00Z">
      <w:r w:rsidDel="005645EE">
        <w:rPr>
          <w:lang w:val="en-US"/>
        </w:rPr>
        <w:delText>Giáo viên hướng dẫn</w:delText>
      </w:r>
    </w:del>
    <w:r>
      <w:rPr>
        <w:lang w:val="en-US"/>
      </w:rPr>
      <w:t xml:space="preserve">: </w:t>
    </w:r>
    <w:del w:id="6246" w:author="phuong vu" w:date="2018-11-22T19:21:00Z">
      <w:r w:rsidDel="00023703">
        <w:rPr>
          <w:lang w:val="en-US"/>
        </w:rPr>
        <w:delText xml:space="preserve">Phạm Thị Ngọc Diễm </w:delText>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8141F"/>
    <w:multiLevelType w:val="hybridMultilevel"/>
    <w:tmpl w:val="25F8E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13C45"/>
    <w:multiLevelType w:val="multilevel"/>
    <w:tmpl w:val="BFFE2E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220E1B"/>
    <w:multiLevelType w:val="hybridMultilevel"/>
    <w:tmpl w:val="C090F4FA"/>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9274964"/>
    <w:multiLevelType w:val="hybridMultilevel"/>
    <w:tmpl w:val="6E1E0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550B9"/>
    <w:multiLevelType w:val="hybridMultilevel"/>
    <w:tmpl w:val="76BCA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F03F7A"/>
    <w:multiLevelType w:val="hybridMultilevel"/>
    <w:tmpl w:val="C2C8234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10B2C"/>
    <w:multiLevelType w:val="multilevel"/>
    <w:tmpl w:val="B1F0BE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9152F9"/>
    <w:multiLevelType w:val="hybridMultilevel"/>
    <w:tmpl w:val="95462C6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0802F4C"/>
    <w:multiLevelType w:val="hybridMultilevel"/>
    <w:tmpl w:val="7FB6F8D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8E6C6C"/>
    <w:multiLevelType w:val="hybridMultilevel"/>
    <w:tmpl w:val="3C06425A"/>
    <w:lvl w:ilvl="0" w:tplc="07D0EFA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FA1A8E"/>
    <w:multiLevelType w:val="hybridMultilevel"/>
    <w:tmpl w:val="FC8C4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E8233B"/>
    <w:multiLevelType w:val="hybridMultilevel"/>
    <w:tmpl w:val="7644798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307A02"/>
    <w:multiLevelType w:val="hybridMultilevel"/>
    <w:tmpl w:val="EC007D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F037732"/>
    <w:multiLevelType w:val="hybridMultilevel"/>
    <w:tmpl w:val="19E235CE"/>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4" w15:restartNumberingAfterBreak="0">
    <w:nsid w:val="1F49632F"/>
    <w:multiLevelType w:val="hybridMultilevel"/>
    <w:tmpl w:val="B1FE0D7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0395BD1"/>
    <w:multiLevelType w:val="multilevel"/>
    <w:tmpl w:val="6966EB52"/>
    <w:lvl w:ilvl="0">
      <w:start w:val="1"/>
      <w:numFmt w:val="decimal"/>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lvlText w:val="%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21252DD4"/>
    <w:multiLevelType w:val="hybridMultilevel"/>
    <w:tmpl w:val="B50650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23E50A2"/>
    <w:multiLevelType w:val="hybridMultilevel"/>
    <w:tmpl w:val="237CC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87703A"/>
    <w:multiLevelType w:val="multilevel"/>
    <w:tmpl w:val="524E1342"/>
    <w:lvl w:ilvl="0">
      <w:start w:val="1"/>
      <w:numFmt w:val="decimal"/>
      <w:pStyle w:val="Heading1"/>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27273D4D"/>
    <w:multiLevelType w:val="hybridMultilevel"/>
    <w:tmpl w:val="FBC41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CB2E02"/>
    <w:multiLevelType w:val="hybridMultilevel"/>
    <w:tmpl w:val="6BAC11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F91626"/>
    <w:multiLevelType w:val="hybridMultilevel"/>
    <w:tmpl w:val="BCDCEB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056445"/>
    <w:multiLevelType w:val="hybridMultilevel"/>
    <w:tmpl w:val="337CA0F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93E6ECD"/>
    <w:multiLevelType w:val="hybridMultilevel"/>
    <w:tmpl w:val="E7867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94158E2"/>
    <w:multiLevelType w:val="multilevel"/>
    <w:tmpl w:val="2980685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A6D521C"/>
    <w:multiLevelType w:val="multilevel"/>
    <w:tmpl w:val="8ABE43D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1124E9A"/>
    <w:multiLevelType w:val="hybridMultilevel"/>
    <w:tmpl w:val="C94C0A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2330E99"/>
    <w:multiLevelType w:val="hybridMultilevel"/>
    <w:tmpl w:val="C8366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39353C3"/>
    <w:multiLevelType w:val="hybridMultilevel"/>
    <w:tmpl w:val="2E84F5EC"/>
    <w:lvl w:ilvl="0" w:tplc="5FF23E3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5B46B2F"/>
    <w:multiLevelType w:val="hybridMultilevel"/>
    <w:tmpl w:val="5D6E9FA2"/>
    <w:lvl w:ilvl="0" w:tplc="5FF23E3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E626D6"/>
    <w:multiLevelType w:val="hybridMultilevel"/>
    <w:tmpl w:val="1A0ED1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C7065D9"/>
    <w:multiLevelType w:val="hybridMultilevel"/>
    <w:tmpl w:val="062E81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EF6E9C"/>
    <w:multiLevelType w:val="hybridMultilevel"/>
    <w:tmpl w:val="50DA40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4757926"/>
    <w:multiLevelType w:val="hybridMultilevel"/>
    <w:tmpl w:val="00ECA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E023BE"/>
    <w:multiLevelType w:val="hybridMultilevel"/>
    <w:tmpl w:val="0500340A"/>
    <w:lvl w:ilvl="0" w:tplc="F92A48BE">
      <w:numFmt w:val="bullet"/>
      <w:lvlText w:val="-"/>
      <w:lvlJc w:val="left"/>
      <w:pPr>
        <w:ind w:left="1440" w:hanging="360"/>
      </w:pPr>
      <w:rPr>
        <w:rFonts w:ascii="Times New Roman" w:eastAsiaTheme="minorHAnsi" w:hAnsi="Times New Roman" w:cs="Times New Roman" w:hint="default"/>
        <w: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85764AD"/>
    <w:multiLevelType w:val="multilevel"/>
    <w:tmpl w:val="2AE8895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493B0D8F"/>
    <w:multiLevelType w:val="hybridMultilevel"/>
    <w:tmpl w:val="74428F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4A6E1455"/>
    <w:multiLevelType w:val="hybridMultilevel"/>
    <w:tmpl w:val="84AC48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E15693"/>
    <w:multiLevelType w:val="hybridMultilevel"/>
    <w:tmpl w:val="F7063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BAC5C4A"/>
    <w:multiLevelType w:val="hybridMultilevel"/>
    <w:tmpl w:val="664830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C385173"/>
    <w:multiLevelType w:val="hybridMultilevel"/>
    <w:tmpl w:val="C7F205B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4CE82EA6"/>
    <w:multiLevelType w:val="hybridMultilevel"/>
    <w:tmpl w:val="B13CBF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E711C47"/>
    <w:multiLevelType w:val="hybridMultilevel"/>
    <w:tmpl w:val="2E644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4600B6"/>
    <w:multiLevelType w:val="hybridMultilevel"/>
    <w:tmpl w:val="D84EC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6820292"/>
    <w:multiLevelType w:val="hybridMultilevel"/>
    <w:tmpl w:val="B48042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84D521B"/>
    <w:multiLevelType w:val="hybridMultilevel"/>
    <w:tmpl w:val="3CA27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A0E05C4"/>
    <w:multiLevelType w:val="hybridMultilevel"/>
    <w:tmpl w:val="EF46EE98"/>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5B5B6982"/>
    <w:multiLevelType w:val="hybridMultilevel"/>
    <w:tmpl w:val="FB385AA0"/>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48" w15:restartNumberingAfterBreak="0">
    <w:nsid w:val="5F186892"/>
    <w:multiLevelType w:val="hybridMultilevel"/>
    <w:tmpl w:val="C696EF4A"/>
    <w:lvl w:ilvl="0" w:tplc="D114634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623D7B55"/>
    <w:multiLevelType w:val="hybridMultilevel"/>
    <w:tmpl w:val="72E09300"/>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CB2CBF"/>
    <w:multiLevelType w:val="hybridMultilevel"/>
    <w:tmpl w:val="CE52E0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CB942FD"/>
    <w:multiLevelType w:val="hybridMultilevel"/>
    <w:tmpl w:val="4E0A5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D1E6FD0"/>
    <w:multiLevelType w:val="hybridMultilevel"/>
    <w:tmpl w:val="83B2D57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1D720CF"/>
    <w:multiLevelType w:val="multilevel"/>
    <w:tmpl w:val="7FC8AC7E"/>
    <w:lvl w:ilvl="0">
      <w:start w:val="1"/>
      <w:numFmt w:val="decimal"/>
      <w:lvlText w:val="CHƯƠNG %1 - "/>
      <w:lvlJc w:val="left"/>
      <w:pPr>
        <w:ind w:left="360" w:hanging="360"/>
      </w:pPr>
      <w:rPr>
        <w:rFonts w:asciiTheme="majorHAnsi" w:hAnsiTheme="majorHAnsi" w:hint="default"/>
        <w14:ligatures w14:val="none"/>
        <w14:numForm w14:val="default"/>
        <w14:numSpacing w14:val="default"/>
        <w14:stylisticSets/>
      </w:rPr>
    </w:lvl>
    <w:lvl w:ilvl="1">
      <w:start w:val="2"/>
      <w:numFmt w:val="decimal"/>
      <w:lvlText w:val="%2."/>
      <w:lvlJc w:val="left"/>
      <w:pPr>
        <w:ind w:left="576" w:hanging="576"/>
      </w:pPr>
      <w:rPr>
        <w:rFonts w:hint="default"/>
        <w:vertAlign w:val="baseline"/>
      </w:rPr>
    </w:lvl>
    <w:lvl w:ilvl="2">
      <w:start w:val="1"/>
      <w:numFmt w:val="decimal"/>
      <w:lvlText w:val="%1.%2.%3"/>
      <w:lvlJc w:val="left"/>
      <w:pPr>
        <w:ind w:left="720" w:hanging="720"/>
      </w:pPr>
      <w:rPr>
        <w:rFonts w:hint="default"/>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4" w15:restartNumberingAfterBreak="0">
    <w:nsid w:val="749973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754E7FA9"/>
    <w:multiLevelType w:val="hybridMultilevel"/>
    <w:tmpl w:val="9EA229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5675008"/>
    <w:multiLevelType w:val="hybridMultilevel"/>
    <w:tmpl w:val="2F5EA0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96C0974"/>
    <w:multiLevelType w:val="hybridMultilevel"/>
    <w:tmpl w:val="95429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B0E1367"/>
    <w:multiLevelType w:val="hybridMultilevel"/>
    <w:tmpl w:val="F264A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4"/>
  </w:num>
  <w:num w:numId="3">
    <w:abstractNumId w:val="56"/>
  </w:num>
  <w:num w:numId="4">
    <w:abstractNumId w:val="39"/>
  </w:num>
  <w:num w:numId="5">
    <w:abstractNumId w:val="20"/>
  </w:num>
  <w:num w:numId="6">
    <w:abstractNumId w:val="44"/>
  </w:num>
  <w:num w:numId="7">
    <w:abstractNumId w:val="42"/>
  </w:num>
  <w:num w:numId="8">
    <w:abstractNumId w:val="22"/>
  </w:num>
  <w:num w:numId="9">
    <w:abstractNumId w:val="50"/>
  </w:num>
  <w:num w:numId="10">
    <w:abstractNumId w:val="38"/>
  </w:num>
  <w:num w:numId="11">
    <w:abstractNumId w:val="14"/>
  </w:num>
  <w:num w:numId="12">
    <w:abstractNumId w:val="30"/>
  </w:num>
  <w:num w:numId="13">
    <w:abstractNumId w:val="52"/>
  </w:num>
  <w:num w:numId="14">
    <w:abstractNumId w:val="33"/>
  </w:num>
  <w:num w:numId="15">
    <w:abstractNumId w:val="31"/>
  </w:num>
  <w:num w:numId="16">
    <w:abstractNumId w:val="21"/>
  </w:num>
  <w:num w:numId="17">
    <w:abstractNumId w:val="57"/>
  </w:num>
  <w:num w:numId="18">
    <w:abstractNumId w:val="3"/>
  </w:num>
  <w:num w:numId="19">
    <w:abstractNumId w:val="58"/>
  </w:num>
  <w:num w:numId="20">
    <w:abstractNumId w:val="37"/>
  </w:num>
  <w:num w:numId="21">
    <w:abstractNumId w:val="46"/>
  </w:num>
  <w:num w:numId="22">
    <w:abstractNumId w:val="40"/>
  </w:num>
  <w:num w:numId="23">
    <w:abstractNumId w:val="2"/>
  </w:num>
  <w:num w:numId="24">
    <w:abstractNumId w:val="36"/>
  </w:num>
  <w:num w:numId="25">
    <w:abstractNumId w:val="25"/>
  </w:num>
  <w:num w:numId="26">
    <w:abstractNumId w:val="29"/>
  </w:num>
  <w:num w:numId="27">
    <w:abstractNumId w:val="35"/>
  </w:num>
  <w:num w:numId="28">
    <w:abstractNumId w:val="6"/>
  </w:num>
  <w:num w:numId="29">
    <w:abstractNumId w:val="5"/>
  </w:num>
  <w:num w:numId="30">
    <w:abstractNumId w:val="11"/>
  </w:num>
  <w:num w:numId="31">
    <w:abstractNumId w:val="8"/>
  </w:num>
  <w:num w:numId="32">
    <w:abstractNumId w:val="3"/>
  </w:num>
  <w:num w:numId="33">
    <w:abstractNumId w:val="49"/>
  </w:num>
  <w:num w:numId="34">
    <w:abstractNumId w:val="37"/>
  </w:num>
  <w:num w:numId="35">
    <w:abstractNumId w:val="54"/>
  </w:num>
  <w:num w:numId="36">
    <w:abstractNumId w:val="18"/>
  </w:num>
  <w:num w:numId="37">
    <w:abstractNumId w:val="28"/>
  </w:num>
  <w:num w:numId="38">
    <w:abstractNumId w:val="27"/>
  </w:num>
  <w:num w:numId="39">
    <w:abstractNumId w:val="10"/>
  </w:num>
  <w:num w:numId="40">
    <w:abstractNumId w:val="4"/>
  </w:num>
  <w:num w:numId="41">
    <w:abstractNumId w:val="51"/>
  </w:num>
  <w:num w:numId="42">
    <w:abstractNumId w:val="0"/>
  </w:num>
  <w:num w:numId="43">
    <w:abstractNumId w:val="17"/>
  </w:num>
  <w:num w:numId="44">
    <w:abstractNumId w:val="45"/>
  </w:num>
  <w:num w:numId="45">
    <w:abstractNumId w:val="23"/>
  </w:num>
  <w:num w:numId="46">
    <w:abstractNumId w:val="43"/>
  </w:num>
  <w:num w:numId="47">
    <w:abstractNumId w:val="16"/>
  </w:num>
  <w:num w:numId="48">
    <w:abstractNumId w:val="12"/>
  </w:num>
  <w:num w:numId="49">
    <w:abstractNumId w:val="55"/>
  </w:num>
  <w:num w:numId="50">
    <w:abstractNumId w:val="19"/>
  </w:num>
  <w:num w:numId="51">
    <w:abstractNumId w:val="41"/>
  </w:num>
  <w:num w:numId="52">
    <w:abstractNumId w:val="9"/>
  </w:num>
  <w:num w:numId="53">
    <w:abstractNumId w:val="34"/>
  </w:num>
  <w:num w:numId="54">
    <w:abstractNumId w:val="15"/>
  </w:num>
  <w:num w:numId="55">
    <w:abstractNumId w:val="53"/>
  </w:num>
  <w:num w:numId="56">
    <w:abstractNumId w:val="48"/>
  </w:num>
  <w:num w:numId="57">
    <w:abstractNumId w:val="26"/>
  </w:num>
  <w:num w:numId="58">
    <w:abstractNumId w:val="32"/>
  </w:num>
  <w:num w:numId="59">
    <w:abstractNumId w:val="13"/>
  </w:num>
  <w:num w:numId="60">
    <w:abstractNumId w:val="47"/>
  </w:num>
  <w:num w:numId="61">
    <w:abstractNumId w:val="7"/>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huong vu">
    <w15:presenceInfo w15:providerId="Windows Live" w15:userId="b68c0edffeb33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hideSpellingErrors/>
  <w:proofState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7A4"/>
    <w:rsid w:val="000153DE"/>
    <w:rsid w:val="00016B3B"/>
    <w:rsid w:val="000219E8"/>
    <w:rsid w:val="00023703"/>
    <w:rsid w:val="0002497A"/>
    <w:rsid w:val="0002511D"/>
    <w:rsid w:val="00032569"/>
    <w:rsid w:val="00032876"/>
    <w:rsid w:val="000536DA"/>
    <w:rsid w:val="00061E48"/>
    <w:rsid w:val="000628EB"/>
    <w:rsid w:val="00070151"/>
    <w:rsid w:val="00070C2F"/>
    <w:rsid w:val="00074E90"/>
    <w:rsid w:val="00080487"/>
    <w:rsid w:val="00083440"/>
    <w:rsid w:val="000848CF"/>
    <w:rsid w:val="000901EA"/>
    <w:rsid w:val="00090442"/>
    <w:rsid w:val="00090B2F"/>
    <w:rsid w:val="000919CD"/>
    <w:rsid w:val="000A2D29"/>
    <w:rsid w:val="000A4F11"/>
    <w:rsid w:val="000A5A23"/>
    <w:rsid w:val="000B28A3"/>
    <w:rsid w:val="000B72E2"/>
    <w:rsid w:val="000C009C"/>
    <w:rsid w:val="000C3B2E"/>
    <w:rsid w:val="000D09EC"/>
    <w:rsid w:val="000D1228"/>
    <w:rsid w:val="000D6B91"/>
    <w:rsid w:val="000E702E"/>
    <w:rsid w:val="000F4CE0"/>
    <w:rsid w:val="0010191A"/>
    <w:rsid w:val="00112A81"/>
    <w:rsid w:val="00123B96"/>
    <w:rsid w:val="00130308"/>
    <w:rsid w:val="00132D92"/>
    <w:rsid w:val="0013721C"/>
    <w:rsid w:val="00152290"/>
    <w:rsid w:val="001526C3"/>
    <w:rsid w:val="00155CEA"/>
    <w:rsid w:val="00162BE0"/>
    <w:rsid w:val="00165603"/>
    <w:rsid w:val="00173C60"/>
    <w:rsid w:val="00176856"/>
    <w:rsid w:val="00180654"/>
    <w:rsid w:val="00184C7F"/>
    <w:rsid w:val="001856AA"/>
    <w:rsid w:val="0019031B"/>
    <w:rsid w:val="0019690B"/>
    <w:rsid w:val="001A372D"/>
    <w:rsid w:val="001A6E15"/>
    <w:rsid w:val="001B1B08"/>
    <w:rsid w:val="001B2876"/>
    <w:rsid w:val="001C0454"/>
    <w:rsid w:val="001C1BC6"/>
    <w:rsid w:val="001C1DAB"/>
    <w:rsid w:val="001C4D2D"/>
    <w:rsid w:val="001D00CB"/>
    <w:rsid w:val="001D59B8"/>
    <w:rsid w:val="001F5B63"/>
    <w:rsid w:val="00206AEA"/>
    <w:rsid w:val="00211CD4"/>
    <w:rsid w:val="002175BE"/>
    <w:rsid w:val="00220919"/>
    <w:rsid w:val="00225404"/>
    <w:rsid w:val="00233523"/>
    <w:rsid w:val="00237164"/>
    <w:rsid w:val="0024363E"/>
    <w:rsid w:val="00261DD6"/>
    <w:rsid w:val="00263449"/>
    <w:rsid w:val="00264BCF"/>
    <w:rsid w:val="00275AF6"/>
    <w:rsid w:val="00277F44"/>
    <w:rsid w:val="00282E77"/>
    <w:rsid w:val="002938F0"/>
    <w:rsid w:val="00295CFF"/>
    <w:rsid w:val="00297E5D"/>
    <w:rsid w:val="002A1B28"/>
    <w:rsid w:val="002A3C8F"/>
    <w:rsid w:val="002A641F"/>
    <w:rsid w:val="002A795B"/>
    <w:rsid w:val="002C1D90"/>
    <w:rsid w:val="002C2629"/>
    <w:rsid w:val="002D2471"/>
    <w:rsid w:val="002D2EF0"/>
    <w:rsid w:val="002F05BD"/>
    <w:rsid w:val="003119BD"/>
    <w:rsid w:val="003166DB"/>
    <w:rsid w:val="00323EED"/>
    <w:rsid w:val="003547FD"/>
    <w:rsid w:val="003554AD"/>
    <w:rsid w:val="00360559"/>
    <w:rsid w:val="003610CA"/>
    <w:rsid w:val="0036271B"/>
    <w:rsid w:val="00366807"/>
    <w:rsid w:val="00370B8C"/>
    <w:rsid w:val="003743EA"/>
    <w:rsid w:val="003752F8"/>
    <w:rsid w:val="00377FBF"/>
    <w:rsid w:val="00382451"/>
    <w:rsid w:val="00392DD7"/>
    <w:rsid w:val="0039662E"/>
    <w:rsid w:val="003A795F"/>
    <w:rsid w:val="003B05E0"/>
    <w:rsid w:val="003B08E2"/>
    <w:rsid w:val="003C0529"/>
    <w:rsid w:val="003C2A70"/>
    <w:rsid w:val="003C2D88"/>
    <w:rsid w:val="003C43C4"/>
    <w:rsid w:val="003C5421"/>
    <w:rsid w:val="003C68BE"/>
    <w:rsid w:val="003D3E6A"/>
    <w:rsid w:val="003D5A3C"/>
    <w:rsid w:val="003E7F93"/>
    <w:rsid w:val="00405A7C"/>
    <w:rsid w:val="004105BB"/>
    <w:rsid w:val="00413DA6"/>
    <w:rsid w:val="0042719D"/>
    <w:rsid w:val="0044273D"/>
    <w:rsid w:val="00442EB8"/>
    <w:rsid w:val="00443B37"/>
    <w:rsid w:val="0044671F"/>
    <w:rsid w:val="00451B38"/>
    <w:rsid w:val="00451F3E"/>
    <w:rsid w:val="00463867"/>
    <w:rsid w:val="00465EEF"/>
    <w:rsid w:val="0047465B"/>
    <w:rsid w:val="00476B40"/>
    <w:rsid w:val="004863AF"/>
    <w:rsid w:val="0049151D"/>
    <w:rsid w:val="00492072"/>
    <w:rsid w:val="00495D42"/>
    <w:rsid w:val="0049710B"/>
    <w:rsid w:val="004A26FE"/>
    <w:rsid w:val="004A577F"/>
    <w:rsid w:val="004A77C2"/>
    <w:rsid w:val="004C3FEE"/>
    <w:rsid w:val="004D5B99"/>
    <w:rsid w:val="004D7CF2"/>
    <w:rsid w:val="004E3287"/>
    <w:rsid w:val="004F0F1C"/>
    <w:rsid w:val="004F2566"/>
    <w:rsid w:val="004F28F8"/>
    <w:rsid w:val="004F3399"/>
    <w:rsid w:val="004F472B"/>
    <w:rsid w:val="00510604"/>
    <w:rsid w:val="00523613"/>
    <w:rsid w:val="00530384"/>
    <w:rsid w:val="00532496"/>
    <w:rsid w:val="00536771"/>
    <w:rsid w:val="005368A7"/>
    <w:rsid w:val="00540AD2"/>
    <w:rsid w:val="00546E94"/>
    <w:rsid w:val="00557D21"/>
    <w:rsid w:val="0056343E"/>
    <w:rsid w:val="005645EE"/>
    <w:rsid w:val="00565D22"/>
    <w:rsid w:val="005738E3"/>
    <w:rsid w:val="00574700"/>
    <w:rsid w:val="00575627"/>
    <w:rsid w:val="0057605B"/>
    <w:rsid w:val="00594C9B"/>
    <w:rsid w:val="005A4BEF"/>
    <w:rsid w:val="005B1204"/>
    <w:rsid w:val="005B249F"/>
    <w:rsid w:val="005D16EE"/>
    <w:rsid w:val="005D2D32"/>
    <w:rsid w:val="005D5145"/>
    <w:rsid w:val="005D7559"/>
    <w:rsid w:val="005D79CE"/>
    <w:rsid w:val="005D7B98"/>
    <w:rsid w:val="005E033B"/>
    <w:rsid w:val="005E4157"/>
    <w:rsid w:val="005E5E84"/>
    <w:rsid w:val="005E64D7"/>
    <w:rsid w:val="005E7E83"/>
    <w:rsid w:val="005F1A0B"/>
    <w:rsid w:val="005F3DEF"/>
    <w:rsid w:val="00601879"/>
    <w:rsid w:val="006023D0"/>
    <w:rsid w:val="00616229"/>
    <w:rsid w:val="0061684B"/>
    <w:rsid w:val="00627671"/>
    <w:rsid w:val="00630182"/>
    <w:rsid w:val="00631184"/>
    <w:rsid w:val="006327EB"/>
    <w:rsid w:val="00635A50"/>
    <w:rsid w:val="0063738A"/>
    <w:rsid w:val="00640F77"/>
    <w:rsid w:val="00646D15"/>
    <w:rsid w:val="00646D9D"/>
    <w:rsid w:val="00653696"/>
    <w:rsid w:val="00656E09"/>
    <w:rsid w:val="00660C55"/>
    <w:rsid w:val="00676357"/>
    <w:rsid w:val="006806BE"/>
    <w:rsid w:val="00687AEA"/>
    <w:rsid w:val="00692A1B"/>
    <w:rsid w:val="00694700"/>
    <w:rsid w:val="006A10B8"/>
    <w:rsid w:val="006A2C8A"/>
    <w:rsid w:val="006A36E6"/>
    <w:rsid w:val="006B0307"/>
    <w:rsid w:val="006B44B5"/>
    <w:rsid w:val="006C103E"/>
    <w:rsid w:val="006C3B6C"/>
    <w:rsid w:val="006D04E7"/>
    <w:rsid w:val="006D4DBC"/>
    <w:rsid w:val="006D794B"/>
    <w:rsid w:val="006D7C26"/>
    <w:rsid w:val="006E1A38"/>
    <w:rsid w:val="006E1FE2"/>
    <w:rsid w:val="006E4260"/>
    <w:rsid w:val="006E6134"/>
    <w:rsid w:val="006F12F5"/>
    <w:rsid w:val="006F2BC8"/>
    <w:rsid w:val="006F77C5"/>
    <w:rsid w:val="0070756E"/>
    <w:rsid w:val="00716E84"/>
    <w:rsid w:val="00720DB1"/>
    <w:rsid w:val="00730F28"/>
    <w:rsid w:val="0073559F"/>
    <w:rsid w:val="00742FDD"/>
    <w:rsid w:val="00744A90"/>
    <w:rsid w:val="00753680"/>
    <w:rsid w:val="00754F1B"/>
    <w:rsid w:val="007554F4"/>
    <w:rsid w:val="00755C63"/>
    <w:rsid w:val="007625B6"/>
    <w:rsid w:val="007643F4"/>
    <w:rsid w:val="007705D0"/>
    <w:rsid w:val="00770D42"/>
    <w:rsid w:val="00774BA7"/>
    <w:rsid w:val="00775F06"/>
    <w:rsid w:val="007801A8"/>
    <w:rsid w:val="007A626B"/>
    <w:rsid w:val="007B0561"/>
    <w:rsid w:val="007B7356"/>
    <w:rsid w:val="007C127C"/>
    <w:rsid w:val="007C4D3F"/>
    <w:rsid w:val="007C57EC"/>
    <w:rsid w:val="007C7D44"/>
    <w:rsid w:val="007D4551"/>
    <w:rsid w:val="007E254B"/>
    <w:rsid w:val="007E3A40"/>
    <w:rsid w:val="007E6E0B"/>
    <w:rsid w:val="0081331F"/>
    <w:rsid w:val="00814A06"/>
    <w:rsid w:val="00820B56"/>
    <w:rsid w:val="0082269C"/>
    <w:rsid w:val="00823126"/>
    <w:rsid w:val="00827FE4"/>
    <w:rsid w:val="00834A8A"/>
    <w:rsid w:val="00836F48"/>
    <w:rsid w:val="00840C60"/>
    <w:rsid w:val="0084493D"/>
    <w:rsid w:val="008751C8"/>
    <w:rsid w:val="00875FB7"/>
    <w:rsid w:val="008833F0"/>
    <w:rsid w:val="008904F6"/>
    <w:rsid w:val="00891537"/>
    <w:rsid w:val="00896415"/>
    <w:rsid w:val="008977B2"/>
    <w:rsid w:val="008C24F2"/>
    <w:rsid w:val="008D1D84"/>
    <w:rsid w:val="008E15BC"/>
    <w:rsid w:val="008E1FFB"/>
    <w:rsid w:val="008E3EFA"/>
    <w:rsid w:val="008E4E1A"/>
    <w:rsid w:val="008F0BB3"/>
    <w:rsid w:val="008F226C"/>
    <w:rsid w:val="0090723F"/>
    <w:rsid w:val="009219F1"/>
    <w:rsid w:val="00924D6A"/>
    <w:rsid w:val="00933422"/>
    <w:rsid w:val="00941A03"/>
    <w:rsid w:val="0095042D"/>
    <w:rsid w:val="00972D96"/>
    <w:rsid w:val="00976A9B"/>
    <w:rsid w:val="00977C58"/>
    <w:rsid w:val="00980771"/>
    <w:rsid w:val="00982AE8"/>
    <w:rsid w:val="0098709A"/>
    <w:rsid w:val="00990D37"/>
    <w:rsid w:val="00995347"/>
    <w:rsid w:val="009977A5"/>
    <w:rsid w:val="00997C30"/>
    <w:rsid w:val="009A04B7"/>
    <w:rsid w:val="009B0E96"/>
    <w:rsid w:val="009B3AEC"/>
    <w:rsid w:val="009B5F62"/>
    <w:rsid w:val="009B606C"/>
    <w:rsid w:val="009B63D4"/>
    <w:rsid w:val="009C23E7"/>
    <w:rsid w:val="009C4745"/>
    <w:rsid w:val="009E7EFF"/>
    <w:rsid w:val="009F114E"/>
    <w:rsid w:val="009F370B"/>
    <w:rsid w:val="009F57D7"/>
    <w:rsid w:val="009F6598"/>
    <w:rsid w:val="00A00487"/>
    <w:rsid w:val="00A050F2"/>
    <w:rsid w:val="00A05FF1"/>
    <w:rsid w:val="00A06DD8"/>
    <w:rsid w:val="00A14218"/>
    <w:rsid w:val="00A20853"/>
    <w:rsid w:val="00A23924"/>
    <w:rsid w:val="00A31690"/>
    <w:rsid w:val="00A5343B"/>
    <w:rsid w:val="00A53CFA"/>
    <w:rsid w:val="00A604BA"/>
    <w:rsid w:val="00A61DB2"/>
    <w:rsid w:val="00A638CA"/>
    <w:rsid w:val="00A65AD7"/>
    <w:rsid w:val="00A67B10"/>
    <w:rsid w:val="00A715EE"/>
    <w:rsid w:val="00A72A60"/>
    <w:rsid w:val="00A76989"/>
    <w:rsid w:val="00A76F8C"/>
    <w:rsid w:val="00A77377"/>
    <w:rsid w:val="00A94F02"/>
    <w:rsid w:val="00AA15A1"/>
    <w:rsid w:val="00AA3488"/>
    <w:rsid w:val="00AB661F"/>
    <w:rsid w:val="00AD52C9"/>
    <w:rsid w:val="00AE5480"/>
    <w:rsid w:val="00AF68F7"/>
    <w:rsid w:val="00B04483"/>
    <w:rsid w:val="00B04AB8"/>
    <w:rsid w:val="00B07F23"/>
    <w:rsid w:val="00B20615"/>
    <w:rsid w:val="00B22780"/>
    <w:rsid w:val="00B243D7"/>
    <w:rsid w:val="00B264D7"/>
    <w:rsid w:val="00B26FC7"/>
    <w:rsid w:val="00B3105B"/>
    <w:rsid w:val="00B34D27"/>
    <w:rsid w:val="00B3636C"/>
    <w:rsid w:val="00B43068"/>
    <w:rsid w:val="00B430BD"/>
    <w:rsid w:val="00B467D9"/>
    <w:rsid w:val="00B548E3"/>
    <w:rsid w:val="00B65F17"/>
    <w:rsid w:val="00B7386E"/>
    <w:rsid w:val="00B74941"/>
    <w:rsid w:val="00B76530"/>
    <w:rsid w:val="00B76C47"/>
    <w:rsid w:val="00B80FA6"/>
    <w:rsid w:val="00B81776"/>
    <w:rsid w:val="00B8788E"/>
    <w:rsid w:val="00B87E7C"/>
    <w:rsid w:val="00B944F0"/>
    <w:rsid w:val="00B97A7A"/>
    <w:rsid w:val="00BA6D3B"/>
    <w:rsid w:val="00BA74AB"/>
    <w:rsid w:val="00BB5488"/>
    <w:rsid w:val="00BC1887"/>
    <w:rsid w:val="00BD1DD9"/>
    <w:rsid w:val="00BE61A8"/>
    <w:rsid w:val="00BF2217"/>
    <w:rsid w:val="00BF764C"/>
    <w:rsid w:val="00C0306F"/>
    <w:rsid w:val="00C03726"/>
    <w:rsid w:val="00C06BD4"/>
    <w:rsid w:val="00C20A03"/>
    <w:rsid w:val="00C23007"/>
    <w:rsid w:val="00C30904"/>
    <w:rsid w:val="00C51F17"/>
    <w:rsid w:val="00C547FE"/>
    <w:rsid w:val="00C557CE"/>
    <w:rsid w:val="00C70957"/>
    <w:rsid w:val="00C72A3D"/>
    <w:rsid w:val="00C774DC"/>
    <w:rsid w:val="00C77865"/>
    <w:rsid w:val="00C824AE"/>
    <w:rsid w:val="00C8482A"/>
    <w:rsid w:val="00C84B71"/>
    <w:rsid w:val="00C86C51"/>
    <w:rsid w:val="00C86E94"/>
    <w:rsid w:val="00C95C85"/>
    <w:rsid w:val="00CA57A3"/>
    <w:rsid w:val="00CB1F1C"/>
    <w:rsid w:val="00CB27A4"/>
    <w:rsid w:val="00CD33E1"/>
    <w:rsid w:val="00CD6A10"/>
    <w:rsid w:val="00CE1893"/>
    <w:rsid w:val="00CE445B"/>
    <w:rsid w:val="00CE6578"/>
    <w:rsid w:val="00CF0C7E"/>
    <w:rsid w:val="00CF3985"/>
    <w:rsid w:val="00CF66D5"/>
    <w:rsid w:val="00D04C7C"/>
    <w:rsid w:val="00D20C30"/>
    <w:rsid w:val="00D225CD"/>
    <w:rsid w:val="00D25C6A"/>
    <w:rsid w:val="00D27251"/>
    <w:rsid w:val="00D2791A"/>
    <w:rsid w:val="00D3179D"/>
    <w:rsid w:val="00D3682B"/>
    <w:rsid w:val="00D3718D"/>
    <w:rsid w:val="00D37715"/>
    <w:rsid w:val="00D37F5C"/>
    <w:rsid w:val="00D41CA7"/>
    <w:rsid w:val="00D43E01"/>
    <w:rsid w:val="00D55D3A"/>
    <w:rsid w:val="00D82BBB"/>
    <w:rsid w:val="00D94765"/>
    <w:rsid w:val="00DA4FE5"/>
    <w:rsid w:val="00DA561E"/>
    <w:rsid w:val="00DB1865"/>
    <w:rsid w:val="00DC4C5A"/>
    <w:rsid w:val="00DC7D42"/>
    <w:rsid w:val="00DD0637"/>
    <w:rsid w:val="00DE0F89"/>
    <w:rsid w:val="00DE2334"/>
    <w:rsid w:val="00DE28CF"/>
    <w:rsid w:val="00DE5517"/>
    <w:rsid w:val="00DE7121"/>
    <w:rsid w:val="00DF1465"/>
    <w:rsid w:val="00DF3BEE"/>
    <w:rsid w:val="00DF5931"/>
    <w:rsid w:val="00E10225"/>
    <w:rsid w:val="00E114E4"/>
    <w:rsid w:val="00E12820"/>
    <w:rsid w:val="00E23E74"/>
    <w:rsid w:val="00E4365A"/>
    <w:rsid w:val="00E44686"/>
    <w:rsid w:val="00E50C83"/>
    <w:rsid w:val="00E6429B"/>
    <w:rsid w:val="00E71A4A"/>
    <w:rsid w:val="00E72A16"/>
    <w:rsid w:val="00E74B67"/>
    <w:rsid w:val="00E7682C"/>
    <w:rsid w:val="00E913F0"/>
    <w:rsid w:val="00EB0326"/>
    <w:rsid w:val="00EB1083"/>
    <w:rsid w:val="00EB236F"/>
    <w:rsid w:val="00EB2753"/>
    <w:rsid w:val="00EB407A"/>
    <w:rsid w:val="00EB7385"/>
    <w:rsid w:val="00EC1917"/>
    <w:rsid w:val="00EC36EE"/>
    <w:rsid w:val="00EC45DD"/>
    <w:rsid w:val="00EC5005"/>
    <w:rsid w:val="00ED1394"/>
    <w:rsid w:val="00F02EAB"/>
    <w:rsid w:val="00F04D17"/>
    <w:rsid w:val="00F05D3D"/>
    <w:rsid w:val="00F11107"/>
    <w:rsid w:val="00F150F5"/>
    <w:rsid w:val="00F20C89"/>
    <w:rsid w:val="00F22FF3"/>
    <w:rsid w:val="00F269B7"/>
    <w:rsid w:val="00F32A17"/>
    <w:rsid w:val="00F41082"/>
    <w:rsid w:val="00F45A48"/>
    <w:rsid w:val="00F53F07"/>
    <w:rsid w:val="00F5523F"/>
    <w:rsid w:val="00F55928"/>
    <w:rsid w:val="00F60EFE"/>
    <w:rsid w:val="00F72520"/>
    <w:rsid w:val="00F72C81"/>
    <w:rsid w:val="00F96B7D"/>
    <w:rsid w:val="00FA47E3"/>
    <w:rsid w:val="00FA543F"/>
    <w:rsid w:val="00FB1E01"/>
    <w:rsid w:val="00FB3953"/>
    <w:rsid w:val="00FB646D"/>
    <w:rsid w:val="00FC0B0B"/>
    <w:rsid w:val="00FC2466"/>
    <w:rsid w:val="00FC2BC7"/>
    <w:rsid w:val="00FF18B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1220F"/>
  <w15:chartTrackingRefBased/>
  <w15:docId w15:val="{91B2BD9B-E50D-4C15-9C6D-DBAA1EDA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15A1"/>
    <w:pPr>
      <w:jc w:val="both"/>
    </w:pPr>
    <w:rPr>
      <w:rFonts w:asciiTheme="majorHAnsi" w:hAnsiTheme="majorHAnsi" w:cstheme="majorHAnsi"/>
      <w:sz w:val="26"/>
      <w:szCs w:val="26"/>
    </w:rPr>
  </w:style>
  <w:style w:type="paragraph" w:styleId="Heading1">
    <w:name w:val="heading 1"/>
    <w:basedOn w:val="Normal"/>
    <w:next w:val="Normal"/>
    <w:link w:val="Heading1Char"/>
    <w:uiPriority w:val="9"/>
    <w:qFormat/>
    <w:rsid w:val="00C774DC"/>
    <w:pPr>
      <w:keepNext/>
      <w:keepLines/>
      <w:numPr>
        <w:numId w:val="36"/>
      </w:numPr>
      <w:spacing w:before="240" w:after="0"/>
      <w:ind w:left="540" w:hanging="90"/>
      <w:jc w:val="center"/>
      <w:outlineLvl w:val="0"/>
    </w:pPr>
    <w:rPr>
      <w:rFonts w:eastAsiaTheme="majorEastAsia" w:cstheme="majorBidi"/>
      <w:b/>
      <w:sz w:val="28"/>
      <w:lang w:val="en-US"/>
    </w:rPr>
  </w:style>
  <w:style w:type="paragraph" w:styleId="Heading2">
    <w:name w:val="heading 2"/>
    <w:basedOn w:val="Normal"/>
    <w:next w:val="Normal"/>
    <w:link w:val="Heading2Char"/>
    <w:uiPriority w:val="9"/>
    <w:unhideWhenUsed/>
    <w:qFormat/>
    <w:rsid w:val="00536771"/>
    <w:pPr>
      <w:keepNext/>
      <w:keepLines/>
      <w:numPr>
        <w:ilvl w:val="1"/>
        <w:numId w:val="36"/>
      </w:numPr>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536771"/>
    <w:pPr>
      <w:keepNext/>
      <w:keepLines/>
      <w:numPr>
        <w:ilvl w:val="2"/>
        <w:numId w:val="36"/>
      </w:numPr>
      <w:spacing w:before="40" w:after="0"/>
      <w:outlineLvl w:val="2"/>
    </w:pPr>
    <w:rPr>
      <w:rFonts w:eastAsiaTheme="majorEastAsia" w:cstheme="majorBidi"/>
      <w:b/>
      <w:lang w:val="en-US"/>
    </w:rPr>
  </w:style>
  <w:style w:type="paragraph" w:styleId="Heading4">
    <w:name w:val="heading 4"/>
    <w:basedOn w:val="Normal"/>
    <w:next w:val="Normal"/>
    <w:link w:val="Heading4Char"/>
    <w:uiPriority w:val="9"/>
    <w:unhideWhenUsed/>
    <w:qFormat/>
    <w:rsid w:val="00730F28"/>
    <w:pPr>
      <w:keepNext/>
      <w:keepLines/>
      <w:numPr>
        <w:ilvl w:val="3"/>
        <w:numId w:val="3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F3985"/>
    <w:pPr>
      <w:keepNext/>
      <w:keepLines/>
      <w:numPr>
        <w:ilvl w:val="4"/>
        <w:numId w:val="3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070C2F"/>
    <w:pPr>
      <w:numPr>
        <w:ilvl w:val="5"/>
      </w:numPr>
      <w:outlineLvl w:val="5"/>
    </w:pPr>
  </w:style>
  <w:style w:type="paragraph" w:styleId="Heading7">
    <w:name w:val="heading 7"/>
    <w:basedOn w:val="Normal"/>
    <w:next w:val="Normal"/>
    <w:link w:val="Heading7Char"/>
    <w:uiPriority w:val="9"/>
    <w:semiHidden/>
    <w:unhideWhenUsed/>
    <w:qFormat/>
    <w:rsid w:val="000848CF"/>
    <w:pPr>
      <w:keepNext/>
      <w:keepLines/>
      <w:numPr>
        <w:ilvl w:val="6"/>
        <w:numId w:val="36"/>
      </w:numPr>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0848CF"/>
    <w:pPr>
      <w:keepNext/>
      <w:keepLines/>
      <w:numPr>
        <w:ilvl w:val="7"/>
        <w:numId w:val="36"/>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48CF"/>
    <w:pPr>
      <w:keepNext/>
      <w:keepLines/>
      <w:numPr>
        <w:ilvl w:val="8"/>
        <w:numId w:val="36"/>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74DC"/>
    <w:rPr>
      <w:rFonts w:asciiTheme="majorHAnsi" w:eastAsiaTheme="majorEastAsia" w:hAnsiTheme="majorHAnsi" w:cstheme="majorBidi"/>
      <w:b/>
      <w:sz w:val="28"/>
      <w:szCs w:val="26"/>
      <w:lang w:val="en-US"/>
    </w:rPr>
  </w:style>
  <w:style w:type="character" w:customStyle="1" w:styleId="Heading2Char">
    <w:name w:val="Heading 2 Char"/>
    <w:basedOn w:val="DefaultParagraphFont"/>
    <w:link w:val="Heading2"/>
    <w:uiPriority w:val="9"/>
    <w:rsid w:val="0053677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536771"/>
    <w:rPr>
      <w:rFonts w:asciiTheme="majorHAnsi" w:eastAsiaTheme="majorEastAsia" w:hAnsiTheme="majorHAnsi" w:cstheme="majorBidi"/>
      <w:b/>
      <w:sz w:val="26"/>
      <w:szCs w:val="26"/>
      <w:lang w:val="en-US"/>
    </w:rPr>
  </w:style>
  <w:style w:type="character" w:customStyle="1" w:styleId="Heading4Char">
    <w:name w:val="Heading 4 Char"/>
    <w:basedOn w:val="DefaultParagraphFont"/>
    <w:link w:val="Heading4"/>
    <w:uiPriority w:val="9"/>
    <w:rsid w:val="00730F28"/>
    <w:rPr>
      <w:rFonts w:asciiTheme="majorHAnsi" w:eastAsiaTheme="majorEastAsia" w:hAnsiTheme="majorHAnsi" w:cstheme="majorBidi"/>
      <w:b/>
      <w:iCs/>
      <w:sz w:val="26"/>
      <w:szCs w:val="26"/>
    </w:rPr>
  </w:style>
  <w:style w:type="paragraph" w:styleId="TOC1">
    <w:name w:val="toc 1"/>
    <w:basedOn w:val="Normal"/>
    <w:next w:val="Normal"/>
    <w:autoRedefine/>
    <w:uiPriority w:val="39"/>
    <w:unhideWhenUsed/>
    <w:rsid w:val="00EB1083"/>
    <w:pPr>
      <w:spacing w:after="100"/>
    </w:pPr>
  </w:style>
  <w:style w:type="paragraph" w:styleId="TOC2">
    <w:name w:val="toc 2"/>
    <w:basedOn w:val="Normal"/>
    <w:next w:val="Normal"/>
    <w:autoRedefine/>
    <w:uiPriority w:val="39"/>
    <w:unhideWhenUsed/>
    <w:rsid w:val="00EB1083"/>
    <w:pPr>
      <w:spacing w:after="100"/>
      <w:ind w:left="220"/>
    </w:pPr>
  </w:style>
  <w:style w:type="paragraph" w:styleId="TOC3">
    <w:name w:val="toc 3"/>
    <w:basedOn w:val="Normal"/>
    <w:next w:val="Normal"/>
    <w:autoRedefine/>
    <w:uiPriority w:val="39"/>
    <w:unhideWhenUsed/>
    <w:rsid w:val="00EB1083"/>
    <w:pPr>
      <w:spacing w:after="100"/>
      <w:ind w:left="440"/>
    </w:pPr>
  </w:style>
  <w:style w:type="paragraph" w:styleId="TOC4">
    <w:name w:val="toc 4"/>
    <w:basedOn w:val="Normal"/>
    <w:next w:val="Normal"/>
    <w:autoRedefine/>
    <w:uiPriority w:val="39"/>
    <w:unhideWhenUsed/>
    <w:rsid w:val="00EB1083"/>
    <w:pPr>
      <w:spacing w:after="100"/>
      <w:ind w:left="660"/>
    </w:pPr>
  </w:style>
  <w:style w:type="paragraph" w:styleId="NormalWeb">
    <w:name w:val="Normal (Web)"/>
    <w:basedOn w:val="Normal"/>
    <w:uiPriority w:val="99"/>
    <w:unhideWhenUsed/>
    <w:rsid w:val="006B44B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ListParagraph">
    <w:name w:val="List Paragraph"/>
    <w:basedOn w:val="Normal"/>
    <w:link w:val="ListParagraphChar"/>
    <w:uiPriority w:val="34"/>
    <w:qFormat/>
    <w:rsid w:val="006B44B5"/>
    <w:pPr>
      <w:ind w:left="720"/>
      <w:contextualSpacing/>
    </w:pPr>
  </w:style>
  <w:style w:type="table" w:styleId="TableGrid">
    <w:name w:val="Table Grid"/>
    <w:basedOn w:val="TableNormal"/>
    <w:uiPriority w:val="39"/>
    <w:rsid w:val="00813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3523"/>
    <w:rPr>
      <w:color w:val="0563C1" w:themeColor="hyperlink"/>
      <w:u w:val="single"/>
    </w:rPr>
  </w:style>
  <w:style w:type="paragraph" w:styleId="Header">
    <w:name w:val="header"/>
    <w:basedOn w:val="Normal"/>
    <w:link w:val="HeaderChar"/>
    <w:uiPriority w:val="99"/>
    <w:unhideWhenUsed/>
    <w:rsid w:val="006806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6BE"/>
    <w:rPr>
      <w:rFonts w:asciiTheme="majorHAnsi" w:hAnsiTheme="majorHAnsi" w:cstheme="majorHAnsi"/>
      <w:sz w:val="26"/>
      <w:szCs w:val="26"/>
    </w:rPr>
  </w:style>
  <w:style w:type="paragraph" w:styleId="Footer">
    <w:name w:val="footer"/>
    <w:basedOn w:val="Normal"/>
    <w:link w:val="FooterChar"/>
    <w:uiPriority w:val="99"/>
    <w:unhideWhenUsed/>
    <w:rsid w:val="006806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6BE"/>
    <w:rPr>
      <w:rFonts w:asciiTheme="majorHAnsi" w:hAnsiTheme="majorHAnsi" w:cstheme="majorHAnsi"/>
      <w:sz w:val="26"/>
      <w:szCs w:val="26"/>
    </w:rPr>
  </w:style>
  <w:style w:type="character" w:styleId="CommentReference">
    <w:name w:val="annotation reference"/>
    <w:basedOn w:val="DefaultParagraphFont"/>
    <w:uiPriority w:val="99"/>
    <w:semiHidden/>
    <w:unhideWhenUsed/>
    <w:rsid w:val="006A36E6"/>
    <w:rPr>
      <w:sz w:val="16"/>
      <w:szCs w:val="16"/>
    </w:rPr>
  </w:style>
  <w:style w:type="paragraph" w:styleId="CommentText">
    <w:name w:val="annotation text"/>
    <w:basedOn w:val="Normal"/>
    <w:link w:val="CommentTextChar"/>
    <w:uiPriority w:val="99"/>
    <w:semiHidden/>
    <w:unhideWhenUsed/>
    <w:rsid w:val="006A36E6"/>
    <w:pPr>
      <w:spacing w:line="240" w:lineRule="auto"/>
    </w:pPr>
    <w:rPr>
      <w:sz w:val="20"/>
      <w:szCs w:val="20"/>
    </w:rPr>
  </w:style>
  <w:style w:type="character" w:customStyle="1" w:styleId="CommentTextChar">
    <w:name w:val="Comment Text Char"/>
    <w:basedOn w:val="DefaultParagraphFont"/>
    <w:link w:val="CommentText"/>
    <w:uiPriority w:val="99"/>
    <w:semiHidden/>
    <w:rsid w:val="006A36E6"/>
    <w:rPr>
      <w:rFonts w:asciiTheme="majorHAnsi" w:hAnsiTheme="majorHAnsi" w:cstheme="majorHAnsi"/>
      <w:sz w:val="20"/>
      <w:szCs w:val="20"/>
    </w:rPr>
  </w:style>
  <w:style w:type="paragraph" w:styleId="CommentSubject">
    <w:name w:val="annotation subject"/>
    <w:basedOn w:val="CommentText"/>
    <w:next w:val="CommentText"/>
    <w:link w:val="CommentSubjectChar"/>
    <w:uiPriority w:val="99"/>
    <w:semiHidden/>
    <w:unhideWhenUsed/>
    <w:rsid w:val="006A36E6"/>
    <w:rPr>
      <w:b/>
      <w:bCs/>
    </w:rPr>
  </w:style>
  <w:style w:type="character" w:customStyle="1" w:styleId="CommentSubjectChar">
    <w:name w:val="Comment Subject Char"/>
    <w:basedOn w:val="CommentTextChar"/>
    <w:link w:val="CommentSubject"/>
    <w:uiPriority w:val="99"/>
    <w:semiHidden/>
    <w:rsid w:val="006A36E6"/>
    <w:rPr>
      <w:rFonts w:asciiTheme="majorHAnsi" w:hAnsiTheme="majorHAnsi" w:cstheme="majorHAnsi"/>
      <w:b/>
      <w:bCs/>
      <w:sz w:val="20"/>
      <w:szCs w:val="20"/>
    </w:rPr>
  </w:style>
  <w:style w:type="paragraph" w:styleId="BalloonText">
    <w:name w:val="Balloon Text"/>
    <w:basedOn w:val="Normal"/>
    <w:link w:val="BalloonTextChar"/>
    <w:uiPriority w:val="99"/>
    <w:semiHidden/>
    <w:unhideWhenUsed/>
    <w:rsid w:val="006A36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6E6"/>
    <w:rPr>
      <w:rFonts w:ascii="Segoe UI" w:hAnsi="Segoe UI" w:cs="Segoe UI"/>
      <w:sz w:val="18"/>
      <w:szCs w:val="18"/>
    </w:rPr>
  </w:style>
  <w:style w:type="paragraph" w:styleId="Caption">
    <w:name w:val="caption"/>
    <w:basedOn w:val="Normal"/>
    <w:next w:val="Normal"/>
    <w:uiPriority w:val="35"/>
    <w:unhideWhenUsed/>
    <w:qFormat/>
    <w:rsid w:val="0098709A"/>
    <w:pPr>
      <w:spacing w:after="200" w:line="240" w:lineRule="auto"/>
      <w:jc w:val="center"/>
    </w:pPr>
    <w:rPr>
      <w:i/>
      <w:iCs/>
      <w:szCs w:val="18"/>
    </w:rPr>
  </w:style>
  <w:style w:type="character" w:styleId="UnresolvedMention">
    <w:name w:val="Unresolved Mention"/>
    <w:basedOn w:val="DefaultParagraphFont"/>
    <w:uiPriority w:val="99"/>
    <w:semiHidden/>
    <w:unhideWhenUsed/>
    <w:rsid w:val="00530384"/>
    <w:rPr>
      <w:color w:val="605E5C"/>
      <w:shd w:val="clear" w:color="auto" w:fill="E1DFDD"/>
    </w:rPr>
  </w:style>
  <w:style w:type="character" w:customStyle="1" w:styleId="ListParagraphChar">
    <w:name w:val="List Paragraph Char"/>
    <w:link w:val="ListParagraph"/>
    <w:uiPriority w:val="34"/>
    <w:rsid w:val="00DF3BEE"/>
    <w:rPr>
      <w:rFonts w:asciiTheme="majorHAnsi" w:hAnsiTheme="majorHAnsi" w:cstheme="majorHAnsi"/>
      <w:sz w:val="26"/>
      <w:szCs w:val="26"/>
    </w:rPr>
  </w:style>
  <w:style w:type="paragraph" w:styleId="TOCHeading">
    <w:name w:val="TOC Heading"/>
    <w:basedOn w:val="Heading1"/>
    <w:next w:val="Normal"/>
    <w:uiPriority w:val="39"/>
    <w:unhideWhenUsed/>
    <w:qFormat/>
    <w:rsid w:val="000848CF"/>
    <w:pPr>
      <w:jc w:val="left"/>
      <w:outlineLvl w:val="9"/>
    </w:pPr>
    <w:rPr>
      <w:b w:val="0"/>
      <w:color w:val="2E74B5" w:themeColor="accent1" w:themeShade="BF"/>
      <w:sz w:val="32"/>
      <w:szCs w:val="32"/>
    </w:rPr>
  </w:style>
  <w:style w:type="character" w:customStyle="1" w:styleId="Heading5Char">
    <w:name w:val="Heading 5 Char"/>
    <w:basedOn w:val="DefaultParagraphFont"/>
    <w:link w:val="Heading5"/>
    <w:uiPriority w:val="9"/>
    <w:rsid w:val="00CF3985"/>
    <w:rPr>
      <w:rFonts w:asciiTheme="majorHAnsi" w:eastAsiaTheme="majorEastAsia" w:hAnsiTheme="majorHAnsi" w:cstheme="majorBidi"/>
      <w:b/>
      <w:sz w:val="26"/>
      <w:szCs w:val="26"/>
    </w:rPr>
  </w:style>
  <w:style w:type="paragraph" w:styleId="TableofFigures">
    <w:name w:val="table of figures"/>
    <w:basedOn w:val="Normal"/>
    <w:next w:val="Normal"/>
    <w:uiPriority w:val="99"/>
    <w:unhideWhenUsed/>
    <w:rsid w:val="000848CF"/>
    <w:pPr>
      <w:spacing w:after="0"/>
    </w:pPr>
  </w:style>
  <w:style w:type="character" w:customStyle="1" w:styleId="Heading6Char">
    <w:name w:val="Heading 6 Char"/>
    <w:basedOn w:val="DefaultParagraphFont"/>
    <w:link w:val="Heading6"/>
    <w:uiPriority w:val="9"/>
    <w:rsid w:val="00070C2F"/>
    <w:rPr>
      <w:rFonts w:asciiTheme="majorHAnsi" w:eastAsiaTheme="majorEastAsia" w:hAnsiTheme="majorHAnsi" w:cstheme="majorBidi"/>
      <w:b/>
      <w:sz w:val="26"/>
      <w:szCs w:val="26"/>
    </w:rPr>
  </w:style>
  <w:style w:type="character" w:customStyle="1" w:styleId="Heading7Char">
    <w:name w:val="Heading 7 Char"/>
    <w:basedOn w:val="DefaultParagraphFont"/>
    <w:link w:val="Heading7"/>
    <w:uiPriority w:val="9"/>
    <w:semiHidden/>
    <w:rsid w:val="000848C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0848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848C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C51F17"/>
    <w:pPr>
      <w:spacing w:after="0" w:line="240" w:lineRule="auto"/>
    </w:pPr>
    <w:rPr>
      <w:lang w:val="en-US"/>
    </w:rPr>
  </w:style>
  <w:style w:type="paragraph" w:customStyle="1" w:styleId="Style1">
    <w:name w:val="Style1"/>
    <w:basedOn w:val="Heading1"/>
    <w:link w:val="Style1Char"/>
    <w:qFormat/>
    <w:rsid w:val="00C774DC"/>
    <w:pPr>
      <w:numPr>
        <w:numId w:val="0"/>
      </w:numPr>
      <w:spacing w:line="360" w:lineRule="auto"/>
      <w:pPrChange w:id="0" w:author="phuong vu" w:date="2018-11-22T13:52:00Z">
        <w:pPr>
          <w:keepNext/>
          <w:keepLines/>
          <w:spacing w:before="240" w:line="360" w:lineRule="auto"/>
          <w:jc w:val="center"/>
          <w:outlineLvl w:val="0"/>
        </w:pPr>
      </w:pPrChange>
    </w:pPr>
    <w:rPr>
      <w:sz w:val="30"/>
      <w:rPrChange w:id="0" w:author="phuong vu" w:date="2018-11-22T13:52:00Z">
        <w:rPr>
          <w:rFonts w:asciiTheme="majorHAnsi" w:eastAsiaTheme="majorEastAsia" w:hAnsiTheme="majorHAnsi" w:cstheme="majorBidi"/>
          <w:sz w:val="26"/>
          <w:szCs w:val="26"/>
          <w:lang w:val="en-US" w:eastAsia="en-US" w:bidi="ar-SA"/>
        </w:rPr>
      </w:rPrChange>
    </w:rPr>
  </w:style>
  <w:style w:type="character" w:customStyle="1" w:styleId="Style1Char">
    <w:name w:val="Style1 Char"/>
    <w:basedOn w:val="Heading1Char"/>
    <w:link w:val="Style1"/>
    <w:rsid w:val="00C774DC"/>
    <w:rPr>
      <w:rFonts w:asciiTheme="majorHAnsi" w:eastAsiaTheme="majorEastAsia" w:hAnsiTheme="majorHAnsi" w:cstheme="majorBidi"/>
      <w:b/>
      <w:sz w:val="30"/>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7485">
      <w:bodyDiv w:val="1"/>
      <w:marLeft w:val="0"/>
      <w:marRight w:val="0"/>
      <w:marTop w:val="0"/>
      <w:marBottom w:val="0"/>
      <w:divBdr>
        <w:top w:val="none" w:sz="0" w:space="0" w:color="auto"/>
        <w:left w:val="none" w:sz="0" w:space="0" w:color="auto"/>
        <w:bottom w:val="none" w:sz="0" w:space="0" w:color="auto"/>
        <w:right w:val="none" w:sz="0" w:space="0" w:color="auto"/>
      </w:divBdr>
    </w:div>
    <w:div w:id="163250398">
      <w:bodyDiv w:val="1"/>
      <w:marLeft w:val="0"/>
      <w:marRight w:val="0"/>
      <w:marTop w:val="0"/>
      <w:marBottom w:val="0"/>
      <w:divBdr>
        <w:top w:val="none" w:sz="0" w:space="0" w:color="auto"/>
        <w:left w:val="none" w:sz="0" w:space="0" w:color="auto"/>
        <w:bottom w:val="none" w:sz="0" w:space="0" w:color="auto"/>
        <w:right w:val="none" w:sz="0" w:space="0" w:color="auto"/>
      </w:divBdr>
    </w:div>
    <w:div w:id="185532977">
      <w:bodyDiv w:val="1"/>
      <w:marLeft w:val="0"/>
      <w:marRight w:val="0"/>
      <w:marTop w:val="0"/>
      <w:marBottom w:val="0"/>
      <w:divBdr>
        <w:top w:val="none" w:sz="0" w:space="0" w:color="auto"/>
        <w:left w:val="none" w:sz="0" w:space="0" w:color="auto"/>
        <w:bottom w:val="none" w:sz="0" w:space="0" w:color="auto"/>
        <w:right w:val="none" w:sz="0" w:space="0" w:color="auto"/>
      </w:divBdr>
    </w:div>
    <w:div w:id="194511972">
      <w:bodyDiv w:val="1"/>
      <w:marLeft w:val="0"/>
      <w:marRight w:val="0"/>
      <w:marTop w:val="0"/>
      <w:marBottom w:val="0"/>
      <w:divBdr>
        <w:top w:val="none" w:sz="0" w:space="0" w:color="auto"/>
        <w:left w:val="none" w:sz="0" w:space="0" w:color="auto"/>
        <w:bottom w:val="none" w:sz="0" w:space="0" w:color="auto"/>
        <w:right w:val="none" w:sz="0" w:space="0" w:color="auto"/>
      </w:divBdr>
    </w:div>
    <w:div w:id="200943914">
      <w:bodyDiv w:val="1"/>
      <w:marLeft w:val="0"/>
      <w:marRight w:val="0"/>
      <w:marTop w:val="0"/>
      <w:marBottom w:val="0"/>
      <w:divBdr>
        <w:top w:val="none" w:sz="0" w:space="0" w:color="auto"/>
        <w:left w:val="none" w:sz="0" w:space="0" w:color="auto"/>
        <w:bottom w:val="none" w:sz="0" w:space="0" w:color="auto"/>
        <w:right w:val="none" w:sz="0" w:space="0" w:color="auto"/>
      </w:divBdr>
    </w:div>
    <w:div w:id="285047048">
      <w:bodyDiv w:val="1"/>
      <w:marLeft w:val="0"/>
      <w:marRight w:val="0"/>
      <w:marTop w:val="0"/>
      <w:marBottom w:val="0"/>
      <w:divBdr>
        <w:top w:val="none" w:sz="0" w:space="0" w:color="auto"/>
        <w:left w:val="none" w:sz="0" w:space="0" w:color="auto"/>
        <w:bottom w:val="none" w:sz="0" w:space="0" w:color="auto"/>
        <w:right w:val="none" w:sz="0" w:space="0" w:color="auto"/>
      </w:divBdr>
    </w:div>
    <w:div w:id="628635469">
      <w:bodyDiv w:val="1"/>
      <w:marLeft w:val="0"/>
      <w:marRight w:val="0"/>
      <w:marTop w:val="0"/>
      <w:marBottom w:val="0"/>
      <w:divBdr>
        <w:top w:val="none" w:sz="0" w:space="0" w:color="auto"/>
        <w:left w:val="none" w:sz="0" w:space="0" w:color="auto"/>
        <w:bottom w:val="none" w:sz="0" w:space="0" w:color="auto"/>
        <w:right w:val="none" w:sz="0" w:space="0" w:color="auto"/>
      </w:divBdr>
    </w:div>
    <w:div w:id="733509441">
      <w:bodyDiv w:val="1"/>
      <w:marLeft w:val="0"/>
      <w:marRight w:val="0"/>
      <w:marTop w:val="0"/>
      <w:marBottom w:val="0"/>
      <w:divBdr>
        <w:top w:val="none" w:sz="0" w:space="0" w:color="auto"/>
        <w:left w:val="none" w:sz="0" w:space="0" w:color="auto"/>
        <w:bottom w:val="none" w:sz="0" w:space="0" w:color="auto"/>
        <w:right w:val="none" w:sz="0" w:space="0" w:color="auto"/>
      </w:divBdr>
    </w:div>
    <w:div w:id="741870637">
      <w:bodyDiv w:val="1"/>
      <w:marLeft w:val="0"/>
      <w:marRight w:val="0"/>
      <w:marTop w:val="0"/>
      <w:marBottom w:val="0"/>
      <w:divBdr>
        <w:top w:val="none" w:sz="0" w:space="0" w:color="auto"/>
        <w:left w:val="none" w:sz="0" w:space="0" w:color="auto"/>
        <w:bottom w:val="none" w:sz="0" w:space="0" w:color="auto"/>
        <w:right w:val="none" w:sz="0" w:space="0" w:color="auto"/>
      </w:divBdr>
    </w:div>
    <w:div w:id="843401805">
      <w:bodyDiv w:val="1"/>
      <w:marLeft w:val="0"/>
      <w:marRight w:val="0"/>
      <w:marTop w:val="0"/>
      <w:marBottom w:val="0"/>
      <w:divBdr>
        <w:top w:val="none" w:sz="0" w:space="0" w:color="auto"/>
        <w:left w:val="none" w:sz="0" w:space="0" w:color="auto"/>
        <w:bottom w:val="none" w:sz="0" w:space="0" w:color="auto"/>
        <w:right w:val="none" w:sz="0" w:space="0" w:color="auto"/>
      </w:divBdr>
    </w:div>
    <w:div w:id="893279150">
      <w:bodyDiv w:val="1"/>
      <w:marLeft w:val="0"/>
      <w:marRight w:val="0"/>
      <w:marTop w:val="0"/>
      <w:marBottom w:val="0"/>
      <w:divBdr>
        <w:top w:val="none" w:sz="0" w:space="0" w:color="auto"/>
        <w:left w:val="none" w:sz="0" w:space="0" w:color="auto"/>
        <w:bottom w:val="none" w:sz="0" w:space="0" w:color="auto"/>
        <w:right w:val="none" w:sz="0" w:space="0" w:color="auto"/>
      </w:divBdr>
    </w:div>
    <w:div w:id="1234463134">
      <w:bodyDiv w:val="1"/>
      <w:marLeft w:val="0"/>
      <w:marRight w:val="0"/>
      <w:marTop w:val="0"/>
      <w:marBottom w:val="0"/>
      <w:divBdr>
        <w:top w:val="none" w:sz="0" w:space="0" w:color="auto"/>
        <w:left w:val="none" w:sz="0" w:space="0" w:color="auto"/>
        <w:bottom w:val="none" w:sz="0" w:space="0" w:color="auto"/>
        <w:right w:val="none" w:sz="0" w:space="0" w:color="auto"/>
      </w:divBdr>
    </w:div>
    <w:div w:id="1257246863">
      <w:bodyDiv w:val="1"/>
      <w:marLeft w:val="0"/>
      <w:marRight w:val="0"/>
      <w:marTop w:val="0"/>
      <w:marBottom w:val="0"/>
      <w:divBdr>
        <w:top w:val="none" w:sz="0" w:space="0" w:color="auto"/>
        <w:left w:val="none" w:sz="0" w:space="0" w:color="auto"/>
        <w:bottom w:val="none" w:sz="0" w:space="0" w:color="auto"/>
        <w:right w:val="none" w:sz="0" w:space="0" w:color="auto"/>
      </w:divBdr>
    </w:div>
    <w:div w:id="1293904926">
      <w:bodyDiv w:val="1"/>
      <w:marLeft w:val="0"/>
      <w:marRight w:val="0"/>
      <w:marTop w:val="0"/>
      <w:marBottom w:val="0"/>
      <w:divBdr>
        <w:top w:val="none" w:sz="0" w:space="0" w:color="auto"/>
        <w:left w:val="none" w:sz="0" w:space="0" w:color="auto"/>
        <w:bottom w:val="none" w:sz="0" w:space="0" w:color="auto"/>
        <w:right w:val="none" w:sz="0" w:space="0" w:color="auto"/>
      </w:divBdr>
    </w:div>
    <w:div w:id="1323117873">
      <w:bodyDiv w:val="1"/>
      <w:marLeft w:val="0"/>
      <w:marRight w:val="0"/>
      <w:marTop w:val="0"/>
      <w:marBottom w:val="0"/>
      <w:divBdr>
        <w:top w:val="none" w:sz="0" w:space="0" w:color="auto"/>
        <w:left w:val="none" w:sz="0" w:space="0" w:color="auto"/>
        <w:bottom w:val="none" w:sz="0" w:space="0" w:color="auto"/>
        <w:right w:val="none" w:sz="0" w:space="0" w:color="auto"/>
      </w:divBdr>
    </w:div>
    <w:div w:id="1509178219">
      <w:bodyDiv w:val="1"/>
      <w:marLeft w:val="0"/>
      <w:marRight w:val="0"/>
      <w:marTop w:val="0"/>
      <w:marBottom w:val="0"/>
      <w:divBdr>
        <w:top w:val="none" w:sz="0" w:space="0" w:color="auto"/>
        <w:left w:val="none" w:sz="0" w:space="0" w:color="auto"/>
        <w:bottom w:val="none" w:sz="0" w:space="0" w:color="auto"/>
        <w:right w:val="none" w:sz="0" w:space="0" w:color="auto"/>
      </w:divBdr>
    </w:div>
    <w:div w:id="1531409623">
      <w:bodyDiv w:val="1"/>
      <w:marLeft w:val="0"/>
      <w:marRight w:val="0"/>
      <w:marTop w:val="0"/>
      <w:marBottom w:val="0"/>
      <w:divBdr>
        <w:top w:val="none" w:sz="0" w:space="0" w:color="auto"/>
        <w:left w:val="none" w:sz="0" w:space="0" w:color="auto"/>
        <w:bottom w:val="none" w:sz="0" w:space="0" w:color="auto"/>
        <w:right w:val="none" w:sz="0" w:space="0" w:color="auto"/>
      </w:divBdr>
    </w:div>
    <w:div w:id="1561211003">
      <w:bodyDiv w:val="1"/>
      <w:marLeft w:val="0"/>
      <w:marRight w:val="0"/>
      <w:marTop w:val="0"/>
      <w:marBottom w:val="0"/>
      <w:divBdr>
        <w:top w:val="none" w:sz="0" w:space="0" w:color="auto"/>
        <w:left w:val="none" w:sz="0" w:space="0" w:color="auto"/>
        <w:bottom w:val="none" w:sz="0" w:space="0" w:color="auto"/>
        <w:right w:val="none" w:sz="0" w:space="0" w:color="auto"/>
      </w:divBdr>
    </w:div>
    <w:div w:id="1619608490">
      <w:bodyDiv w:val="1"/>
      <w:marLeft w:val="0"/>
      <w:marRight w:val="0"/>
      <w:marTop w:val="0"/>
      <w:marBottom w:val="0"/>
      <w:divBdr>
        <w:top w:val="none" w:sz="0" w:space="0" w:color="auto"/>
        <w:left w:val="none" w:sz="0" w:space="0" w:color="auto"/>
        <w:bottom w:val="none" w:sz="0" w:space="0" w:color="auto"/>
        <w:right w:val="none" w:sz="0" w:space="0" w:color="auto"/>
      </w:divBdr>
    </w:div>
    <w:div w:id="1730882629">
      <w:bodyDiv w:val="1"/>
      <w:marLeft w:val="0"/>
      <w:marRight w:val="0"/>
      <w:marTop w:val="0"/>
      <w:marBottom w:val="0"/>
      <w:divBdr>
        <w:top w:val="none" w:sz="0" w:space="0" w:color="auto"/>
        <w:left w:val="none" w:sz="0" w:space="0" w:color="auto"/>
        <w:bottom w:val="none" w:sz="0" w:space="0" w:color="auto"/>
        <w:right w:val="none" w:sz="0" w:space="0" w:color="auto"/>
      </w:divBdr>
    </w:div>
    <w:div w:id="1753162274">
      <w:bodyDiv w:val="1"/>
      <w:marLeft w:val="0"/>
      <w:marRight w:val="0"/>
      <w:marTop w:val="0"/>
      <w:marBottom w:val="0"/>
      <w:divBdr>
        <w:top w:val="none" w:sz="0" w:space="0" w:color="auto"/>
        <w:left w:val="none" w:sz="0" w:space="0" w:color="auto"/>
        <w:bottom w:val="none" w:sz="0" w:space="0" w:color="auto"/>
        <w:right w:val="none" w:sz="0" w:space="0" w:color="auto"/>
      </w:divBdr>
    </w:div>
    <w:div w:id="1762604480">
      <w:bodyDiv w:val="1"/>
      <w:marLeft w:val="0"/>
      <w:marRight w:val="0"/>
      <w:marTop w:val="0"/>
      <w:marBottom w:val="0"/>
      <w:divBdr>
        <w:top w:val="none" w:sz="0" w:space="0" w:color="auto"/>
        <w:left w:val="none" w:sz="0" w:space="0" w:color="auto"/>
        <w:bottom w:val="none" w:sz="0" w:space="0" w:color="auto"/>
        <w:right w:val="none" w:sz="0" w:space="0" w:color="auto"/>
      </w:divBdr>
    </w:div>
    <w:div w:id="1843858545">
      <w:bodyDiv w:val="1"/>
      <w:marLeft w:val="0"/>
      <w:marRight w:val="0"/>
      <w:marTop w:val="0"/>
      <w:marBottom w:val="0"/>
      <w:divBdr>
        <w:top w:val="none" w:sz="0" w:space="0" w:color="auto"/>
        <w:left w:val="none" w:sz="0" w:space="0" w:color="auto"/>
        <w:bottom w:val="none" w:sz="0" w:space="0" w:color="auto"/>
        <w:right w:val="none" w:sz="0" w:space="0" w:color="auto"/>
      </w:divBdr>
    </w:div>
    <w:div w:id="1866214688">
      <w:bodyDiv w:val="1"/>
      <w:marLeft w:val="0"/>
      <w:marRight w:val="0"/>
      <w:marTop w:val="0"/>
      <w:marBottom w:val="0"/>
      <w:divBdr>
        <w:top w:val="none" w:sz="0" w:space="0" w:color="auto"/>
        <w:left w:val="none" w:sz="0" w:space="0" w:color="auto"/>
        <w:bottom w:val="none" w:sz="0" w:space="0" w:color="auto"/>
        <w:right w:val="none" w:sz="0" w:space="0" w:color="auto"/>
      </w:divBdr>
    </w:div>
    <w:div w:id="1994482155">
      <w:bodyDiv w:val="1"/>
      <w:marLeft w:val="0"/>
      <w:marRight w:val="0"/>
      <w:marTop w:val="0"/>
      <w:marBottom w:val="0"/>
      <w:divBdr>
        <w:top w:val="none" w:sz="0" w:space="0" w:color="auto"/>
        <w:left w:val="none" w:sz="0" w:space="0" w:color="auto"/>
        <w:bottom w:val="none" w:sz="0" w:space="0" w:color="auto"/>
        <w:right w:val="none" w:sz="0" w:space="0" w:color="auto"/>
      </w:divBdr>
    </w:div>
    <w:div w:id="2045210205">
      <w:bodyDiv w:val="1"/>
      <w:marLeft w:val="0"/>
      <w:marRight w:val="0"/>
      <w:marTop w:val="0"/>
      <w:marBottom w:val="0"/>
      <w:divBdr>
        <w:top w:val="none" w:sz="0" w:space="0" w:color="auto"/>
        <w:left w:val="none" w:sz="0" w:space="0" w:color="auto"/>
        <w:bottom w:val="none" w:sz="0" w:space="0" w:color="auto"/>
        <w:right w:val="none" w:sz="0" w:space="0" w:color="auto"/>
      </w:divBdr>
    </w:div>
    <w:div w:id="2079939390">
      <w:bodyDiv w:val="1"/>
      <w:marLeft w:val="0"/>
      <w:marRight w:val="0"/>
      <w:marTop w:val="0"/>
      <w:marBottom w:val="0"/>
      <w:divBdr>
        <w:top w:val="none" w:sz="0" w:space="0" w:color="auto"/>
        <w:left w:val="none" w:sz="0" w:space="0" w:color="auto"/>
        <w:bottom w:val="none" w:sz="0" w:space="0" w:color="auto"/>
        <w:right w:val="none" w:sz="0" w:space="0" w:color="auto"/>
      </w:divBdr>
    </w:div>
    <w:div w:id="211702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50" Type="http://schemas.openxmlformats.org/officeDocument/2006/relationships/image" Target="media/image27.png"/><Relationship Id="rId55" Type="http://schemas.openxmlformats.org/officeDocument/2006/relationships/image" Target="media/image21.png"/><Relationship Id="rId63" Type="http://schemas.openxmlformats.org/officeDocument/2006/relationships/image" Target="media/image32.png"/><Relationship Id="rId68" Type="http://schemas.openxmlformats.org/officeDocument/2006/relationships/image" Target="media/image45.png"/><Relationship Id="rId76" Type="http://schemas.openxmlformats.org/officeDocument/2006/relationships/image" Target="media/image38.png"/><Relationship Id="rId8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36.emf"/><Relationship Id="rId79" Type="http://schemas.openxmlformats.org/officeDocument/2006/relationships/image" Target="media/image39.emf"/><Relationship Id="rId5" Type="http://schemas.openxmlformats.org/officeDocument/2006/relationships/webSettings" Target="webSettings.xml"/><Relationship Id="rId61" Type="http://schemas.openxmlformats.org/officeDocument/2006/relationships/image" Target="media/image30.emf"/><Relationship Id="rId82"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diagramQuickStyle" Target="diagrams/quickStyle1.xml"/><Relationship Id="rId22" Type="http://schemas.openxmlformats.org/officeDocument/2006/relationships/image" Target="media/image10.png"/><Relationship Id="rId27" Type="http://schemas.openxmlformats.org/officeDocument/2006/relationships/image" Target="media/image15.png"/><Relationship Id="rId56" Type="http://schemas.openxmlformats.org/officeDocument/2006/relationships/image" Target="media/image22.png"/><Relationship Id="rId69" Type="http://schemas.openxmlformats.org/officeDocument/2006/relationships/image" Target="media/image33.emf"/><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40.emf"/><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5.emf"/><Relationship Id="rId25" Type="http://schemas.openxmlformats.org/officeDocument/2006/relationships/image" Target="media/image13.png"/><Relationship Id="rId59" Type="http://schemas.openxmlformats.org/officeDocument/2006/relationships/image" Target="media/image25.png"/><Relationship Id="rId67" Type="http://schemas.openxmlformats.org/officeDocument/2006/relationships/image" Target="media/image44.png"/><Relationship Id="rId20" Type="http://schemas.openxmlformats.org/officeDocument/2006/relationships/image" Target="media/image8.png"/><Relationship Id="rId54" Type="http://schemas.openxmlformats.org/officeDocument/2006/relationships/image" Target="media/image20.png"/><Relationship Id="rId62" Type="http://schemas.openxmlformats.org/officeDocument/2006/relationships/image" Target="media/image31.png"/><Relationship Id="rId70" Type="http://schemas.openxmlformats.org/officeDocument/2006/relationships/image" Target="media/image34.png"/><Relationship Id="rId75" Type="http://schemas.openxmlformats.org/officeDocument/2006/relationships/image" Target="media/image3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image" Target="media/image23.png"/><Relationship Id="rId10" Type="http://schemas.openxmlformats.org/officeDocument/2006/relationships/image" Target="media/image3.png"/><Relationship Id="rId52" Type="http://schemas.openxmlformats.org/officeDocument/2006/relationships/image" Target="media/image18.png"/><Relationship Id="rId60"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2639C4-6DA6-49FC-981C-8466A77BBBD0}" type="doc">
      <dgm:prSet loTypeId="urn:microsoft.com/office/officeart/2008/layout/HorizontalMultiLevelHierarchy" loCatId="hierarchy" qsTypeId="urn:microsoft.com/office/officeart/2005/8/quickstyle/simple1" qsCatId="simple" csTypeId="urn:microsoft.com/office/officeart/2005/8/colors/accent0_2" csCatId="mainScheme" phldr="1"/>
      <dgm:spPr/>
      <dgm:t>
        <a:bodyPr/>
        <a:lstStyle/>
        <a:p>
          <a:endParaRPr lang="en-US"/>
        </a:p>
      </dgm:t>
    </dgm:pt>
    <dgm:pt modelId="{9C8FBAB3-9E42-44F0-BE6F-7A1394E3A1C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đơn hàng</a:t>
          </a:r>
        </a:p>
      </dgm:t>
    </dgm:pt>
    <dgm:pt modelId="{8A76DDAF-46B1-43F5-A4B2-FBA3AB82AAA1}" type="parTrans" cxnId="{41D32AA4-FB52-4215-8653-FD5A81CA4933}">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B0CB6D7D-944D-48AC-98C0-06E261F8B2B1}" type="sibTrans" cxnId="{41D32AA4-FB52-4215-8653-FD5A81CA4933}">
      <dgm:prSet/>
      <dgm:spPr/>
      <dgm:t>
        <a:bodyPr/>
        <a:lstStyle/>
        <a:p>
          <a:endParaRPr lang="en-US"/>
        </a:p>
      </dgm:t>
    </dgm:pt>
    <dgm:pt modelId="{08DAA755-EAC3-4482-B66A-25035F229FB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biên nhận</a:t>
          </a:r>
        </a:p>
      </dgm:t>
    </dgm:pt>
    <dgm:pt modelId="{D052C611-7FD9-48CC-9F1E-3C244EA2E970}" type="parTrans" cxnId="{599B4B7F-A5DB-44FB-AEA0-0CE0ED45AE96}">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72D31ED9-99EB-4EAE-A575-61317AE98C84}" type="sibTrans" cxnId="{599B4B7F-A5DB-44FB-AEA0-0CE0ED45AE96}">
      <dgm:prSet/>
      <dgm:spPr/>
      <dgm:t>
        <a:bodyPr/>
        <a:lstStyle/>
        <a:p>
          <a:endParaRPr lang="en-US"/>
        </a:p>
      </dgm:t>
    </dgm:pt>
    <dgm:pt modelId="{FD84E3B6-F391-44D5-915E-EB23C62FCA5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gm:t>
    </dgm:pt>
    <dgm:pt modelId="{4EC5CFD7-4524-4770-A175-18F63A48ED54}" type="parTrans" cxnId="{662CA7DE-B7AA-494C-9FD0-E0316BDB2D1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16F8A6C-692C-4A47-A774-8E2917976B0D}" type="sibTrans" cxnId="{662CA7DE-B7AA-494C-9FD0-E0316BDB2D14}">
      <dgm:prSet/>
      <dgm:spPr/>
      <dgm:t>
        <a:bodyPr/>
        <a:lstStyle/>
        <a:p>
          <a:endParaRPr lang="en-US"/>
        </a:p>
      </dgm:t>
    </dgm:pt>
    <dgm:pt modelId="{F6702887-5338-4162-ADC4-7F86B301546F}">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đơn hàng</a:t>
          </a:r>
        </a:p>
      </dgm:t>
    </dgm:pt>
    <dgm:pt modelId="{0C6DDE8D-B65B-476F-B91F-D6756DEC0D66}" type="parTrans" cxnId="{DA6CED2E-4139-4B01-B64A-BE5D13D51720}">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8C8CA73C-F2EF-42D8-B348-A952EC6469AA}" type="sibTrans" cxnId="{DA6CED2E-4139-4B01-B64A-BE5D13D51720}">
      <dgm:prSet/>
      <dgm:spPr/>
      <dgm:t>
        <a:bodyPr/>
        <a:lstStyle/>
        <a:p>
          <a:endParaRPr lang="en-US"/>
        </a:p>
      </dgm:t>
    </dgm:pt>
    <dgm:pt modelId="{657D0AA3-1B43-434F-878F-4B5EE85E594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đơn hàng</a:t>
          </a:r>
        </a:p>
      </dgm:t>
    </dgm:pt>
    <dgm:pt modelId="{AF8FE861-4B0F-402D-9378-5636827E6FD2}" type="parTrans" cxnId="{F149E684-3986-4EA3-A76F-9237E2FE2655}">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DC8582E7-363E-4134-8358-77A898FF73D3}" type="sibTrans" cxnId="{F149E684-3986-4EA3-A76F-9237E2FE2655}">
      <dgm:prSet/>
      <dgm:spPr/>
      <dgm:t>
        <a:bodyPr/>
        <a:lstStyle/>
        <a:p>
          <a:endParaRPr lang="en-US"/>
        </a:p>
      </dgm:t>
    </dgm:pt>
    <dgm:pt modelId="{3D16DD03-9366-4016-81E5-A1736E755C1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nhập hệ thống</a:t>
          </a:r>
        </a:p>
      </dgm:t>
    </dgm:pt>
    <dgm:pt modelId="{F560FCDA-2BBC-4D53-94F1-D863E014C2E3}" type="parTrans" cxnId="{E8ECDC17-2E05-4F3A-97BD-C1A6349C674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44181DE8-E17E-46AA-89FE-93A263D625EB}" type="sibTrans" cxnId="{E8ECDC17-2E05-4F3A-97BD-C1A6349C6744}">
      <dgm:prSet/>
      <dgm:spPr/>
      <dgm:t>
        <a:bodyPr/>
        <a:lstStyle/>
        <a:p>
          <a:endParaRPr lang="en-US"/>
        </a:p>
      </dgm:t>
    </dgm:pt>
    <dgm:pt modelId="{FCFBDF0E-4FDE-46F3-93D8-55814725623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xuất hệ thống</a:t>
          </a:r>
        </a:p>
      </dgm:t>
    </dgm:pt>
    <dgm:pt modelId="{03A475D0-705E-44FF-812E-4996F4B8E3CD}" type="parTrans" cxnId="{BF6C3A6F-604D-42D2-A5AE-280CFE4A4A1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04AE863-7AB4-4262-92BA-4F77D0A81434}" type="sibTrans" cxnId="{BF6C3A6F-604D-42D2-A5AE-280CFE4A4A1E}">
      <dgm:prSet/>
      <dgm:spPr/>
      <dgm:t>
        <a:bodyPr/>
        <a:lstStyle/>
        <a:p>
          <a:endParaRPr lang="en-US"/>
        </a:p>
      </dgm:t>
    </dgm:pt>
    <dgm:pt modelId="{555CAA9C-D4F4-4257-B4CF-E2ED86285D8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kí tài khoản khách hàng</a:t>
          </a:r>
        </a:p>
      </dgm:t>
    </dgm:pt>
    <dgm:pt modelId="{8F62047F-0174-4C6E-B020-93FB13E5DCAF}" type="parTrans" cxnId="{D3C208DF-90E4-439B-A674-9C2144F3893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14622F36-C47A-4B84-A5A2-D4B7C0B8128E}" type="sibTrans" cxnId="{D3C208DF-90E4-439B-A674-9C2144F3893E}">
      <dgm:prSet/>
      <dgm:spPr/>
      <dgm:t>
        <a:bodyPr/>
        <a:lstStyle/>
        <a:p>
          <a:endParaRPr lang="en-US"/>
        </a:p>
      </dgm:t>
    </dgm:pt>
    <dgm:pt modelId="{98F6262C-DB09-4693-8F4A-632CD20EB627}">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gm:t>
    </dgm:pt>
    <dgm:pt modelId="{B1942156-1B6C-4C39-9E3B-0AD66466D368}" type="parTrans" cxnId="{C3508188-5C67-4024-B7FC-819C89B75433}">
      <dgm:prSet/>
      <dgm:spPr/>
      <dgm:t>
        <a:bodyPr/>
        <a:lstStyle/>
        <a:p>
          <a:endParaRPr lang="en-US"/>
        </a:p>
      </dgm:t>
    </dgm:pt>
    <dgm:pt modelId="{4A73A2D8-BB7C-4F38-8F95-7A7EAFAA0968}" type="sibTrans" cxnId="{C3508188-5C67-4024-B7FC-819C89B75433}">
      <dgm:prSet/>
      <dgm:spPr/>
      <dgm:t>
        <a:bodyPr/>
        <a:lstStyle/>
        <a:p>
          <a:endParaRPr lang="en-US"/>
        </a:p>
      </dgm:t>
    </dgm:pt>
    <dgm:pt modelId="{673A8A5E-DED8-4FAD-8500-48DD66F49C7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đơn hàng</a:t>
          </a:r>
        </a:p>
      </dgm:t>
    </dgm:pt>
    <dgm:pt modelId="{509B0614-C4F5-4567-AF0E-A4F69C5A127F}" type="parTrans" cxnId="{989B113B-27A8-4B66-B041-98D292449212}">
      <dgm:prSet/>
      <dgm:spPr/>
      <dgm:t>
        <a:bodyPr/>
        <a:lstStyle/>
        <a:p>
          <a:endParaRPr lang="en-US"/>
        </a:p>
      </dgm:t>
    </dgm:pt>
    <dgm:pt modelId="{F1BA91DB-703B-48F1-A0CC-933D9E32120D}" type="sibTrans" cxnId="{989B113B-27A8-4B66-B041-98D292449212}">
      <dgm:prSet/>
      <dgm:spPr/>
      <dgm:t>
        <a:bodyPr/>
        <a:lstStyle/>
        <a:p>
          <a:endParaRPr lang="en-US"/>
        </a:p>
      </dgm:t>
    </dgm:pt>
    <dgm:pt modelId="{764A03A6-A408-4352-AC01-B8ED1BB25228}">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đơn hàng</a:t>
          </a:r>
        </a:p>
      </dgm:t>
    </dgm:pt>
    <dgm:pt modelId="{1509515D-63AD-4D3F-906D-643267258641}" type="parTrans" cxnId="{E2777BF9-98F1-49BD-A7DE-C074E768599F}">
      <dgm:prSet/>
      <dgm:spPr/>
      <dgm:t>
        <a:bodyPr/>
        <a:lstStyle/>
        <a:p>
          <a:endParaRPr lang="en-US"/>
        </a:p>
      </dgm:t>
    </dgm:pt>
    <dgm:pt modelId="{69EE7B7A-9840-4B5A-BEC2-B97E8D2B998F}" type="sibTrans" cxnId="{E2777BF9-98F1-49BD-A7DE-C074E768599F}">
      <dgm:prSet/>
      <dgm:spPr/>
      <dgm:t>
        <a:bodyPr/>
        <a:lstStyle/>
        <a:p>
          <a:endParaRPr lang="en-US"/>
        </a:p>
      </dgm:t>
    </dgm:pt>
    <dgm:pt modelId="{10CB6597-216D-43B2-AC41-857922CC1E73}">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gm:t>
    </dgm:pt>
    <dgm:pt modelId="{702D292E-70AB-4E26-AEE1-B2F6883D9258}" type="parTrans" cxnId="{5984EA02-51E2-4439-9E5B-760B1657CEC4}">
      <dgm:prSet/>
      <dgm:spPr/>
      <dgm:t>
        <a:bodyPr/>
        <a:lstStyle/>
        <a:p>
          <a:endParaRPr lang="en-US"/>
        </a:p>
      </dgm:t>
    </dgm:pt>
    <dgm:pt modelId="{AB267486-9BF0-4E11-BFD3-DC49137D6479}" type="sibTrans" cxnId="{5984EA02-51E2-4439-9E5B-760B1657CEC4}">
      <dgm:prSet/>
      <dgm:spPr/>
      <dgm:t>
        <a:bodyPr/>
        <a:lstStyle/>
        <a:p>
          <a:endParaRPr lang="en-US"/>
        </a:p>
      </dgm:t>
    </dgm:pt>
    <dgm:pt modelId="{EB5458A8-0E81-4F3E-B320-61FAA2BA63D2}">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biên nhận</a:t>
          </a:r>
        </a:p>
      </dgm:t>
    </dgm:pt>
    <dgm:pt modelId="{4E3028E6-CE58-4004-8033-A49C790B88B3}" type="parTrans" cxnId="{8AF176EA-090F-484E-A536-33C4C339E5EF}">
      <dgm:prSet/>
      <dgm:spPr/>
      <dgm:t>
        <a:bodyPr/>
        <a:lstStyle/>
        <a:p>
          <a:endParaRPr lang="en-US"/>
        </a:p>
      </dgm:t>
    </dgm:pt>
    <dgm:pt modelId="{E351BC71-BAA1-4F4B-81DD-BA4773E157D7}" type="sibTrans" cxnId="{8AF176EA-090F-484E-A536-33C4C339E5EF}">
      <dgm:prSet/>
      <dgm:spPr/>
      <dgm:t>
        <a:bodyPr/>
        <a:lstStyle/>
        <a:p>
          <a:endParaRPr lang="en-US"/>
        </a:p>
      </dgm:t>
    </dgm:pt>
    <dgm:pt modelId="{A2E11540-F537-45D6-B8CE-527BB27467E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Phân công đơn hàng</a:t>
          </a:r>
        </a:p>
      </dgm:t>
    </dgm:pt>
    <dgm:pt modelId="{229F98AE-3452-471A-AC38-B04D0C50E9E0}" type="parTrans" cxnId="{61773061-3A50-4DC2-9A61-4A09B2C24B45}">
      <dgm:prSet/>
      <dgm:spPr/>
      <dgm:t>
        <a:bodyPr/>
        <a:lstStyle/>
        <a:p>
          <a:endParaRPr lang="en-US"/>
        </a:p>
      </dgm:t>
    </dgm:pt>
    <dgm:pt modelId="{033A36AF-5BB6-4DB0-8338-2EC9FFF72CA3}" type="sibTrans" cxnId="{61773061-3A50-4DC2-9A61-4A09B2C24B45}">
      <dgm:prSet/>
      <dgm:spPr/>
      <dgm:t>
        <a:bodyPr/>
        <a:lstStyle/>
        <a:p>
          <a:endParaRPr lang="en-US"/>
        </a:p>
      </dgm:t>
    </dgm:pt>
    <dgm:pt modelId="{6D4729BB-15E1-43DE-A287-C7222707DEA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Theo dõi xử lí đơn hàng máy giặt</a:t>
          </a:r>
        </a:p>
      </dgm:t>
    </dgm:pt>
    <dgm:pt modelId="{AD73E697-B32A-4740-AF57-411BA2C202CB}" type="parTrans" cxnId="{E9958331-D1DA-4344-882A-5FE38BE74AE4}">
      <dgm:prSet/>
      <dgm:spPr/>
      <dgm:t>
        <a:bodyPr/>
        <a:lstStyle/>
        <a:p>
          <a:endParaRPr lang="en-US"/>
        </a:p>
      </dgm:t>
    </dgm:pt>
    <dgm:pt modelId="{77F32EA7-F0DA-40BE-94BE-B1B8BC1BB309}" type="sibTrans" cxnId="{E9958331-D1DA-4344-882A-5FE38BE74AE4}">
      <dgm:prSet/>
      <dgm:spPr/>
      <dgm:t>
        <a:bodyPr/>
        <a:lstStyle/>
        <a:p>
          <a:endParaRPr lang="en-US"/>
        </a:p>
      </dgm:t>
    </dgm:pt>
    <dgm:pt modelId="{C48B447F-F656-4B34-9AD4-68B135A7BCA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QR Code</a:t>
          </a:r>
        </a:p>
      </dgm:t>
    </dgm:pt>
    <dgm:pt modelId="{B8B502C4-B221-406A-A01C-0BF00E24C019}" type="parTrans" cxnId="{66910770-22F3-420A-8ADB-F0566C2F9837}">
      <dgm:prSet/>
      <dgm:spPr/>
      <dgm:t>
        <a:bodyPr/>
        <a:lstStyle/>
        <a:p>
          <a:endParaRPr lang="en-US"/>
        </a:p>
      </dgm:t>
    </dgm:pt>
    <dgm:pt modelId="{B5FF6A14-A610-4090-877E-C8743485341C}" type="sibTrans" cxnId="{66910770-22F3-420A-8ADB-F0566C2F9837}">
      <dgm:prSet/>
      <dgm:spPr/>
      <dgm:t>
        <a:bodyPr/>
        <a:lstStyle/>
        <a:p>
          <a:endParaRPr lang="en-US"/>
        </a:p>
      </dgm:t>
    </dgm:pt>
    <dgm:pt modelId="{F9DE5D39-2CA5-4885-A8CA-DBD8EFE7BF5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gm:t>
    </dgm:pt>
    <dgm:pt modelId="{A1E03C5B-A98A-4B2C-88A6-64BFE28BC132}" type="parTrans" cxnId="{A8392589-C911-41D4-82C3-5DB4A2B6A561}">
      <dgm:prSet/>
      <dgm:spPr/>
      <dgm:t>
        <a:bodyPr/>
        <a:lstStyle/>
        <a:p>
          <a:endParaRPr lang="en-US"/>
        </a:p>
      </dgm:t>
    </dgm:pt>
    <dgm:pt modelId="{FC2F0C1A-5AFF-4578-9F37-F6CB6A8CC42A}" type="sibTrans" cxnId="{A8392589-C911-41D4-82C3-5DB4A2B6A561}">
      <dgm:prSet/>
      <dgm:spPr/>
      <dgm:t>
        <a:bodyPr/>
        <a:lstStyle/>
        <a:p>
          <a:endParaRPr lang="en-US"/>
        </a:p>
      </dgm:t>
    </dgm:pt>
    <dgm:pt modelId="{828631E6-6CA2-4C05-82EC-D573F9A9705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hóa đơn đơn hàng</a:t>
          </a:r>
        </a:p>
      </dgm:t>
    </dgm:pt>
    <dgm:pt modelId="{92D6D765-6D9D-41AA-AD63-4A08A9EED3C9}" type="parTrans" cxnId="{4318B089-5BA6-43A7-9E30-BF58849E59C1}">
      <dgm:prSet/>
      <dgm:spPr/>
      <dgm:t>
        <a:bodyPr/>
        <a:lstStyle/>
        <a:p>
          <a:endParaRPr lang="en-US"/>
        </a:p>
      </dgm:t>
    </dgm:pt>
    <dgm:pt modelId="{F527FBFB-0D10-4B32-BD8F-E32F2A428677}" type="sibTrans" cxnId="{4318B089-5BA6-43A7-9E30-BF58849E59C1}">
      <dgm:prSet/>
      <dgm:spPr/>
      <dgm:t>
        <a:bodyPr/>
        <a:lstStyle/>
        <a:p>
          <a:endParaRPr lang="en-US"/>
        </a:p>
      </dgm:t>
    </dgm:pt>
    <dgm:pt modelId="{AF05F52A-80D3-4D50-9A80-6F17D471F5B0}">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biên nhận</a:t>
          </a:r>
        </a:p>
      </dgm:t>
    </dgm:pt>
    <dgm:pt modelId="{450AA779-E768-4D33-AD4D-ECA2E7E7F127}" type="parTrans" cxnId="{86F7EC62-0879-4A03-B72D-FBCF8FC85274}">
      <dgm:prSet/>
      <dgm:spPr/>
      <dgm:t>
        <a:bodyPr/>
        <a:lstStyle/>
        <a:p>
          <a:endParaRPr lang="en-US"/>
        </a:p>
      </dgm:t>
    </dgm:pt>
    <dgm:pt modelId="{5FD75048-2FB0-46E9-A6A0-957D735ECD36}" type="sibTrans" cxnId="{86F7EC62-0879-4A03-B72D-FBCF8FC85274}">
      <dgm:prSet/>
      <dgm:spPr/>
      <dgm:t>
        <a:bodyPr/>
        <a:lstStyle/>
        <a:p>
          <a:endParaRPr lang="en-US"/>
        </a:p>
      </dgm:t>
    </dgm:pt>
    <dgm:pt modelId="{7CE1A358-F7DB-46EE-91BA-5E743B235C9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thông tin biên nhận</a:t>
          </a:r>
        </a:p>
      </dgm:t>
    </dgm:pt>
    <dgm:pt modelId="{B7E56400-3DC6-4D02-BEF3-5475FF17FBE7}" type="parTrans" cxnId="{1AE86921-433A-4AA1-BDB4-54CE7A234D3C}">
      <dgm:prSet/>
      <dgm:spPr/>
      <dgm:t>
        <a:bodyPr/>
        <a:lstStyle/>
        <a:p>
          <a:endParaRPr lang="en-US"/>
        </a:p>
      </dgm:t>
    </dgm:pt>
    <dgm:pt modelId="{A0A121A7-4392-4D55-A2B1-C0631002B8BE}" type="sibTrans" cxnId="{1AE86921-433A-4AA1-BDB4-54CE7A234D3C}">
      <dgm:prSet/>
      <dgm:spPr/>
      <dgm:t>
        <a:bodyPr/>
        <a:lstStyle/>
        <a:p>
          <a:endParaRPr lang="en-US"/>
        </a:p>
      </dgm:t>
    </dgm:pt>
    <dgm:pt modelId="{23BBDACC-B4C8-4361-BCBC-897B4DFC65D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nhật thông tin hóa đơn</a:t>
          </a:r>
        </a:p>
      </dgm:t>
    </dgm:pt>
    <dgm:pt modelId="{CB4989F0-FC5E-4C6E-92ED-75599CA8EC62}" type="parTrans" cxnId="{A6BEFBBB-0EE3-4AC9-AD43-8EECF74E6903}">
      <dgm:prSet/>
      <dgm:spPr/>
      <dgm:t>
        <a:bodyPr/>
        <a:lstStyle/>
        <a:p>
          <a:endParaRPr lang="en-US"/>
        </a:p>
      </dgm:t>
    </dgm:pt>
    <dgm:pt modelId="{DB5F9346-AE69-4793-8DC7-850B3F9618F6}" type="sibTrans" cxnId="{A6BEFBBB-0EE3-4AC9-AD43-8EECF74E6903}">
      <dgm:prSet/>
      <dgm:spPr/>
      <dgm:t>
        <a:bodyPr/>
        <a:lstStyle/>
        <a:p>
          <a:endParaRPr lang="en-US"/>
        </a:p>
      </dgm:t>
    </dgm:pt>
    <dgm:pt modelId="{7C7A2B98-EE18-4A71-9845-F3A6C020FE6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In hóa đơn</a:t>
          </a:r>
        </a:p>
      </dgm:t>
    </dgm:pt>
    <dgm:pt modelId="{725E5C1E-4E60-4950-A6DF-C36867D26601}" type="parTrans" cxnId="{7E930A5D-C21A-42F0-B2AF-089FBAC18644}">
      <dgm:prSet/>
      <dgm:spPr/>
      <dgm:t>
        <a:bodyPr/>
        <a:lstStyle/>
        <a:p>
          <a:endParaRPr lang="en-US"/>
        </a:p>
      </dgm:t>
    </dgm:pt>
    <dgm:pt modelId="{EF7945D5-21F3-4363-A49E-3B27B0AA357D}" type="sibTrans" cxnId="{7E930A5D-C21A-42F0-B2AF-089FBAC18644}">
      <dgm:prSet/>
      <dgm:spPr/>
      <dgm:t>
        <a:bodyPr/>
        <a:lstStyle/>
        <a:p>
          <a:endParaRPr lang="en-US"/>
        </a:p>
      </dgm:t>
    </dgm:pt>
    <dgm:pt modelId="{DE9DD845-38D3-42AA-8F72-5DB9C815E4E4}" type="pres">
      <dgm:prSet presAssocID="{3D2639C4-6DA6-49FC-981C-8466A77BBBD0}" presName="Name0" presStyleCnt="0">
        <dgm:presLayoutVars>
          <dgm:chPref val="1"/>
          <dgm:dir/>
          <dgm:animOne val="branch"/>
          <dgm:animLvl val="lvl"/>
          <dgm:resizeHandles val="exact"/>
        </dgm:presLayoutVars>
      </dgm:prSet>
      <dgm:spPr/>
    </dgm:pt>
    <dgm:pt modelId="{7F3BBFBE-EF3F-4A3C-A62C-23B45DABFD25}" type="pres">
      <dgm:prSet presAssocID="{9C8FBAB3-9E42-44F0-BE6F-7A1394E3A1CE}" presName="root1" presStyleCnt="0"/>
      <dgm:spPr/>
    </dgm:pt>
    <dgm:pt modelId="{59ADFE1A-41BE-4D19-9F8B-A67EF095FDB1}" type="pres">
      <dgm:prSet presAssocID="{9C8FBAB3-9E42-44F0-BE6F-7A1394E3A1CE}" presName="LevelOneTextNode" presStyleLbl="node0" presStyleIdx="0" presStyleCnt="1">
        <dgm:presLayoutVars>
          <dgm:chPref val="3"/>
        </dgm:presLayoutVars>
      </dgm:prSet>
      <dgm:spPr/>
    </dgm:pt>
    <dgm:pt modelId="{D1942CA6-F86F-4844-A814-E19F01D041A4}" type="pres">
      <dgm:prSet presAssocID="{9C8FBAB3-9E42-44F0-BE6F-7A1394E3A1CE}" presName="level2hierChild" presStyleCnt="0"/>
      <dgm:spPr/>
    </dgm:pt>
    <dgm:pt modelId="{C02353A3-67A9-442D-A2BF-E1094F4BE560}" type="pres">
      <dgm:prSet presAssocID="{B1942156-1B6C-4C39-9E3B-0AD66466D368}" presName="conn2-1" presStyleLbl="parChTrans1D2" presStyleIdx="0" presStyleCnt="13"/>
      <dgm:spPr/>
    </dgm:pt>
    <dgm:pt modelId="{0F255ABA-F279-4ED2-9E5D-4264BB3B8802}" type="pres">
      <dgm:prSet presAssocID="{B1942156-1B6C-4C39-9E3B-0AD66466D368}" presName="connTx" presStyleLbl="parChTrans1D2" presStyleIdx="0" presStyleCnt="13"/>
      <dgm:spPr/>
    </dgm:pt>
    <dgm:pt modelId="{A1F9A02A-2583-4019-9911-09A32381C685}" type="pres">
      <dgm:prSet presAssocID="{98F6262C-DB09-4693-8F4A-632CD20EB627}" presName="root2" presStyleCnt="0"/>
      <dgm:spPr/>
    </dgm:pt>
    <dgm:pt modelId="{AA6B4528-6E28-44FA-AEFB-23DAEB8BC605}" type="pres">
      <dgm:prSet presAssocID="{98F6262C-DB09-4693-8F4A-632CD20EB627}" presName="LevelTwoTextNode" presStyleLbl="node2" presStyleIdx="0" presStyleCnt="13" custScaleX="182829" custScaleY="141799">
        <dgm:presLayoutVars>
          <dgm:chPref val="3"/>
        </dgm:presLayoutVars>
      </dgm:prSet>
      <dgm:spPr/>
    </dgm:pt>
    <dgm:pt modelId="{A4E85111-6076-493A-9300-4681F6F0F842}" type="pres">
      <dgm:prSet presAssocID="{98F6262C-DB09-4693-8F4A-632CD20EB627}" presName="level3hierChild" presStyleCnt="0"/>
      <dgm:spPr/>
    </dgm:pt>
    <dgm:pt modelId="{183CDB11-4578-42E9-A27F-0D29E61F6ABD}" type="pres">
      <dgm:prSet presAssocID="{509B0614-C4F5-4567-AF0E-A4F69C5A127F}" presName="conn2-1" presStyleLbl="parChTrans1D2" presStyleIdx="1" presStyleCnt="13"/>
      <dgm:spPr/>
    </dgm:pt>
    <dgm:pt modelId="{436DBADA-7301-4367-8E8A-CEA1363A1417}" type="pres">
      <dgm:prSet presAssocID="{509B0614-C4F5-4567-AF0E-A4F69C5A127F}" presName="connTx" presStyleLbl="parChTrans1D2" presStyleIdx="1" presStyleCnt="13"/>
      <dgm:spPr/>
    </dgm:pt>
    <dgm:pt modelId="{846D96D6-8FD7-4247-8099-E3316A1F31BC}" type="pres">
      <dgm:prSet presAssocID="{673A8A5E-DED8-4FAD-8500-48DD66F49C76}" presName="root2" presStyleCnt="0"/>
      <dgm:spPr/>
    </dgm:pt>
    <dgm:pt modelId="{6A027104-CA89-4A42-8756-8266A82A0AE9}" type="pres">
      <dgm:prSet presAssocID="{673A8A5E-DED8-4FAD-8500-48DD66F49C76}" presName="LevelTwoTextNode" presStyleLbl="node2" presStyleIdx="1" presStyleCnt="13" custScaleX="182829">
        <dgm:presLayoutVars>
          <dgm:chPref val="3"/>
        </dgm:presLayoutVars>
      </dgm:prSet>
      <dgm:spPr/>
    </dgm:pt>
    <dgm:pt modelId="{BD6A0987-6AD6-4201-A03A-E1C40055C4E6}" type="pres">
      <dgm:prSet presAssocID="{673A8A5E-DED8-4FAD-8500-48DD66F49C76}" presName="level3hierChild" presStyleCnt="0"/>
      <dgm:spPr/>
    </dgm:pt>
    <dgm:pt modelId="{AD2BD15F-D0C2-483F-94EF-687E65AFFAEF}" type="pres">
      <dgm:prSet presAssocID="{1509515D-63AD-4D3F-906D-643267258641}" presName="conn2-1" presStyleLbl="parChTrans1D2" presStyleIdx="2" presStyleCnt="13"/>
      <dgm:spPr/>
    </dgm:pt>
    <dgm:pt modelId="{E502D3CF-4F13-44A1-BC37-74B9946E51FD}" type="pres">
      <dgm:prSet presAssocID="{1509515D-63AD-4D3F-906D-643267258641}" presName="connTx" presStyleLbl="parChTrans1D2" presStyleIdx="2" presStyleCnt="13"/>
      <dgm:spPr/>
    </dgm:pt>
    <dgm:pt modelId="{A49E6860-A1EA-46AC-A31B-A786A621ABB6}" type="pres">
      <dgm:prSet presAssocID="{764A03A6-A408-4352-AC01-B8ED1BB25228}" presName="root2" presStyleCnt="0"/>
      <dgm:spPr/>
    </dgm:pt>
    <dgm:pt modelId="{17573CF6-E091-4B8F-883C-B99CA7DD583E}" type="pres">
      <dgm:prSet presAssocID="{764A03A6-A408-4352-AC01-B8ED1BB25228}" presName="LevelTwoTextNode" presStyleLbl="node2" presStyleIdx="2" presStyleCnt="13" custScaleX="182829">
        <dgm:presLayoutVars>
          <dgm:chPref val="3"/>
        </dgm:presLayoutVars>
      </dgm:prSet>
      <dgm:spPr/>
    </dgm:pt>
    <dgm:pt modelId="{9A81AA36-B170-4F54-B303-72C53B27A8EB}" type="pres">
      <dgm:prSet presAssocID="{764A03A6-A408-4352-AC01-B8ED1BB25228}" presName="level3hierChild" presStyleCnt="0"/>
      <dgm:spPr/>
    </dgm:pt>
    <dgm:pt modelId="{F77B7BCB-5492-4169-BE3B-11C1C20E7A48}" type="pres">
      <dgm:prSet presAssocID="{92D6D765-6D9D-41AA-AD63-4A08A9EED3C9}" presName="conn2-1" presStyleLbl="parChTrans1D2" presStyleIdx="3" presStyleCnt="13"/>
      <dgm:spPr/>
    </dgm:pt>
    <dgm:pt modelId="{3B20C7B1-85D7-4D14-91EB-F48A364D004E}" type="pres">
      <dgm:prSet presAssocID="{92D6D765-6D9D-41AA-AD63-4A08A9EED3C9}" presName="connTx" presStyleLbl="parChTrans1D2" presStyleIdx="3" presStyleCnt="13"/>
      <dgm:spPr/>
    </dgm:pt>
    <dgm:pt modelId="{0F617B52-A693-4EB0-AD41-33E9E655457D}" type="pres">
      <dgm:prSet presAssocID="{828631E6-6CA2-4C05-82EC-D573F9A97055}" presName="root2" presStyleCnt="0"/>
      <dgm:spPr/>
    </dgm:pt>
    <dgm:pt modelId="{E18A8D04-A777-497B-8F34-9C50359FD069}" type="pres">
      <dgm:prSet presAssocID="{828631E6-6CA2-4C05-82EC-D573F9A97055}" presName="LevelTwoTextNode" presStyleLbl="node2" presStyleIdx="3" presStyleCnt="13" custScaleX="182829">
        <dgm:presLayoutVars>
          <dgm:chPref val="3"/>
        </dgm:presLayoutVars>
      </dgm:prSet>
      <dgm:spPr/>
    </dgm:pt>
    <dgm:pt modelId="{9044698F-9C7A-4BD3-A1EA-13AB9CD8134C}" type="pres">
      <dgm:prSet presAssocID="{828631E6-6CA2-4C05-82EC-D573F9A97055}" presName="level3hierChild" presStyleCnt="0"/>
      <dgm:spPr/>
    </dgm:pt>
    <dgm:pt modelId="{1538443A-4659-4CE9-95BF-94868D26F864}" type="pres">
      <dgm:prSet presAssocID="{CB4989F0-FC5E-4C6E-92ED-75599CA8EC62}" presName="conn2-1" presStyleLbl="parChTrans1D2" presStyleIdx="4" presStyleCnt="13"/>
      <dgm:spPr/>
    </dgm:pt>
    <dgm:pt modelId="{6F171F0F-1F08-4EC2-82AD-7476A880B0B2}" type="pres">
      <dgm:prSet presAssocID="{CB4989F0-FC5E-4C6E-92ED-75599CA8EC62}" presName="connTx" presStyleLbl="parChTrans1D2" presStyleIdx="4" presStyleCnt="13"/>
      <dgm:spPr/>
    </dgm:pt>
    <dgm:pt modelId="{4DE823D1-5C15-4E48-BFAC-686AE81FA61A}" type="pres">
      <dgm:prSet presAssocID="{23BBDACC-B4C8-4361-BCBC-897B4DFC65D6}" presName="root2" presStyleCnt="0"/>
      <dgm:spPr/>
    </dgm:pt>
    <dgm:pt modelId="{F08FFFC7-8ED4-44F9-BE36-97978827DA0A}" type="pres">
      <dgm:prSet presAssocID="{23BBDACC-B4C8-4361-BCBC-897B4DFC65D6}" presName="LevelTwoTextNode" presStyleLbl="node2" presStyleIdx="4" presStyleCnt="13" custScaleX="185957" custScaleY="124778">
        <dgm:presLayoutVars>
          <dgm:chPref val="3"/>
        </dgm:presLayoutVars>
      </dgm:prSet>
      <dgm:spPr/>
    </dgm:pt>
    <dgm:pt modelId="{664AEC45-8125-4833-909A-3666BC22519F}" type="pres">
      <dgm:prSet presAssocID="{23BBDACC-B4C8-4361-BCBC-897B4DFC65D6}" presName="level3hierChild" presStyleCnt="0"/>
      <dgm:spPr/>
    </dgm:pt>
    <dgm:pt modelId="{5BAC187A-E804-44F3-8C7B-09D9D268FA58}" type="pres">
      <dgm:prSet presAssocID="{725E5C1E-4E60-4950-A6DF-C36867D26601}" presName="conn2-1" presStyleLbl="parChTrans1D2" presStyleIdx="5" presStyleCnt="13"/>
      <dgm:spPr/>
    </dgm:pt>
    <dgm:pt modelId="{E8BE10DD-5E23-4D43-B288-CED663DD8CFD}" type="pres">
      <dgm:prSet presAssocID="{725E5C1E-4E60-4950-A6DF-C36867D26601}" presName="connTx" presStyleLbl="parChTrans1D2" presStyleIdx="5" presStyleCnt="13"/>
      <dgm:spPr/>
    </dgm:pt>
    <dgm:pt modelId="{694FB311-E79A-444D-952C-5DD281EABF03}" type="pres">
      <dgm:prSet presAssocID="{7C7A2B98-EE18-4A71-9845-F3A6C020FE66}" presName="root2" presStyleCnt="0"/>
      <dgm:spPr/>
    </dgm:pt>
    <dgm:pt modelId="{E9679EE0-0088-4942-B23A-BCBDDF2FBF54}" type="pres">
      <dgm:prSet presAssocID="{7C7A2B98-EE18-4A71-9845-F3A6C020FE66}" presName="LevelTwoTextNode" presStyleLbl="node2" presStyleIdx="5" presStyleCnt="13" custScaleX="178212" custScaleY="97039">
        <dgm:presLayoutVars>
          <dgm:chPref val="3"/>
        </dgm:presLayoutVars>
      </dgm:prSet>
      <dgm:spPr/>
    </dgm:pt>
    <dgm:pt modelId="{6B79B633-0553-4DFC-B019-25F787F49612}" type="pres">
      <dgm:prSet presAssocID="{7C7A2B98-EE18-4A71-9845-F3A6C020FE66}" presName="level3hierChild" presStyleCnt="0"/>
      <dgm:spPr/>
    </dgm:pt>
    <dgm:pt modelId="{1A2B1931-B9B6-4409-B73A-724C14426E47}" type="pres">
      <dgm:prSet presAssocID="{D052C611-7FD9-48CC-9F1E-3C244EA2E970}" presName="conn2-1" presStyleLbl="parChTrans1D2" presStyleIdx="6" presStyleCnt="13"/>
      <dgm:spPr/>
    </dgm:pt>
    <dgm:pt modelId="{E14EF85A-716E-4871-A27E-2E9A63088181}" type="pres">
      <dgm:prSet presAssocID="{D052C611-7FD9-48CC-9F1E-3C244EA2E970}" presName="connTx" presStyleLbl="parChTrans1D2" presStyleIdx="6" presStyleCnt="13"/>
      <dgm:spPr/>
    </dgm:pt>
    <dgm:pt modelId="{85ADD662-BB76-4DA1-8A8D-602E91DF9680}" type="pres">
      <dgm:prSet presAssocID="{08DAA755-EAC3-4482-B66A-25035F229FB1}" presName="root2" presStyleCnt="0"/>
      <dgm:spPr/>
    </dgm:pt>
    <dgm:pt modelId="{F411107A-C0D6-462C-8B4B-491346B08606}" type="pres">
      <dgm:prSet presAssocID="{08DAA755-EAC3-4482-B66A-25035F229FB1}" presName="LevelTwoTextNode" presStyleLbl="node2" presStyleIdx="6" presStyleCnt="13" custScaleX="236383">
        <dgm:presLayoutVars>
          <dgm:chPref val="3"/>
        </dgm:presLayoutVars>
      </dgm:prSet>
      <dgm:spPr/>
    </dgm:pt>
    <dgm:pt modelId="{3446BD51-C68B-4E79-A6CA-C4114B69ECF8}" type="pres">
      <dgm:prSet presAssocID="{08DAA755-EAC3-4482-B66A-25035F229FB1}" presName="level3hierChild" presStyleCnt="0"/>
      <dgm:spPr/>
    </dgm:pt>
    <dgm:pt modelId="{A979BF83-67A5-4361-85B8-F439C7B4D2AD}" type="pres">
      <dgm:prSet presAssocID="{702D292E-70AB-4E26-AEE1-B2F6883D9258}" presName="conn2-1" presStyleLbl="parChTrans1D3" presStyleIdx="0" presStyleCnt="8"/>
      <dgm:spPr/>
    </dgm:pt>
    <dgm:pt modelId="{0696A595-5278-4A3E-8E8C-9B7A3AA70A77}" type="pres">
      <dgm:prSet presAssocID="{702D292E-70AB-4E26-AEE1-B2F6883D9258}" presName="connTx" presStyleLbl="parChTrans1D3" presStyleIdx="0" presStyleCnt="8"/>
      <dgm:spPr/>
    </dgm:pt>
    <dgm:pt modelId="{3AEFBCB7-003F-457D-ABBD-2B0AEF188D26}" type="pres">
      <dgm:prSet presAssocID="{10CB6597-216D-43B2-AC41-857922CC1E73}" presName="root2" presStyleCnt="0"/>
      <dgm:spPr/>
    </dgm:pt>
    <dgm:pt modelId="{2BBC22D0-8E2A-40F8-90E0-5C02E05F1CFB}" type="pres">
      <dgm:prSet presAssocID="{10CB6597-216D-43B2-AC41-857922CC1E73}" presName="LevelTwoTextNode" presStyleLbl="node3" presStyleIdx="0" presStyleCnt="8" custScaleX="182829" custScaleY="148015">
        <dgm:presLayoutVars>
          <dgm:chPref val="3"/>
        </dgm:presLayoutVars>
      </dgm:prSet>
      <dgm:spPr/>
    </dgm:pt>
    <dgm:pt modelId="{2D1C9950-D7A4-40F4-A016-197DBEEA8FB6}" type="pres">
      <dgm:prSet presAssocID="{10CB6597-216D-43B2-AC41-857922CC1E73}" presName="level3hierChild" presStyleCnt="0"/>
      <dgm:spPr/>
    </dgm:pt>
    <dgm:pt modelId="{95E8D109-E592-4D60-A141-3697C59F0296}" type="pres">
      <dgm:prSet presAssocID="{450AA779-E768-4D33-AD4D-ECA2E7E7F127}" presName="conn2-1" presStyleLbl="parChTrans1D3" presStyleIdx="1" presStyleCnt="8"/>
      <dgm:spPr/>
    </dgm:pt>
    <dgm:pt modelId="{7F4E4926-01E7-49F2-9BC9-21A52C8F27D1}" type="pres">
      <dgm:prSet presAssocID="{450AA779-E768-4D33-AD4D-ECA2E7E7F127}" presName="connTx" presStyleLbl="parChTrans1D3" presStyleIdx="1" presStyleCnt="8"/>
      <dgm:spPr/>
    </dgm:pt>
    <dgm:pt modelId="{3891C0EA-58E1-4A5C-9EA5-E10D29314A67}" type="pres">
      <dgm:prSet presAssocID="{AF05F52A-80D3-4D50-9A80-6F17D471F5B0}" presName="root2" presStyleCnt="0"/>
      <dgm:spPr/>
    </dgm:pt>
    <dgm:pt modelId="{4C63AE4D-B3D1-4046-9071-4CD2FDE16713}" type="pres">
      <dgm:prSet presAssocID="{AF05F52A-80D3-4D50-9A80-6F17D471F5B0}" presName="LevelTwoTextNode" presStyleLbl="node3" presStyleIdx="1" presStyleCnt="8" custScaleX="182829">
        <dgm:presLayoutVars>
          <dgm:chPref val="3"/>
        </dgm:presLayoutVars>
      </dgm:prSet>
      <dgm:spPr/>
    </dgm:pt>
    <dgm:pt modelId="{DF7398F7-7D3B-412B-A42B-13B93D7099C6}" type="pres">
      <dgm:prSet presAssocID="{AF05F52A-80D3-4D50-9A80-6F17D471F5B0}" presName="level3hierChild" presStyleCnt="0"/>
      <dgm:spPr/>
    </dgm:pt>
    <dgm:pt modelId="{C82370FA-BBD2-4984-B9C1-4B5AB783D4A2}" type="pres">
      <dgm:prSet presAssocID="{4E3028E6-CE58-4004-8033-A49C790B88B3}" presName="conn2-1" presStyleLbl="parChTrans1D3" presStyleIdx="2" presStyleCnt="8"/>
      <dgm:spPr/>
    </dgm:pt>
    <dgm:pt modelId="{AC85F461-7BF8-49A6-9D2F-04E5397D4FC0}" type="pres">
      <dgm:prSet presAssocID="{4E3028E6-CE58-4004-8033-A49C790B88B3}" presName="connTx" presStyleLbl="parChTrans1D3" presStyleIdx="2" presStyleCnt="8"/>
      <dgm:spPr/>
    </dgm:pt>
    <dgm:pt modelId="{8B1EEE80-7929-4086-8018-21EBC223CA39}" type="pres">
      <dgm:prSet presAssocID="{EB5458A8-0E81-4F3E-B320-61FAA2BA63D2}" presName="root2" presStyleCnt="0"/>
      <dgm:spPr/>
    </dgm:pt>
    <dgm:pt modelId="{E250815C-C388-4164-9EB4-8D438C6708C1}" type="pres">
      <dgm:prSet presAssocID="{EB5458A8-0E81-4F3E-B320-61FAA2BA63D2}" presName="LevelTwoTextNode" presStyleLbl="node3" presStyleIdx="2" presStyleCnt="8" custScaleX="182829">
        <dgm:presLayoutVars>
          <dgm:chPref val="3"/>
        </dgm:presLayoutVars>
      </dgm:prSet>
      <dgm:spPr/>
    </dgm:pt>
    <dgm:pt modelId="{C6B06B4E-6E77-4B6C-960E-3BA739373452}" type="pres">
      <dgm:prSet presAssocID="{EB5458A8-0E81-4F3E-B320-61FAA2BA63D2}" presName="level3hierChild" presStyleCnt="0"/>
      <dgm:spPr/>
    </dgm:pt>
    <dgm:pt modelId="{ED9A0E02-BFCC-417A-9ABD-6F5E29FA2664}" type="pres">
      <dgm:prSet presAssocID="{B7E56400-3DC6-4D02-BEF3-5475FF17FBE7}" presName="conn2-1" presStyleLbl="parChTrans1D3" presStyleIdx="3" presStyleCnt="8"/>
      <dgm:spPr/>
    </dgm:pt>
    <dgm:pt modelId="{4C1BECAA-69AF-4187-9D01-BF9A3B547E42}" type="pres">
      <dgm:prSet presAssocID="{B7E56400-3DC6-4D02-BEF3-5475FF17FBE7}" presName="connTx" presStyleLbl="parChTrans1D3" presStyleIdx="3" presStyleCnt="8"/>
      <dgm:spPr/>
    </dgm:pt>
    <dgm:pt modelId="{9E18C20A-52D8-4B6C-B371-0E17F4395606}" type="pres">
      <dgm:prSet presAssocID="{7CE1A358-F7DB-46EE-91BA-5E743B235C9D}" presName="root2" presStyleCnt="0"/>
      <dgm:spPr/>
    </dgm:pt>
    <dgm:pt modelId="{F4F11EAD-BC04-484C-AE36-B35F57238A02}" type="pres">
      <dgm:prSet presAssocID="{7CE1A358-F7DB-46EE-91BA-5E743B235C9D}" presName="LevelTwoTextNode" presStyleLbl="node3" presStyleIdx="3" presStyleCnt="8" custScaleX="182829">
        <dgm:presLayoutVars>
          <dgm:chPref val="3"/>
        </dgm:presLayoutVars>
      </dgm:prSet>
      <dgm:spPr/>
    </dgm:pt>
    <dgm:pt modelId="{775B3BD2-6224-410B-816B-50A978BE4CF9}" type="pres">
      <dgm:prSet presAssocID="{7CE1A358-F7DB-46EE-91BA-5E743B235C9D}" presName="level3hierChild" presStyleCnt="0"/>
      <dgm:spPr/>
    </dgm:pt>
    <dgm:pt modelId="{08647824-7D60-4E17-958D-224267F2F4C5}" type="pres">
      <dgm:prSet presAssocID="{4EC5CFD7-4524-4770-A175-18F63A48ED54}" presName="conn2-1" presStyleLbl="parChTrans1D2" presStyleIdx="7" presStyleCnt="13"/>
      <dgm:spPr/>
    </dgm:pt>
    <dgm:pt modelId="{01C82567-430F-4EE0-B9C1-99771714B6CF}" type="pres">
      <dgm:prSet presAssocID="{4EC5CFD7-4524-4770-A175-18F63A48ED54}" presName="connTx" presStyleLbl="parChTrans1D2" presStyleIdx="7" presStyleCnt="13"/>
      <dgm:spPr/>
    </dgm:pt>
    <dgm:pt modelId="{BBA674F4-9906-43AC-91EE-17CFEAB256DE}" type="pres">
      <dgm:prSet presAssocID="{FD84E3B6-F391-44D5-915E-EB23C62FCA5D}" presName="root2" presStyleCnt="0"/>
      <dgm:spPr/>
    </dgm:pt>
    <dgm:pt modelId="{551AC803-22DF-4E8C-8D00-68ECF09A293A}" type="pres">
      <dgm:prSet presAssocID="{FD84E3B6-F391-44D5-915E-EB23C62FCA5D}" presName="LevelTwoTextNode" presStyleLbl="node2" presStyleIdx="7" presStyleCnt="13" custScaleX="236383">
        <dgm:presLayoutVars>
          <dgm:chPref val="3"/>
        </dgm:presLayoutVars>
      </dgm:prSet>
      <dgm:spPr/>
    </dgm:pt>
    <dgm:pt modelId="{15D1C588-A56A-4C02-A256-6D3087E6DAC0}" type="pres">
      <dgm:prSet presAssocID="{FD84E3B6-F391-44D5-915E-EB23C62FCA5D}" presName="level3hierChild" presStyleCnt="0"/>
      <dgm:spPr/>
    </dgm:pt>
    <dgm:pt modelId="{CA3BFC29-10A1-4120-9137-47BCBC4D354D}" type="pres">
      <dgm:prSet presAssocID="{229F98AE-3452-471A-AC38-B04D0C50E9E0}" presName="conn2-1" presStyleLbl="parChTrans1D3" presStyleIdx="4" presStyleCnt="8"/>
      <dgm:spPr/>
    </dgm:pt>
    <dgm:pt modelId="{781C95B5-65F2-421B-AA6C-9F3272AF1F90}" type="pres">
      <dgm:prSet presAssocID="{229F98AE-3452-471A-AC38-B04D0C50E9E0}" presName="connTx" presStyleLbl="parChTrans1D3" presStyleIdx="4" presStyleCnt="8"/>
      <dgm:spPr/>
    </dgm:pt>
    <dgm:pt modelId="{6F7308E3-71FB-49E0-96F5-18097D781E1D}" type="pres">
      <dgm:prSet presAssocID="{A2E11540-F537-45D6-B8CE-527BB27467EA}" presName="root2" presStyleCnt="0"/>
      <dgm:spPr/>
    </dgm:pt>
    <dgm:pt modelId="{81755D95-D922-4F29-A303-C8A7CE7E8ABF}" type="pres">
      <dgm:prSet presAssocID="{A2E11540-F537-45D6-B8CE-527BB27467EA}" presName="LevelTwoTextNode" presStyleLbl="node3" presStyleIdx="4" presStyleCnt="8" custScaleX="182829">
        <dgm:presLayoutVars>
          <dgm:chPref val="3"/>
        </dgm:presLayoutVars>
      </dgm:prSet>
      <dgm:spPr/>
    </dgm:pt>
    <dgm:pt modelId="{43F43120-D0D5-42F4-B8A9-21148A129DBA}" type="pres">
      <dgm:prSet presAssocID="{A2E11540-F537-45D6-B8CE-527BB27467EA}" presName="level3hierChild" presStyleCnt="0"/>
      <dgm:spPr/>
    </dgm:pt>
    <dgm:pt modelId="{92F017A8-2F44-4612-9606-DD2BB77C8E68}" type="pres">
      <dgm:prSet presAssocID="{AD73E697-B32A-4740-AF57-411BA2C202CB}" presName="conn2-1" presStyleLbl="parChTrans1D3" presStyleIdx="5" presStyleCnt="8"/>
      <dgm:spPr/>
    </dgm:pt>
    <dgm:pt modelId="{B7E2CDE5-1CEA-4778-8CF1-015139725DB3}" type="pres">
      <dgm:prSet presAssocID="{AD73E697-B32A-4740-AF57-411BA2C202CB}" presName="connTx" presStyleLbl="parChTrans1D3" presStyleIdx="5" presStyleCnt="8"/>
      <dgm:spPr/>
    </dgm:pt>
    <dgm:pt modelId="{04E1EDED-D5A4-4DB8-9F1B-DE62ED9B1AE6}" type="pres">
      <dgm:prSet presAssocID="{6D4729BB-15E1-43DE-A287-C7222707DEAB}" presName="root2" presStyleCnt="0"/>
      <dgm:spPr/>
    </dgm:pt>
    <dgm:pt modelId="{1E5B0938-6BC5-47B1-874D-CDFB32137A58}" type="pres">
      <dgm:prSet presAssocID="{6D4729BB-15E1-43DE-A287-C7222707DEAB}" presName="LevelTwoTextNode" presStyleLbl="node3" presStyleIdx="5" presStyleCnt="8" custScaleX="182829" custScaleY="121526">
        <dgm:presLayoutVars>
          <dgm:chPref val="3"/>
        </dgm:presLayoutVars>
      </dgm:prSet>
      <dgm:spPr/>
    </dgm:pt>
    <dgm:pt modelId="{1FA04BE9-3929-41DB-BF3E-C21F94911DA5}" type="pres">
      <dgm:prSet presAssocID="{6D4729BB-15E1-43DE-A287-C7222707DEAB}" presName="level3hierChild" presStyleCnt="0"/>
      <dgm:spPr/>
    </dgm:pt>
    <dgm:pt modelId="{D6B10375-97CE-4B06-A7F8-3E45F0A32E92}" type="pres">
      <dgm:prSet presAssocID="{0C6DDE8D-B65B-476F-B91F-D6756DEC0D66}" presName="conn2-1" presStyleLbl="parChTrans1D2" presStyleIdx="8" presStyleCnt="13"/>
      <dgm:spPr/>
    </dgm:pt>
    <dgm:pt modelId="{6049720E-844F-46EC-8A5C-27255EFF0010}" type="pres">
      <dgm:prSet presAssocID="{0C6DDE8D-B65B-476F-B91F-D6756DEC0D66}" presName="connTx" presStyleLbl="parChTrans1D2" presStyleIdx="8" presStyleCnt="13"/>
      <dgm:spPr/>
    </dgm:pt>
    <dgm:pt modelId="{173D18C3-8CD1-483D-9BC2-F344F6F5E55E}" type="pres">
      <dgm:prSet presAssocID="{F6702887-5338-4162-ADC4-7F86B301546F}" presName="root2" presStyleCnt="0"/>
      <dgm:spPr/>
    </dgm:pt>
    <dgm:pt modelId="{25D8F5CC-BE52-480F-94B9-3A8D9BA2D739}" type="pres">
      <dgm:prSet presAssocID="{F6702887-5338-4162-ADC4-7F86B301546F}" presName="LevelTwoTextNode" presStyleLbl="node2" presStyleIdx="8" presStyleCnt="13" custScaleX="236383">
        <dgm:presLayoutVars>
          <dgm:chPref val="3"/>
        </dgm:presLayoutVars>
      </dgm:prSet>
      <dgm:spPr/>
    </dgm:pt>
    <dgm:pt modelId="{7619CEE8-E633-4681-8D93-EA21143C6405}" type="pres">
      <dgm:prSet presAssocID="{F6702887-5338-4162-ADC4-7F86B301546F}" presName="level3hierChild" presStyleCnt="0"/>
      <dgm:spPr/>
    </dgm:pt>
    <dgm:pt modelId="{BBE59CF0-9407-4C93-8C87-00536C5E9DC6}" type="pres">
      <dgm:prSet presAssocID="{AF8FE861-4B0F-402D-9378-5636827E6FD2}" presName="conn2-1" presStyleLbl="parChTrans1D2" presStyleIdx="9" presStyleCnt="13"/>
      <dgm:spPr/>
    </dgm:pt>
    <dgm:pt modelId="{290A894F-0716-4DC2-A981-0D7CB1C9AE0E}" type="pres">
      <dgm:prSet presAssocID="{AF8FE861-4B0F-402D-9378-5636827E6FD2}" presName="connTx" presStyleLbl="parChTrans1D2" presStyleIdx="9" presStyleCnt="13"/>
      <dgm:spPr/>
    </dgm:pt>
    <dgm:pt modelId="{56BAA132-EED4-466B-AC13-AC7E0BB220C2}" type="pres">
      <dgm:prSet presAssocID="{657D0AA3-1B43-434F-878F-4B5EE85E594D}" presName="root2" presStyleCnt="0"/>
      <dgm:spPr/>
    </dgm:pt>
    <dgm:pt modelId="{8BAFD37D-742D-4652-92FF-8A0FFA23B2A8}" type="pres">
      <dgm:prSet presAssocID="{657D0AA3-1B43-434F-878F-4B5EE85E594D}" presName="LevelTwoTextNode" presStyleLbl="node2" presStyleIdx="9" presStyleCnt="13" custScaleX="236383">
        <dgm:presLayoutVars>
          <dgm:chPref val="3"/>
        </dgm:presLayoutVars>
      </dgm:prSet>
      <dgm:spPr/>
    </dgm:pt>
    <dgm:pt modelId="{0FD1A508-7320-4C00-A364-6026AC2355D0}" type="pres">
      <dgm:prSet presAssocID="{657D0AA3-1B43-434F-878F-4B5EE85E594D}" presName="level3hierChild" presStyleCnt="0"/>
      <dgm:spPr/>
    </dgm:pt>
    <dgm:pt modelId="{9237F333-31E4-4703-B65C-76D401BC6BE5}" type="pres">
      <dgm:prSet presAssocID="{B8B502C4-B221-406A-A01C-0BF00E24C019}" presName="conn2-1" presStyleLbl="parChTrans1D3" presStyleIdx="6" presStyleCnt="8"/>
      <dgm:spPr/>
    </dgm:pt>
    <dgm:pt modelId="{EA342631-8D77-4FE1-A2B3-6418760C44FA}" type="pres">
      <dgm:prSet presAssocID="{B8B502C4-B221-406A-A01C-0BF00E24C019}" presName="connTx" presStyleLbl="parChTrans1D3" presStyleIdx="6" presStyleCnt="8"/>
      <dgm:spPr/>
    </dgm:pt>
    <dgm:pt modelId="{54856174-6103-49F2-BC40-E78630C175E4}" type="pres">
      <dgm:prSet presAssocID="{C48B447F-F656-4B34-9AD4-68B135A7BCA6}" presName="root2" presStyleCnt="0"/>
      <dgm:spPr/>
    </dgm:pt>
    <dgm:pt modelId="{6AFCD169-EFCF-464D-ABB4-2C79634C7C4A}" type="pres">
      <dgm:prSet presAssocID="{C48B447F-F656-4B34-9AD4-68B135A7BCA6}" presName="LevelTwoTextNode" presStyleLbl="node3" presStyleIdx="6" presStyleCnt="8" custScaleX="182829">
        <dgm:presLayoutVars>
          <dgm:chPref val="3"/>
        </dgm:presLayoutVars>
      </dgm:prSet>
      <dgm:spPr/>
    </dgm:pt>
    <dgm:pt modelId="{C7831FBE-DC06-48E4-846D-DC597F5A84FC}" type="pres">
      <dgm:prSet presAssocID="{C48B447F-F656-4B34-9AD4-68B135A7BCA6}" presName="level3hierChild" presStyleCnt="0"/>
      <dgm:spPr/>
    </dgm:pt>
    <dgm:pt modelId="{C81547A1-DBC5-41BA-BA47-54761F8DB9E0}" type="pres">
      <dgm:prSet presAssocID="{A1E03C5B-A98A-4B2C-88A6-64BFE28BC132}" presName="conn2-1" presStyleLbl="parChTrans1D3" presStyleIdx="7" presStyleCnt="8"/>
      <dgm:spPr/>
    </dgm:pt>
    <dgm:pt modelId="{09169DBB-86E3-4EEC-9776-51D46723CDD0}" type="pres">
      <dgm:prSet presAssocID="{A1E03C5B-A98A-4B2C-88A6-64BFE28BC132}" presName="connTx" presStyleLbl="parChTrans1D3" presStyleIdx="7" presStyleCnt="8"/>
      <dgm:spPr/>
    </dgm:pt>
    <dgm:pt modelId="{BD29BEC9-CB45-44B0-97FF-900D0703064A}" type="pres">
      <dgm:prSet presAssocID="{F9DE5D39-2CA5-4885-A8CA-DBD8EFE7BF51}" presName="root2" presStyleCnt="0"/>
      <dgm:spPr/>
    </dgm:pt>
    <dgm:pt modelId="{9E092DA1-72A9-43D2-82C2-EBD6E86B4785}" type="pres">
      <dgm:prSet presAssocID="{F9DE5D39-2CA5-4885-A8CA-DBD8EFE7BF51}" presName="LevelTwoTextNode" presStyleLbl="node3" presStyleIdx="7" presStyleCnt="8" custScaleX="182829" custScaleY="135169">
        <dgm:presLayoutVars>
          <dgm:chPref val="3"/>
        </dgm:presLayoutVars>
      </dgm:prSet>
      <dgm:spPr/>
    </dgm:pt>
    <dgm:pt modelId="{86016E12-9BEB-484B-A2AA-2E8920B6F79A}" type="pres">
      <dgm:prSet presAssocID="{F9DE5D39-2CA5-4885-A8CA-DBD8EFE7BF51}" presName="level3hierChild" presStyleCnt="0"/>
      <dgm:spPr/>
    </dgm:pt>
    <dgm:pt modelId="{7DA2F1AE-E075-47CA-93EF-069764645891}" type="pres">
      <dgm:prSet presAssocID="{F560FCDA-2BBC-4D53-94F1-D863E014C2E3}" presName="conn2-1" presStyleLbl="parChTrans1D2" presStyleIdx="10" presStyleCnt="13"/>
      <dgm:spPr/>
    </dgm:pt>
    <dgm:pt modelId="{C1CDECCB-DA08-40B4-9EB1-49540C9F1AF1}" type="pres">
      <dgm:prSet presAssocID="{F560FCDA-2BBC-4D53-94F1-D863E014C2E3}" presName="connTx" presStyleLbl="parChTrans1D2" presStyleIdx="10" presStyleCnt="13"/>
      <dgm:spPr/>
    </dgm:pt>
    <dgm:pt modelId="{B16746BE-8972-4F38-8490-59AB1E9C3DA0}" type="pres">
      <dgm:prSet presAssocID="{3D16DD03-9366-4016-81E5-A1736E755C1B}" presName="root2" presStyleCnt="0"/>
      <dgm:spPr/>
    </dgm:pt>
    <dgm:pt modelId="{13A81EE6-1828-4DAD-B0BD-D49725F59F11}" type="pres">
      <dgm:prSet presAssocID="{3D16DD03-9366-4016-81E5-A1736E755C1B}" presName="LevelTwoTextNode" presStyleLbl="node2" presStyleIdx="10" presStyleCnt="13" custScaleX="236383">
        <dgm:presLayoutVars>
          <dgm:chPref val="3"/>
        </dgm:presLayoutVars>
      </dgm:prSet>
      <dgm:spPr/>
    </dgm:pt>
    <dgm:pt modelId="{789B428B-B9EC-4840-847F-C1255B397F8A}" type="pres">
      <dgm:prSet presAssocID="{3D16DD03-9366-4016-81E5-A1736E755C1B}" presName="level3hierChild" presStyleCnt="0"/>
      <dgm:spPr/>
    </dgm:pt>
    <dgm:pt modelId="{395C582D-E61C-4130-ADAE-A6754706B125}" type="pres">
      <dgm:prSet presAssocID="{03A475D0-705E-44FF-812E-4996F4B8E3CD}" presName="conn2-1" presStyleLbl="parChTrans1D2" presStyleIdx="11" presStyleCnt="13"/>
      <dgm:spPr/>
    </dgm:pt>
    <dgm:pt modelId="{0CB04CA1-019E-48C4-96F2-E66F77A99294}" type="pres">
      <dgm:prSet presAssocID="{03A475D0-705E-44FF-812E-4996F4B8E3CD}" presName="connTx" presStyleLbl="parChTrans1D2" presStyleIdx="11" presStyleCnt="13"/>
      <dgm:spPr/>
    </dgm:pt>
    <dgm:pt modelId="{9F69F06B-C072-4C46-A257-5F93F91DE774}" type="pres">
      <dgm:prSet presAssocID="{FCFBDF0E-4FDE-46F3-93D8-55814725623A}" presName="root2" presStyleCnt="0"/>
      <dgm:spPr/>
    </dgm:pt>
    <dgm:pt modelId="{BAB6F684-995A-46D7-93DB-D2A36D22FA84}" type="pres">
      <dgm:prSet presAssocID="{FCFBDF0E-4FDE-46F3-93D8-55814725623A}" presName="LevelTwoTextNode" presStyleLbl="node2" presStyleIdx="11" presStyleCnt="13" custScaleX="236383">
        <dgm:presLayoutVars>
          <dgm:chPref val="3"/>
        </dgm:presLayoutVars>
      </dgm:prSet>
      <dgm:spPr/>
    </dgm:pt>
    <dgm:pt modelId="{08B6523D-D2A3-428D-995F-73B938A6F929}" type="pres">
      <dgm:prSet presAssocID="{FCFBDF0E-4FDE-46F3-93D8-55814725623A}" presName="level3hierChild" presStyleCnt="0"/>
      <dgm:spPr/>
    </dgm:pt>
    <dgm:pt modelId="{9964AAE9-8F50-4B45-A890-94F0776CD889}" type="pres">
      <dgm:prSet presAssocID="{8F62047F-0174-4C6E-B020-93FB13E5DCAF}" presName="conn2-1" presStyleLbl="parChTrans1D2" presStyleIdx="12" presStyleCnt="13"/>
      <dgm:spPr/>
    </dgm:pt>
    <dgm:pt modelId="{268589F7-A6E2-4CB8-95F2-AA746BC9E702}" type="pres">
      <dgm:prSet presAssocID="{8F62047F-0174-4C6E-B020-93FB13E5DCAF}" presName="connTx" presStyleLbl="parChTrans1D2" presStyleIdx="12" presStyleCnt="13"/>
      <dgm:spPr/>
    </dgm:pt>
    <dgm:pt modelId="{5E9DF147-50A2-448C-8DDF-52B6818F63D6}" type="pres">
      <dgm:prSet presAssocID="{555CAA9C-D4F4-4257-B4CF-E2ED86285D8E}" presName="root2" presStyleCnt="0"/>
      <dgm:spPr/>
    </dgm:pt>
    <dgm:pt modelId="{87C748B1-8870-485E-AB5F-0A16A9DE458F}" type="pres">
      <dgm:prSet presAssocID="{555CAA9C-D4F4-4257-B4CF-E2ED86285D8E}" presName="LevelTwoTextNode" presStyleLbl="node2" presStyleIdx="12" presStyleCnt="13" custScaleX="236383">
        <dgm:presLayoutVars>
          <dgm:chPref val="3"/>
        </dgm:presLayoutVars>
      </dgm:prSet>
      <dgm:spPr/>
    </dgm:pt>
    <dgm:pt modelId="{DC490ABB-22C2-4AC2-84F4-E22961A523F2}" type="pres">
      <dgm:prSet presAssocID="{555CAA9C-D4F4-4257-B4CF-E2ED86285D8E}" presName="level3hierChild" presStyleCnt="0"/>
      <dgm:spPr/>
    </dgm:pt>
  </dgm:ptLst>
  <dgm:cxnLst>
    <dgm:cxn modelId="{F3CE1700-BCEE-4EA8-84C6-7883B8B0DB99}" type="presOf" srcId="{F560FCDA-2BBC-4D53-94F1-D863E014C2E3}" destId="{C1CDECCB-DA08-40B4-9EB1-49540C9F1AF1}" srcOrd="1" destOrd="0" presId="urn:microsoft.com/office/officeart/2008/layout/HorizontalMultiLevelHierarchy"/>
    <dgm:cxn modelId="{5984EA02-51E2-4439-9E5B-760B1657CEC4}" srcId="{08DAA755-EAC3-4482-B66A-25035F229FB1}" destId="{10CB6597-216D-43B2-AC41-857922CC1E73}" srcOrd="0" destOrd="0" parTransId="{702D292E-70AB-4E26-AEE1-B2F6883D9258}" sibTransId="{AB267486-9BF0-4E11-BFD3-DC49137D6479}"/>
    <dgm:cxn modelId="{95208009-229C-46C0-B143-C8AE1E094943}" type="presOf" srcId="{A2E11540-F537-45D6-B8CE-527BB27467EA}" destId="{81755D95-D922-4F29-A303-C8A7CE7E8ABF}" srcOrd="0" destOrd="0" presId="urn:microsoft.com/office/officeart/2008/layout/HorizontalMultiLevelHierarchy"/>
    <dgm:cxn modelId="{0D21640D-4053-4043-AEB2-74A22D9D3693}" type="presOf" srcId="{08DAA755-EAC3-4482-B66A-25035F229FB1}" destId="{F411107A-C0D6-462C-8B4B-491346B08606}" srcOrd="0" destOrd="0" presId="urn:microsoft.com/office/officeart/2008/layout/HorizontalMultiLevelHierarchy"/>
    <dgm:cxn modelId="{6253BB14-489B-426F-B8A3-75FBBC7C4B80}" type="presOf" srcId="{8F62047F-0174-4C6E-B020-93FB13E5DCAF}" destId="{9964AAE9-8F50-4B45-A890-94F0776CD889}" srcOrd="0" destOrd="0" presId="urn:microsoft.com/office/officeart/2008/layout/HorizontalMultiLevelHierarchy"/>
    <dgm:cxn modelId="{55BE6216-98D8-45DD-A28E-E56A8AB58990}" type="presOf" srcId="{7CE1A358-F7DB-46EE-91BA-5E743B235C9D}" destId="{F4F11EAD-BC04-484C-AE36-B35F57238A02}" srcOrd="0" destOrd="0" presId="urn:microsoft.com/office/officeart/2008/layout/HorizontalMultiLevelHierarchy"/>
    <dgm:cxn modelId="{E8ECDC17-2E05-4F3A-97BD-C1A6349C6744}" srcId="{9C8FBAB3-9E42-44F0-BE6F-7A1394E3A1CE}" destId="{3D16DD03-9366-4016-81E5-A1736E755C1B}" srcOrd="10" destOrd="0" parTransId="{F560FCDA-2BBC-4D53-94F1-D863E014C2E3}" sibTransId="{44181DE8-E17E-46AA-89FE-93A263D625EB}"/>
    <dgm:cxn modelId="{ACE13518-3EDE-4371-9C62-D02D17D4E788}" type="presOf" srcId="{B8B502C4-B221-406A-A01C-0BF00E24C019}" destId="{9237F333-31E4-4703-B65C-76D401BC6BE5}" srcOrd="0" destOrd="0" presId="urn:microsoft.com/office/officeart/2008/layout/HorizontalMultiLevelHierarchy"/>
    <dgm:cxn modelId="{F199CA1B-E23A-46CB-A616-371EBB42C633}" type="presOf" srcId="{92D6D765-6D9D-41AA-AD63-4A08A9EED3C9}" destId="{F77B7BCB-5492-4169-BE3B-11C1C20E7A48}" srcOrd="0" destOrd="0" presId="urn:microsoft.com/office/officeart/2008/layout/HorizontalMultiLevelHierarchy"/>
    <dgm:cxn modelId="{A4356E1D-3BA6-4DD1-AC9E-EE873691E28A}" type="presOf" srcId="{B7E56400-3DC6-4D02-BEF3-5475FF17FBE7}" destId="{4C1BECAA-69AF-4187-9D01-BF9A3B547E42}" srcOrd="1" destOrd="0" presId="urn:microsoft.com/office/officeart/2008/layout/HorizontalMultiLevelHierarchy"/>
    <dgm:cxn modelId="{EA60211E-F081-4E75-8FB8-DBAFD2066B21}" type="presOf" srcId="{A1E03C5B-A98A-4B2C-88A6-64BFE28BC132}" destId="{09169DBB-86E3-4EEC-9776-51D46723CDD0}" srcOrd="1" destOrd="0" presId="urn:microsoft.com/office/officeart/2008/layout/HorizontalMultiLevelHierarchy"/>
    <dgm:cxn modelId="{1AE86921-433A-4AA1-BDB4-54CE7A234D3C}" srcId="{08DAA755-EAC3-4482-B66A-25035F229FB1}" destId="{7CE1A358-F7DB-46EE-91BA-5E743B235C9D}" srcOrd="3" destOrd="0" parTransId="{B7E56400-3DC6-4D02-BEF3-5475FF17FBE7}" sibTransId="{A0A121A7-4392-4D55-A2B1-C0631002B8BE}"/>
    <dgm:cxn modelId="{B8731F2C-5A86-4344-95EF-8A6D04D896D7}" type="presOf" srcId="{229F98AE-3452-471A-AC38-B04D0C50E9E0}" destId="{781C95B5-65F2-421B-AA6C-9F3272AF1F90}" srcOrd="1" destOrd="0" presId="urn:microsoft.com/office/officeart/2008/layout/HorizontalMultiLevelHierarchy"/>
    <dgm:cxn modelId="{DA6CED2E-4139-4B01-B64A-BE5D13D51720}" srcId="{9C8FBAB3-9E42-44F0-BE6F-7A1394E3A1CE}" destId="{F6702887-5338-4162-ADC4-7F86B301546F}" srcOrd="8" destOrd="0" parTransId="{0C6DDE8D-B65B-476F-B91F-D6756DEC0D66}" sibTransId="{8C8CA73C-F2EF-42D8-B348-A952EC6469AA}"/>
    <dgm:cxn modelId="{0B08802F-4294-4602-BC7C-24C366B41887}" type="presOf" srcId="{EB5458A8-0E81-4F3E-B320-61FAA2BA63D2}" destId="{E250815C-C388-4164-9EB4-8D438C6708C1}" srcOrd="0" destOrd="0" presId="urn:microsoft.com/office/officeart/2008/layout/HorizontalMultiLevelHierarchy"/>
    <dgm:cxn modelId="{75F7EA2F-2CA7-4ED8-935C-3A6E5D4ECBF5}" type="presOf" srcId="{AD73E697-B32A-4740-AF57-411BA2C202CB}" destId="{92F017A8-2F44-4612-9606-DD2BB77C8E68}" srcOrd="0" destOrd="0" presId="urn:microsoft.com/office/officeart/2008/layout/HorizontalMultiLevelHierarchy"/>
    <dgm:cxn modelId="{328B4531-9ED2-4F1C-966F-AF280E1745AA}" type="presOf" srcId="{702D292E-70AB-4E26-AEE1-B2F6883D9258}" destId="{A979BF83-67A5-4361-85B8-F439C7B4D2AD}" srcOrd="0" destOrd="0" presId="urn:microsoft.com/office/officeart/2008/layout/HorizontalMultiLevelHierarchy"/>
    <dgm:cxn modelId="{2E7C6831-56D9-42AB-B699-9FF9D07DC1CC}" type="presOf" srcId="{4E3028E6-CE58-4004-8033-A49C790B88B3}" destId="{C82370FA-BBD2-4984-B9C1-4B5AB783D4A2}" srcOrd="0" destOrd="0" presId="urn:microsoft.com/office/officeart/2008/layout/HorizontalMultiLevelHierarchy"/>
    <dgm:cxn modelId="{E9958331-D1DA-4344-882A-5FE38BE74AE4}" srcId="{FD84E3B6-F391-44D5-915E-EB23C62FCA5D}" destId="{6D4729BB-15E1-43DE-A287-C7222707DEAB}" srcOrd="1" destOrd="0" parTransId="{AD73E697-B32A-4740-AF57-411BA2C202CB}" sibTransId="{77F32EA7-F0DA-40BE-94BE-B1B8BC1BB309}"/>
    <dgm:cxn modelId="{E84A9B31-25B3-4D5D-A725-CADD92102D07}" type="presOf" srcId="{509B0614-C4F5-4567-AF0E-A4F69C5A127F}" destId="{436DBADA-7301-4367-8E8A-CEA1363A1417}" srcOrd="1" destOrd="0" presId="urn:microsoft.com/office/officeart/2008/layout/HorizontalMultiLevelHierarchy"/>
    <dgm:cxn modelId="{989B113B-27A8-4B66-B041-98D292449212}" srcId="{9C8FBAB3-9E42-44F0-BE6F-7A1394E3A1CE}" destId="{673A8A5E-DED8-4FAD-8500-48DD66F49C76}" srcOrd="1" destOrd="0" parTransId="{509B0614-C4F5-4567-AF0E-A4F69C5A127F}" sibTransId="{F1BA91DB-703B-48F1-A0CC-933D9E32120D}"/>
    <dgm:cxn modelId="{443D203B-E3AF-4512-9B35-0DADD8110A4C}" type="presOf" srcId="{AF05F52A-80D3-4D50-9A80-6F17D471F5B0}" destId="{4C63AE4D-B3D1-4046-9071-4CD2FDE16713}" srcOrd="0" destOrd="0" presId="urn:microsoft.com/office/officeart/2008/layout/HorizontalMultiLevelHierarchy"/>
    <dgm:cxn modelId="{DF3A0F3F-EFA4-4978-A0C5-84EAD57A0F7C}" type="presOf" srcId="{D052C611-7FD9-48CC-9F1E-3C244EA2E970}" destId="{1A2B1931-B9B6-4409-B73A-724C14426E47}" srcOrd="0" destOrd="0" presId="urn:microsoft.com/office/officeart/2008/layout/HorizontalMultiLevelHierarchy"/>
    <dgm:cxn modelId="{9A22925B-152A-4933-B467-B259197F2346}" type="presOf" srcId="{10CB6597-216D-43B2-AC41-857922CC1E73}" destId="{2BBC22D0-8E2A-40F8-90E0-5C02E05F1CFB}" srcOrd="0" destOrd="0" presId="urn:microsoft.com/office/officeart/2008/layout/HorizontalMultiLevelHierarchy"/>
    <dgm:cxn modelId="{7E930A5D-C21A-42F0-B2AF-089FBAC18644}" srcId="{9C8FBAB3-9E42-44F0-BE6F-7A1394E3A1CE}" destId="{7C7A2B98-EE18-4A71-9845-F3A6C020FE66}" srcOrd="5" destOrd="0" parTransId="{725E5C1E-4E60-4950-A6DF-C36867D26601}" sibTransId="{EF7945D5-21F3-4363-A49E-3B27B0AA357D}"/>
    <dgm:cxn modelId="{09435F60-1063-466E-B2E1-CDDB927E6B77}" type="presOf" srcId="{B7E56400-3DC6-4D02-BEF3-5475FF17FBE7}" destId="{ED9A0E02-BFCC-417A-9ABD-6F5E29FA2664}" srcOrd="0" destOrd="0" presId="urn:microsoft.com/office/officeart/2008/layout/HorizontalMultiLevelHierarchy"/>
    <dgm:cxn modelId="{61773061-3A50-4DC2-9A61-4A09B2C24B45}" srcId="{FD84E3B6-F391-44D5-915E-EB23C62FCA5D}" destId="{A2E11540-F537-45D6-B8CE-527BB27467EA}" srcOrd="0" destOrd="0" parTransId="{229F98AE-3452-471A-AC38-B04D0C50E9E0}" sibTransId="{033A36AF-5BB6-4DB0-8338-2EC9FFF72CA3}"/>
    <dgm:cxn modelId="{86F7EC62-0879-4A03-B72D-FBCF8FC85274}" srcId="{08DAA755-EAC3-4482-B66A-25035F229FB1}" destId="{AF05F52A-80D3-4D50-9A80-6F17D471F5B0}" srcOrd="1" destOrd="0" parTransId="{450AA779-E768-4D33-AD4D-ECA2E7E7F127}" sibTransId="{5FD75048-2FB0-46E9-A6A0-957D735ECD36}"/>
    <dgm:cxn modelId="{FECF5464-8242-46F7-B457-1AC66D9964C3}" type="presOf" srcId="{7C7A2B98-EE18-4A71-9845-F3A6C020FE66}" destId="{E9679EE0-0088-4942-B23A-BCBDDF2FBF54}" srcOrd="0" destOrd="0" presId="urn:microsoft.com/office/officeart/2008/layout/HorizontalMultiLevelHierarchy"/>
    <dgm:cxn modelId="{EF36D665-5D8D-4AEE-A4E8-610CF348024D}" type="presOf" srcId="{450AA779-E768-4D33-AD4D-ECA2E7E7F127}" destId="{7F4E4926-01E7-49F2-9BC9-21A52C8F27D1}" srcOrd="1" destOrd="0" presId="urn:microsoft.com/office/officeart/2008/layout/HorizontalMultiLevelHierarchy"/>
    <dgm:cxn modelId="{9744296A-E86D-4C0F-AB25-A8BD9E522CDD}" type="presOf" srcId="{4E3028E6-CE58-4004-8033-A49C790B88B3}" destId="{AC85F461-7BF8-49A6-9D2F-04E5397D4FC0}" srcOrd="1" destOrd="0" presId="urn:microsoft.com/office/officeart/2008/layout/HorizontalMultiLevelHierarchy"/>
    <dgm:cxn modelId="{7D570F6D-A75C-4E48-B283-E523545511BD}" type="presOf" srcId="{92D6D765-6D9D-41AA-AD63-4A08A9EED3C9}" destId="{3B20C7B1-85D7-4D14-91EB-F48A364D004E}" srcOrd="1" destOrd="0" presId="urn:microsoft.com/office/officeart/2008/layout/HorizontalMultiLevelHierarchy"/>
    <dgm:cxn modelId="{BF6C3A6F-604D-42D2-A5AE-280CFE4A4A1E}" srcId="{9C8FBAB3-9E42-44F0-BE6F-7A1394E3A1CE}" destId="{FCFBDF0E-4FDE-46F3-93D8-55814725623A}" srcOrd="11" destOrd="0" parTransId="{03A475D0-705E-44FF-812E-4996F4B8E3CD}" sibTransId="{A04AE863-7AB4-4262-92BA-4F77D0A81434}"/>
    <dgm:cxn modelId="{66910770-22F3-420A-8ADB-F0566C2F9837}" srcId="{657D0AA3-1B43-434F-878F-4B5EE85E594D}" destId="{C48B447F-F656-4B34-9AD4-68B135A7BCA6}" srcOrd="0" destOrd="0" parTransId="{B8B502C4-B221-406A-A01C-0BF00E24C019}" sibTransId="{B5FF6A14-A610-4090-877E-C8743485341C}"/>
    <dgm:cxn modelId="{D5B45E70-3DB0-4CD2-92BF-33EF30BB7DE6}" type="presOf" srcId="{AF8FE861-4B0F-402D-9378-5636827E6FD2}" destId="{BBE59CF0-9407-4C93-8C87-00536C5E9DC6}" srcOrd="0" destOrd="0" presId="urn:microsoft.com/office/officeart/2008/layout/HorizontalMultiLevelHierarchy"/>
    <dgm:cxn modelId="{0E7F8B72-9CAE-4BF9-AE21-4BA3F517DA3C}" type="presOf" srcId="{1509515D-63AD-4D3F-906D-643267258641}" destId="{AD2BD15F-D0C2-483F-94EF-687E65AFFAEF}" srcOrd="0" destOrd="0" presId="urn:microsoft.com/office/officeart/2008/layout/HorizontalMultiLevelHierarchy"/>
    <dgm:cxn modelId="{D5C2B553-2C9C-43F8-B559-96610221BCCD}" type="presOf" srcId="{F6702887-5338-4162-ADC4-7F86B301546F}" destId="{25D8F5CC-BE52-480F-94B9-3A8D9BA2D739}" srcOrd="0" destOrd="0" presId="urn:microsoft.com/office/officeart/2008/layout/HorizontalMultiLevelHierarchy"/>
    <dgm:cxn modelId="{1A82D773-B989-41D5-AFEB-E3099444481E}" type="presOf" srcId="{FCFBDF0E-4FDE-46F3-93D8-55814725623A}" destId="{BAB6F684-995A-46D7-93DB-D2A36D22FA84}" srcOrd="0" destOrd="0" presId="urn:microsoft.com/office/officeart/2008/layout/HorizontalMultiLevelHierarchy"/>
    <dgm:cxn modelId="{85EB4855-1A92-4FF5-8048-640A1E5F2BF5}" type="presOf" srcId="{AD73E697-B32A-4740-AF57-411BA2C202CB}" destId="{B7E2CDE5-1CEA-4778-8CF1-015139725DB3}" srcOrd="1" destOrd="0" presId="urn:microsoft.com/office/officeart/2008/layout/HorizontalMultiLevelHierarchy"/>
    <dgm:cxn modelId="{C38E5C58-47BB-45C4-94C3-6BB5273E63BF}" type="presOf" srcId="{B1942156-1B6C-4C39-9E3B-0AD66466D368}" destId="{C02353A3-67A9-442D-A2BF-E1094F4BE560}" srcOrd="0" destOrd="0" presId="urn:microsoft.com/office/officeart/2008/layout/HorizontalMultiLevelHierarchy"/>
    <dgm:cxn modelId="{B1663479-32B9-489E-8742-29E0C726B1ED}" type="presOf" srcId="{23BBDACC-B4C8-4361-BCBC-897B4DFC65D6}" destId="{F08FFFC7-8ED4-44F9-BE36-97978827DA0A}" srcOrd="0" destOrd="0" presId="urn:microsoft.com/office/officeart/2008/layout/HorizontalMultiLevelHierarchy"/>
    <dgm:cxn modelId="{599B4B7F-A5DB-44FB-AEA0-0CE0ED45AE96}" srcId="{9C8FBAB3-9E42-44F0-BE6F-7A1394E3A1CE}" destId="{08DAA755-EAC3-4482-B66A-25035F229FB1}" srcOrd="6" destOrd="0" parTransId="{D052C611-7FD9-48CC-9F1E-3C244EA2E970}" sibTransId="{72D31ED9-99EB-4EAE-A575-61317AE98C84}"/>
    <dgm:cxn modelId="{2986577F-2E27-4291-A057-6E8B6392D54A}" type="presOf" srcId="{229F98AE-3452-471A-AC38-B04D0C50E9E0}" destId="{CA3BFC29-10A1-4120-9137-47BCBC4D354D}" srcOrd="0" destOrd="0" presId="urn:microsoft.com/office/officeart/2008/layout/HorizontalMultiLevelHierarchy"/>
    <dgm:cxn modelId="{F149E684-3986-4EA3-A76F-9237E2FE2655}" srcId="{9C8FBAB3-9E42-44F0-BE6F-7A1394E3A1CE}" destId="{657D0AA3-1B43-434F-878F-4B5EE85E594D}" srcOrd="9" destOrd="0" parTransId="{AF8FE861-4B0F-402D-9378-5636827E6FD2}" sibTransId="{DC8582E7-363E-4134-8358-77A898FF73D3}"/>
    <dgm:cxn modelId="{9C8B6F88-078C-43A3-A9DD-6BBAA9CAF787}" type="presOf" srcId="{4EC5CFD7-4524-4770-A175-18F63A48ED54}" destId="{08647824-7D60-4E17-958D-224267F2F4C5}" srcOrd="0" destOrd="0" presId="urn:microsoft.com/office/officeart/2008/layout/HorizontalMultiLevelHierarchy"/>
    <dgm:cxn modelId="{C3508188-5C67-4024-B7FC-819C89B75433}" srcId="{9C8FBAB3-9E42-44F0-BE6F-7A1394E3A1CE}" destId="{98F6262C-DB09-4693-8F4A-632CD20EB627}" srcOrd="0" destOrd="0" parTransId="{B1942156-1B6C-4C39-9E3B-0AD66466D368}" sibTransId="{4A73A2D8-BB7C-4F38-8F95-7A7EAFAA0968}"/>
    <dgm:cxn modelId="{A8392589-C911-41D4-82C3-5DB4A2B6A561}" srcId="{657D0AA3-1B43-434F-878F-4B5EE85E594D}" destId="{F9DE5D39-2CA5-4885-A8CA-DBD8EFE7BF51}" srcOrd="1" destOrd="0" parTransId="{A1E03C5B-A98A-4B2C-88A6-64BFE28BC132}" sibTransId="{FC2F0C1A-5AFF-4578-9F37-F6CB6A8CC42A}"/>
    <dgm:cxn modelId="{B5F15989-8C60-490A-B68A-0E0F07409700}" type="presOf" srcId="{8F62047F-0174-4C6E-B020-93FB13E5DCAF}" destId="{268589F7-A6E2-4CB8-95F2-AA746BC9E702}" srcOrd="1" destOrd="0" presId="urn:microsoft.com/office/officeart/2008/layout/HorizontalMultiLevelHierarchy"/>
    <dgm:cxn modelId="{4318B089-5BA6-43A7-9E30-BF58849E59C1}" srcId="{9C8FBAB3-9E42-44F0-BE6F-7A1394E3A1CE}" destId="{828631E6-6CA2-4C05-82EC-D573F9A97055}" srcOrd="3" destOrd="0" parTransId="{92D6D765-6D9D-41AA-AD63-4A08A9EED3C9}" sibTransId="{F527FBFB-0D10-4B32-BD8F-E32F2A428677}"/>
    <dgm:cxn modelId="{E3CFF897-FAC7-42C6-804D-423B3231D9FA}" type="presOf" srcId="{828631E6-6CA2-4C05-82EC-D573F9A97055}" destId="{E18A8D04-A777-497B-8F34-9C50359FD069}" srcOrd="0" destOrd="0" presId="urn:microsoft.com/office/officeart/2008/layout/HorizontalMultiLevelHierarchy"/>
    <dgm:cxn modelId="{69C71F9B-A871-4227-B08E-977971DBE982}" type="presOf" srcId="{0C6DDE8D-B65B-476F-B91F-D6756DEC0D66}" destId="{D6B10375-97CE-4B06-A7F8-3E45F0A32E92}" srcOrd="0" destOrd="0" presId="urn:microsoft.com/office/officeart/2008/layout/HorizontalMultiLevelHierarchy"/>
    <dgm:cxn modelId="{0E38409D-7E7F-4251-BF13-F27D0DAF86E9}" type="presOf" srcId="{F560FCDA-2BBC-4D53-94F1-D863E014C2E3}" destId="{7DA2F1AE-E075-47CA-93EF-069764645891}" srcOrd="0" destOrd="0" presId="urn:microsoft.com/office/officeart/2008/layout/HorizontalMultiLevelHierarchy"/>
    <dgm:cxn modelId="{93CB759D-904C-41B8-8F90-D427D981B332}" type="presOf" srcId="{555CAA9C-D4F4-4257-B4CF-E2ED86285D8E}" destId="{87C748B1-8870-485E-AB5F-0A16A9DE458F}" srcOrd="0" destOrd="0" presId="urn:microsoft.com/office/officeart/2008/layout/HorizontalMultiLevelHierarchy"/>
    <dgm:cxn modelId="{B71C97A1-135E-4B86-ADB8-660E8908EF0C}" type="presOf" srcId="{B1942156-1B6C-4C39-9E3B-0AD66466D368}" destId="{0F255ABA-F279-4ED2-9E5D-4264BB3B8802}" srcOrd="1" destOrd="0" presId="urn:microsoft.com/office/officeart/2008/layout/HorizontalMultiLevelHierarchy"/>
    <dgm:cxn modelId="{41D32AA4-FB52-4215-8653-FD5A81CA4933}" srcId="{3D2639C4-6DA6-49FC-981C-8466A77BBBD0}" destId="{9C8FBAB3-9E42-44F0-BE6F-7A1394E3A1CE}" srcOrd="0" destOrd="0" parTransId="{8A76DDAF-46B1-43F5-A4B2-FBA3AB82AAA1}" sibTransId="{B0CB6D7D-944D-48AC-98C0-06E261F8B2B1}"/>
    <dgm:cxn modelId="{870B87A5-5A25-4F6F-8F79-6CEECE49F130}" type="presOf" srcId="{3D2639C4-6DA6-49FC-981C-8466A77BBBD0}" destId="{DE9DD845-38D3-42AA-8F72-5DB9C815E4E4}" srcOrd="0" destOrd="0" presId="urn:microsoft.com/office/officeart/2008/layout/HorizontalMultiLevelHierarchy"/>
    <dgm:cxn modelId="{0B1EF9A8-97F8-45F7-A130-AEA458155DDE}" type="presOf" srcId="{B8B502C4-B221-406A-A01C-0BF00E24C019}" destId="{EA342631-8D77-4FE1-A2B3-6418760C44FA}" srcOrd="1" destOrd="0" presId="urn:microsoft.com/office/officeart/2008/layout/HorizontalMultiLevelHierarchy"/>
    <dgm:cxn modelId="{0B0C47AE-DE3B-49C5-84FF-3D889A8667F6}" type="presOf" srcId="{725E5C1E-4E60-4950-A6DF-C36867D26601}" destId="{E8BE10DD-5E23-4D43-B288-CED663DD8CFD}" srcOrd="1" destOrd="0" presId="urn:microsoft.com/office/officeart/2008/layout/HorizontalMultiLevelHierarchy"/>
    <dgm:cxn modelId="{87748BAE-C6EA-40B1-8FCD-3A3E1E12CC58}" type="presOf" srcId="{98F6262C-DB09-4693-8F4A-632CD20EB627}" destId="{AA6B4528-6E28-44FA-AEFB-23DAEB8BC605}" srcOrd="0" destOrd="0" presId="urn:microsoft.com/office/officeart/2008/layout/HorizontalMultiLevelHierarchy"/>
    <dgm:cxn modelId="{AA6136AF-24CE-4637-8AF7-026796EEB0B8}" type="presOf" srcId="{450AA779-E768-4D33-AD4D-ECA2E7E7F127}" destId="{95E8D109-E592-4D60-A141-3697C59F0296}" srcOrd="0" destOrd="0" presId="urn:microsoft.com/office/officeart/2008/layout/HorizontalMultiLevelHierarchy"/>
    <dgm:cxn modelId="{AF664DAF-ABD4-4816-8035-AB78C2BFF630}" type="presOf" srcId="{509B0614-C4F5-4567-AF0E-A4F69C5A127F}" destId="{183CDB11-4578-42E9-A27F-0D29E61F6ABD}" srcOrd="0" destOrd="0" presId="urn:microsoft.com/office/officeart/2008/layout/HorizontalMultiLevelHierarchy"/>
    <dgm:cxn modelId="{C4EDB7B0-9C78-456C-8F9B-F4FC28C89EFF}" type="presOf" srcId="{764A03A6-A408-4352-AC01-B8ED1BB25228}" destId="{17573CF6-E091-4B8F-883C-B99CA7DD583E}" srcOrd="0" destOrd="0" presId="urn:microsoft.com/office/officeart/2008/layout/HorizontalMultiLevelHierarchy"/>
    <dgm:cxn modelId="{2C9441B5-5A76-409E-84CB-15C74C139991}" type="presOf" srcId="{A1E03C5B-A98A-4B2C-88A6-64BFE28BC132}" destId="{C81547A1-DBC5-41BA-BA47-54761F8DB9E0}" srcOrd="0" destOrd="0" presId="urn:microsoft.com/office/officeart/2008/layout/HorizontalMultiLevelHierarchy"/>
    <dgm:cxn modelId="{B4AB7DB6-9540-4256-A23C-4882BB7C1D1A}" type="presOf" srcId="{F9DE5D39-2CA5-4885-A8CA-DBD8EFE7BF51}" destId="{9E092DA1-72A9-43D2-82C2-EBD6E86B4785}" srcOrd="0" destOrd="0" presId="urn:microsoft.com/office/officeart/2008/layout/HorizontalMultiLevelHierarchy"/>
    <dgm:cxn modelId="{6A0CB0B7-BF3D-4937-B4AF-46BE2B2500CA}" type="presOf" srcId="{0C6DDE8D-B65B-476F-B91F-D6756DEC0D66}" destId="{6049720E-844F-46EC-8A5C-27255EFF0010}" srcOrd="1" destOrd="0" presId="urn:microsoft.com/office/officeart/2008/layout/HorizontalMultiLevelHierarchy"/>
    <dgm:cxn modelId="{5B8ABFB9-7BFE-4E2B-B6DD-B7738C070695}" type="presOf" srcId="{FD84E3B6-F391-44D5-915E-EB23C62FCA5D}" destId="{551AC803-22DF-4E8C-8D00-68ECF09A293A}" srcOrd="0" destOrd="0" presId="urn:microsoft.com/office/officeart/2008/layout/HorizontalMultiLevelHierarchy"/>
    <dgm:cxn modelId="{B68A2DBA-32CF-434D-B6B5-6F4365DADE1B}" type="presOf" srcId="{657D0AA3-1B43-434F-878F-4B5EE85E594D}" destId="{8BAFD37D-742D-4652-92FF-8A0FFA23B2A8}" srcOrd="0" destOrd="0" presId="urn:microsoft.com/office/officeart/2008/layout/HorizontalMultiLevelHierarchy"/>
    <dgm:cxn modelId="{8EF15BBB-856E-4BC2-B726-D30FB896992D}" type="presOf" srcId="{9C8FBAB3-9E42-44F0-BE6F-7A1394E3A1CE}" destId="{59ADFE1A-41BE-4D19-9F8B-A67EF095FDB1}" srcOrd="0" destOrd="0" presId="urn:microsoft.com/office/officeart/2008/layout/HorizontalMultiLevelHierarchy"/>
    <dgm:cxn modelId="{A6BEFBBB-0EE3-4AC9-AD43-8EECF74E6903}" srcId="{9C8FBAB3-9E42-44F0-BE6F-7A1394E3A1CE}" destId="{23BBDACC-B4C8-4361-BCBC-897B4DFC65D6}" srcOrd="4" destOrd="0" parTransId="{CB4989F0-FC5E-4C6E-92ED-75599CA8EC62}" sibTransId="{DB5F9346-AE69-4793-8DC7-850B3F9618F6}"/>
    <dgm:cxn modelId="{60989CBE-6132-4960-B865-99243CC4D700}" type="presOf" srcId="{1509515D-63AD-4D3F-906D-643267258641}" destId="{E502D3CF-4F13-44A1-BC37-74B9946E51FD}" srcOrd="1" destOrd="0" presId="urn:microsoft.com/office/officeart/2008/layout/HorizontalMultiLevelHierarchy"/>
    <dgm:cxn modelId="{76ACF6C5-F21A-4164-B5FC-87C44546FFF1}" type="presOf" srcId="{CB4989F0-FC5E-4C6E-92ED-75599CA8EC62}" destId="{1538443A-4659-4CE9-95BF-94868D26F864}" srcOrd="0" destOrd="0" presId="urn:microsoft.com/office/officeart/2008/layout/HorizontalMultiLevelHierarchy"/>
    <dgm:cxn modelId="{244597C6-A011-4B75-8F64-A40EB34ACBED}" type="presOf" srcId="{03A475D0-705E-44FF-812E-4996F4B8E3CD}" destId="{0CB04CA1-019E-48C4-96F2-E66F77A99294}" srcOrd="1" destOrd="0" presId="urn:microsoft.com/office/officeart/2008/layout/HorizontalMultiLevelHierarchy"/>
    <dgm:cxn modelId="{33970BCA-75D4-4ECD-A4B0-E1E4DEEFAFD8}" type="presOf" srcId="{673A8A5E-DED8-4FAD-8500-48DD66F49C76}" destId="{6A027104-CA89-4A42-8756-8266A82A0AE9}" srcOrd="0" destOrd="0" presId="urn:microsoft.com/office/officeart/2008/layout/HorizontalMultiLevelHierarchy"/>
    <dgm:cxn modelId="{EFDDA7CA-B58C-4115-A85E-DC0CD607FF0E}" type="presOf" srcId="{03A475D0-705E-44FF-812E-4996F4B8E3CD}" destId="{395C582D-E61C-4130-ADAE-A6754706B125}" srcOrd="0" destOrd="0" presId="urn:microsoft.com/office/officeart/2008/layout/HorizontalMultiLevelHierarchy"/>
    <dgm:cxn modelId="{12625CD0-C0DA-4397-842E-80D9B8AB979C}" type="presOf" srcId="{CB4989F0-FC5E-4C6E-92ED-75599CA8EC62}" destId="{6F171F0F-1F08-4EC2-82AD-7476A880B0B2}" srcOrd="1" destOrd="0" presId="urn:microsoft.com/office/officeart/2008/layout/HorizontalMultiLevelHierarchy"/>
    <dgm:cxn modelId="{EB7811D1-20A8-44E5-802F-D0B3E9F6952A}" type="presOf" srcId="{D052C611-7FD9-48CC-9F1E-3C244EA2E970}" destId="{E14EF85A-716E-4871-A27E-2E9A63088181}" srcOrd="1" destOrd="0" presId="urn:microsoft.com/office/officeart/2008/layout/HorizontalMultiLevelHierarchy"/>
    <dgm:cxn modelId="{EE21C1D3-6280-4974-BEE5-53600208C50F}" type="presOf" srcId="{C48B447F-F656-4B34-9AD4-68B135A7BCA6}" destId="{6AFCD169-EFCF-464D-ABB4-2C79634C7C4A}" srcOrd="0" destOrd="0" presId="urn:microsoft.com/office/officeart/2008/layout/HorizontalMultiLevelHierarchy"/>
    <dgm:cxn modelId="{77EB09D4-3A4C-45A8-BCB8-B701F93BCB83}" type="presOf" srcId="{4EC5CFD7-4524-4770-A175-18F63A48ED54}" destId="{01C82567-430F-4EE0-B9C1-99771714B6CF}" srcOrd="1" destOrd="0" presId="urn:microsoft.com/office/officeart/2008/layout/HorizontalMultiLevelHierarchy"/>
    <dgm:cxn modelId="{594160D7-FE21-41DE-BB4C-FEDDAB853920}" type="presOf" srcId="{702D292E-70AB-4E26-AEE1-B2F6883D9258}" destId="{0696A595-5278-4A3E-8E8C-9B7A3AA70A77}" srcOrd="1" destOrd="0" presId="urn:microsoft.com/office/officeart/2008/layout/HorizontalMultiLevelHierarchy"/>
    <dgm:cxn modelId="{8A65D7D9-352A-4A09-85D5-746E077E3B45}" type="presOf" srcId="{AF8FE861-4B0F-402D-9378-5636827E6FD2}" destId="{290A894F-0716-4DC2-A981-0D7CB1C9AE0E}" srcOrd="1" destOrd="0" presId="urn:microsoft.com/office/officeart/2008/layout/HorizontalMultiLevelHierarchy"/>
    <dgm:cxn modelId="{662CA7DE-B7AA-494C-9FD0-E0316BDB2D14}" srcId="{9C8FBAB3-9E42-44F0-BE6F-7A1394E3A1CE}" destId="{FD84E3B6-F391-44D5-915E-EB23C62FCA5D}" srcOrd="7" destOrd="0" parTransId="{4EC5CFD7-4524-4770-A175-18F63A48ED54}" sibTransId="{A16F8A6C-692C-4A47-A774-8E2917976B0D}"/>
    <dgm:cxn modelId="{D3C208DF-90E4-439B-A674-9C2144F3893E}" srcId="{9C8FBAB3-9E42-44F0-BE6F-7A1394E3A1CE}" destId="{555CAA9C-D4F4-4257-B4CF-E2ED86285D8E}" srcOrd="12" destOrd="0" parTransId="{8F62047F-0174-4C6E-B020-93FB13E5DCAF}" sibTransId="{14622F36-C47A-4B84-A5A2-D4B7C0B8128E}"/>
    <dgm:cxn modelId="{C308AEE6-35CB-471A-91BA-D99061234F8C}" type="presOf" srcId="{6D4729BB-15E1-43DE-A287-C7222707DEAB}" destId="{1E5B0938-6BC5-47B1-874D-CDFB32137A58}" srcOrd="0" destOrd="0" presId="urn:microsoft.com/office/officeart/2008/layout/HorizontalMultiLevelHierarchy"/>
    <dgm:cxn modelId="{8AF176EA-090F-484E-A536-33C4C339E5EF}" srcId="{08DAA755-EAC3-4482-B66A-25035F229FB1}" destId="{EB5458A8-0E81-4F3E-B320-61FAA2BA63D2}" srcOrd="2" destOrd="0" parTransId="{4E3028E6-CE58-4004-8033-A49C790B88B3}" sibTransId="{E351BC71-BAA1-4F4B-81DD-BA4773E157D7}"/>
    <dgm:cxn modelId="{64ADF4F2-AC78-4032-ACEF-9779826DED3F}" type="presOf" srcId="{725E5C1E-4E60-4950-A6DF-C36867D26601}" destId="{5BAC187A-E804-44F3-8C7B-09D9D268FA58}" srcOrd="0" destOrd="0" presId="urn:microsoft.com/office/officeart/2008/layout/HorizontalMultiLevelHierarchy"/>
    <dgm:cxn modelId="{E2777BF9-98F1-49BD-A7DE-C074E768599F}" srcId="{9C8FBAB3-9E42-44F0-BE6F-7A1394E3A1CE}" destId="{764A03A6-A408-4352-AC01-B8ED1BB25228}" srcOrd="2" destOrd="0" parTransId="{1509515D-63AD-4D3F-906D-643267258641}" sibTransId="{69EE7B7A-9840-4B5A-BEC2-B97E8D2B998F}"/>
    <dgm:cxn modelId="{2E289EF9-90A7-4800-AFF4-CE834AD5E6BC}" type="presOf" srcId="{3D16DD03-9366-4016-81E5-A1736E755C1B}" destId="{13A81EE6-1828-4DAD-B0BD-D49725F59F11}" srcOrd="0" destOrd="0" presId="urn:microsoft.com/office/officeart/2008/layout/HorizontalMultiLevelHierarchy"/>
    <dgm:cxn modelId="{35907772-1C6E-42C9-A8C7-573F527778E9}" type="presParOf" srcId="{DE9DD845-38D3-42AA-8F72-5DB9C815E4E4}" destId="{7F3BBFBE-EF3F-4A3C-A62C-23B45DABFD25}" srcOrd="0" destOrd="0" presId="urn:microsoft.com/office/officeart/2008/layout/HorizontalMultiLevelHierarchy"/>
    <dgm:cxn modelId="{D97575BB-81D7-4A18-BC5D-194BF472E60C}" type="presParOf" srcId="{7F3BBFBE-EF3F-4A3C-A62C-23B45DABFD25}" destId="{59ADFE1A-41BE-4D19-9F8B-A67EF095FDB1}" srcOrd="0" destOrd="0" presId="urn:microsoft.com/office/officeart/2008/layout/HorizontalMultiLevelHierarchy"/>
    <dgm:cxn modelId="{03EDF5B7-7B2E-4897-9296-86795DBA93DF}" type="presParOf" srcId="{7F3BBFBE-EF3F-4A3C-A62C-23B45DABFD25}" destId="{D1942CA6-F86F-4844-A814-E19F01D041A4}" srcOrd="1" destOrd="0" presId="urn:microsoft.com/office/officeart/2008/layout/HorizontalMultiLevelHierarchy"/>
    <dgm:cxn modelId="{1AAB912F-503B-411B-8034-21ED11852C9C}" type="presParOf" srcId="{D1942CA6-F86F-4844-A814-E19F01D041A4}" destId="{C02353A3-67A9-442D-A2BF-E1094F4BE560}" srcOrd="0" destOrd="0" presId="urn:microsoft.com/office/officeart/2008/layout/HorizontalMultiLevelHierarchy"/>
    <dgm:cxn modelId="{1DB407A6-5838-4DE6-86CE-1065BAD978C5}" type="presParOf" srcId="{C02353A3-67A9-442D-A2BF-E1094F4BE560}" destId="{0F255ABA-F279-4ED2-9E5D-4264BB3B8802}" srcOrd="0" destOrd="0" presId="urn:microsoft.com/office/officeart/2008/layout/HorizontalMultiLevelHierarchy"/>
    <dgm:cxn modelId="{D8CF6935-E03F-4432-9467-FFB054282999}" type="presParOf" srcId="{D1942CA6-F86F-4844-A814-E19F01D041A4}" destId="{A1F9A02A-2583-4019-9911-09A32381C685}" srcOrd="1" destOrd="0" presId="urn:microsoft.com/office/officeart/2008/layout/HorizontalMultiLevelHierarchy"/>
    <dgm:cxn modelId="{C1BD5C0D-6445-4BDE-AD9D-DC0D57B95403}" type="presParOf" srcId="{A1F9A02A-2583-4019-9911-09A32381C685}" destId="{AA6B4528-6E28-44FA-AEFB-23DAEB8BC605}" srcOrd="0" destOrd="0" presId="urn:microsoft.com/office/officeart/2008/layout/HorizontalMultiLevelHierarchy"/>
    <dgm:cxn modelId="{08F16CE2-8335-4438-BD63-CAB6A847023F}" type="presParOf" srcId="{A1F9A02A-2583-4019-9911-09A32381C685}" destId="{A4E85111-6076-493A-9300-4681F6F0F842}" srcOrd="1" destOrd="0" presId="urn:microsoft.com/office/officeart/2008/layout/HorizontalMultiLevelHierarchy"/>
    <dgm:cxn modelId="{5ACE0D93-801C-4FD5-A969-320DBE435D53}" type="presParOf" srcId="{D1942CA6-F86F-4844-A814-E19F01D041A4}" destId="{183CDB11-4578-42E9-A27F-0D29E61F6ABD}" srcOrd="2" destOrd="0" presId="urn:microsoft.com/office/officeart/2008/layout/HorizontalMultiLevelHierarchy"/>
    <dgm:cxn modelId="{0F2C33D6-1858-4F48-81BB-15BC307D1660}" type="presParOf" srcId="{183CDB11-4578-42E9-A27F-0D29E61F6ABD}" destId="{436DBADA-7301-4367-8E8A-CEA1363A1417}" srcOrd="0" destOrd="0" presId="urn:microsoft.com/office/officeart/2008/layout/HorizontalMultiLevelHierarchy"/>
    <dgm:cxn modelId="{FB2BE518-E857-4585-AD96-B96D21DA2E5D}" type="presParOf" srcId="{D1942CA6-F86F-4844-A814-E19F01D041A4}" destId="{846D96D6-8FD7-4247-8099-E3316A1F31BC}" srcOrd="3" destOrd="0" presId="urn:microsoft.com/office/officeart/2008/layout/HorizontalMultiLevelHierarchy"/>
    <dgm:cxn modelId="{C8F1D7B2-D1F7-4CFF-9F59-F27CD88AEB2F}" type="presParOf" srcId="{846D96D6-8FD7-4247-8099-E3316A1F31BC}" destId="{6A027104-CA89-4A42-8756-8266A82A0AE9}" srcOrd="0" destOrd="0" presId="urn:microsoft.com/office/officeart/2008/layout/HorizontalMultiLevelHierarchy"/>
    <dgm:cxn modelId="{2A1971D5-860A-4D34-A616-359E78DE2DAF}" type="presParOf" srcId="{846D96D6-8FD7-4247-8099-E3316A1F31BC}" destId="{BD6A0987-6AD6-4201-A03A-E1C40055C4E6}" srcOrd="1" destOrd="0" presId="urn:microsoft.com/office/officeart/2008/layout/HorizontalMultiLevelHierarchy"/>
    <dgm:cxn modelId="{6892410D-3F22-4026-BBDE-654B9D8809A5}" type="presParOf" srcId="{D1942CA6-F86F-4844-A814-E19F01D041A4}" destId="{AD2BD15F-D0C2-483F-94EF-687E65AFFAEF}" srcOrd="4" destOrd="0" presId="urn:microsoft.com/office/officeart/2008/layout/HorizontalMultiLevelHierarchy"/>
    <dgm:cxn modelId="{7E361A18-13FB-4399-8F6E-4E07E3F0539A}" type="presParOf" srcId="{AD2BD15F-D0C2-483F-94EF-687E65AFFAEF}" destId="{E502D3CF-4F13-44A1-BC37-74B9946E51FD}" srcOrd="0" destOrd="0" presId="urn:microsoft.com/office/officeart/2008/layout/HorizontalMultiLevelHierarchy"/>
    <dgm:cxn modelId="{AF05DB9A-75EE-4EB2-8341-CEF3FA92810E}" type="presParOf" srcId="{D1942CA6-F86F-4844-A814-E19F01D041A4}" destId="{A49E6860-A1EA-46AC-A31B-A786A621ABB6}" srcOrd="5" destOrd="0" presId="urn:microsoft.com/office/officeart/2008/layout/HorizontalMultiLevelHierarchy"/>
    <dgm:cxn modelId="{855F4714-2CD1-4AF1-A077-F29CCD604FFA}" type="presParOf" srcId="{A49E6860-A1EA-46AC-A31B-A786A621ABB6}" destId="{17573CF6-E091-4B8F-883C-B99CA7DD583E}" srcOrd="0" destOrd="0" presId="urn:microsoft.com/office/officeart/2008/layout/HorizontalMultiLevelHierarchy"/>
    <dgm:cxn modelId="{47A9A7B8-5568-4586-A2EA-B23B102ED4E1}" type="presParOf" srcId="{A49E6860-A1EA-46AC-A31B-A786A621ABB6}" destId="{9A81AA36-B170-4F54-B303-72C53B27A8EB}" srcOrd="1" destOrd="0" presId="urn:microsoft.com/office/officeart/2008/layout/HorizontalMultiLevelHierarchy"/>
    <dgm:cxn modelId="{99F20737-985F-4FA6-B377-06AA21F1F385}" type="presParOf" srcId="{D1942CA6-F86F-4844-A814-E19F01D041A4}" destId="{F77B7BCB-5492-4169-BE3B-11C1C20E7A48}" srcOrd="6" destOrd="0" presId="urn:microsoft.com/office/officeart/2008/layout/HorizontalMultiLevelHierarchy"/>
    <dgm:cxn modelId="{52695257-5DBD-4D18-824A-59DCB60C260C}" type="presParOf" srcId="{F77B7BCB-5492-4169-BE3B-11C1C20E7A48}" destId="{3B20C7B1-85D7-4D14-91EB-F48A364D004E}" srcOrd="0" destOrd="0" presId="urn:microsoft.com/office/officeart/2008/layout/HorizontalMultiLevelHierarchy"/>
    <dgm:cxn modelId="{82460971-10C4-425A-AC90-3B0D0E23EF8A}" type="presParOf" srcId="{D1942CA6-F86F-4844-A814-E19F01D041A4}" destId="{0F617B52-A693-4EB0-AD41-33E9E655457D}" srcOrd="7" destOrd="0" presId="urn:microsoft.com/office/officeart/2008/layout/HorizontalMultiLevelHierarchy"/>
    <dgm:cxn modelId="{CAED40ED-073A-4608-A772-234C4D019DBF}" type="presParOf" srcId="{0F617B52-A693-4EB0-AD41-33E9E655457D}" destId="{E18A8D04-A777-497B-8F34-9C50359FD069}" srcOrd="0" destOrd="0" presId="urn:microsoft.com/office/officeart/2008/layout/HorizontalMultiLevelHierarchy"/>
    <dgm:cxn modelId="{20252545-FEA1-4258-AFF9-2EF96C356940}" type="presParOf" srcId="{0F617B52-A693-4EB0-AD41-33E9E655457D}" destId="{9044698F-9C7A-4BD3-A1EA-13AB9CD8134C}" srcOrd="1" destOrd="0" presId="urn:microsoft.com/office/officeart/2008/layout/HorizontalMultiLevelHierarchy"/>
    <dgm:cxn modelId="{84DE520B-1C83-42BD-8C2A-A8F8EA1A94C8}" type="presParOf" srcId="{D1942CA6-F86F-4844-A814-E19F01D041A4}" destId="{1538443A-4659-4CE9-95BF-94868D26F864}" srcOrd="8" destOrd="0" presId="urn:microsoft.com/office/officeart/2008/layout/HorizontalMultiLevelHierarchy"/>
    <dgm:cxn modelId="{66ACC627-8B89-442D-BAD6-53C3A335BC5A}" type="presParOf" srcId="{1538443A-4659-4CE9-95BF-94868D26F864}" destId="{6F171F0F-1F08-4EC2-82AD-7476A880B0B2}" srcOrd="0" destOrd="0" presId="urn:microsoft.com/office/officeart/2008/layout/HorizontalMultiLevelHierarchy"/>
    <dgm:cxn modelId="{BC72DA14-4933-4BFC-A41C-6973E3479949}" type="presParOf" srcId="{D1942CA6-F86F-4844-A814-E19F01D041A4}" destId="{4DE823D1-5C15-4E48-BFAC-686AE81FA61A}" srcOrd="9" destOrd="0" presId="urn:microsoft.com/office/officeart/2008/layout/HorizontalMultiLevelHierarchy"/>
    <dgm:cxn modelId="{5128BEC5-B863-4123-8612-6D4D4EA263CD}" type="presParOf" srcId="{4DE823D1-5C15-4E48-BFAC-686AE81FA61A}" destId="{F08FFFC7-8ED4-44F9-BE36-97978827DA0A}" srcOrd="0" destOrd="0" presId="urn:microsoft.com/office/officeart/2008/layout/HorizontalMultiLevelHierarchy"/>
    <dgm:cxn modelId="{79B37E53-D3D6-4E23-898A-4256E35AC629}" type="presParOf" srcId="{4DE823D1-5C15-4E48-BFAC-686AE81FA61A}" destId="{664AEC45-8125-4833-909A-3666BC22519F}" srcOrd="1" destOrd="0" presId="urn:microsoft.com/office/officeart/2008/layout/HorizontalMultiLevelHierarchy"/>
    <dgm:cxn modelId="{D39E3972-C559-4BEF-9302-D66CB5D93983}" type="presParOf" srcId="{D1942CA6-F86F-4844-A814-E19F01D041A4}" destId="{5BAC187A-E804-44F3-8C7B-09D9D268FA58}" srcOrd="10" destOrd="0" presId="urn:microsoft.com/office/officeart/2008/layout/HorizontalMultiLevelHierarchy"/>
    <dgm:cxn modelId="{BD05B6F1-DEFE-4AB0-823E-8BAFB8CB6DCA}" type="presParOf" srcId="{5BAC187A-E804-44F3-8C7B-09D9D268FA58}" destId="{E8BE10DD-5E23-4D43-B288-CED663DD8CFD}" srcOrd="0" destOrd="0" presId="urn:microsoft.com/office/officeart/2008/layout/HorizontalMultiLevelHierarchy"/>
    <dgm:cxn modelId="{1F92DF53-72E0-44EA-923A-09AB169A189A}" type="presParOf" srcId="{D1942CA6-F86F-4844-A814-E19F01D041A4}" destId="{694FB311-E79A-444D-952C-5DD281EABF03}" srcOrd="11" destOrd="0" presId="urn:microsoft.com/office/officeart/2008/layout/HorizontalMultiLevelHierarchy"/>
    <dgm:cxn modelId="{C77E577F-11F0-4193-B63E-67A2E9FDED88}" type="presParOf" srcId="{694FB311-E79A-444D-952C-5DD281EABF03}" destId="{E9679EE0-0088-4942-B23A-BCBDDF2FBF54}" srcOrd="0" destOrd="0" presId="urn:microsoft.com/office/officeart/2008/layout/HorizontalMultiLevelHierarchy"/>
    <dgm:cxn modelId="{42A91A73-C87E-417C-9809-DC452A205D9F}" type="presParOf" srcId="{694FB311-E79A-444D-952C-5DD281EABF03}" destId="{6B79B633-0553-4DFC-B019-25F787F49612}" srcOrd="1" destOrd="0" presId="urn:microsoft.com/office/officeart/2008/layout/HorizontalMultiLevelHierarchy"/>
    <dgm:cxn modelId="{74773E23-FF11-4C63-9E7F-67F171233D9E}" type="presParOf" srcId="{D1942CA6-F86F-4844-A814-E19F01D041A4}" destId="{1A2B1931-B9B6-4409-B73A-724C14426E47}" srcOrd="12" destOrd="0" presId="urn:microsoft.com/office/officeart/2008/layout/HorizontalMultiLevelHierarchy"/>
    <dgm:cxn modelId="{FAF291E0-1D63-490F-994D-1796FE6FA312}" type="presParOf" srcId="{1A2B1931-B9B6-4409-B73A-724C14426E47}" destId="{E14EF85A-716E-4871-A27E-2E9A63088181}" srcOrd="0" destOrd="0" presId="urn:microsoft.com/office/officeart/2008/layout/HorizontalMultiLevelHierarchy"/>
    <dgm:cxn modelId="{80B6540E-06E6-4E8D-99FF-FAF80031B52E}" type="presParOf" srcId="{D1942CA6-F86F-4844-A814-E19F01D041A4}" destId="{85ADD662-BB76-4DA1-8A8D-602E91DF9680}" srcOrd="13" destOrd="0" presId="urn:microsoft.com/office/officeart/2008/layout/HorizontalMultiLevelHierarchy"/>
    <dgm:cxn modelId="{EC5ED2A4-C7F2-4BD7-A765-0468814103C8}" type="presParOf" srcId="{85ADD662-BB76-4DA1-8A8D-602E91DF9680}" destId="{F411107A-C0D6-462C-8B4B-491346B08606}" srcOrd="0" destOrd="0" presId="urn:microsoft.com/office/officeart/2008/layout/HorizontalMultiLevelHierarchy"/>
    <dgm:cxn modelId="{9911C102-3F6E-493F-AD32-54E53A3D1C2A}" type="presParOf" srcId="{85ADD662-BB76-4DA1-8A8D-602E91DF9680}" destId="{3446BD51-C68B-4E79-A6CA-C4114B69ECF8}" srcOrd="1" destOrd="0" presId="urn:microsoft.com/office/officeart/2008/layout/HorizontalMultiLevelHierarchy"/>
    <dgm:cxn modelId="{271464F4-B563-4CC6-9A61-9AF72148B551}" type="presParOf" srcId="{3446BD51-C68B-4E79-A6CA-C4114B69ECF8}" destId="{A979BF83-67A5-4361-85B8-F439C7B4D2AD}" srcOrd="0" destOrd="0" presId="urn:microsoft.com/office/officeart/2008/layout/HorizontalMultiLevelHierarchy"/>
    <dgm:cxn modelId="{D08C0397-22EB-4039-9081-90769D0DB6CD}" type="presParOf" srcId="{A979BF83-67A5-4361-85B8-F439C7B4D2AD}" destId="{0696A595-5278-4A3E-8E8C-9B7A3AA70A77}" srcOrd="0" destOrd="0" presId="urn:microsoft.com/office/officeart/2008/layout/HorizontalMultiLevelHierarchy"/>
    <dgm:cxn modelId="{61D2BF67-3303-4A75-8D63-F037CD6F42CF}" type="presParOf" srcId="{3446BD51-C68B-4E79-A6CA-C4114B69ECF8}" destId="{3AEFBCB7-003F-457D-ABBD-2B0AEF188D26}" srcOrd="1" destOrd="0" presId="urn:microsoft.com/office/officeart/2008/layout/HorizontalMultiLevelHierarchy"/>
    <dgm:cxn modelId="{32FFF340-0715-46F9-B6EE-C5BB1481C248}" type="presParOf" srcId="{3AEFBCB7-003F-457D-ABBD-2B0AEF188D26}" destId="{2BBC22D0-8E2A-40F8-90E0-5C02E05F1CFB}" srcOrd="0" destOrd="0" presId="urn:microsoft.com/office/officeart/2008/layout/HorizontalMultiLevelHierarchy"/>
    <dgm:cxn modelId="{F183E618-F3F5-4C80-AB1E-47DCBB46024E}" type="presParOf" srcId="{3AEFBCB7-003F-457D-ABBD-2B0AEF188D26}" destId="{2D1C9950-D7A4-40F4-A016-197DBEEA8FB6}" srcOrd="1" destOrd="0" presId="urn:microsoft.com/office/officeart/2008/layout/HorizontalMultiLevelHierarchy"/>
    <dgm:cxn modelId="{E41E5C8E-5BAB-4C33-8B1A-0E44FA168180}" type="presParOf" srcId="{3446BD51-C68B-4E79-A6CA-C4114B69ECF8}" destId="{95E8D109-E592-4D60-A141-3697C59F0296}" srcOrd="2" destOrd="0" presId="urn:microsoft.com/office/officeart/2008/layout/HorizontalMultiLevelHierarchy"/>
    <dgm:cxn modelId="{70034DCA-9764-48D7-94DE-440565627B25}" type="presParOf" srcId="{95E8D109-E592-4D60-A141-3697C59F0296}" destId="{7F4E4926-01E7-49F2-9BC9-21A52C8F27D1}" srcOrd="0" destOrd="0" presId="urn:microsoft.com/office/officeart/2008/layout/HorizontalMultiLevelHierarchy"/>
    <dgm:cxn modelId="{8E492B55-876E-4D5E-BD44-75F69A31F5C2}" type="presParOf" srcId="{3446BD51-C68B-4E79-A6CA-C4114B69ECF8}" destId="{3891C0EA-58E1-4A5C-9EA5-E10D29314A67}" srcOrd="3" destOrd="0" presId="urn:microsoft.com/office/officeart/2008/layout/HorizontalMultiLevelHierarchy"/>
    <dgm:cxn modelId="{9FBC539F-BBE3-40A4-AAF3-D233163F4639}" type="presParOf" srcId="{3891C0EA-58E1-4A5C-9EA5-E10D29314A67}" destId="{4C63AE4D-B3D1-4046-9071-4CD2FDE16713}" srcOrd="0" destOrd="0" presId="urn:microsoft.com/office/officeart/2008/layout/HorizontalMultiLevelHierarchy"/>
    <dgm:cxn modelId="{AF0E0A6D-F328-4E74-99D1-680DDC337573}" type="presParOf" srcId="{3891C0EA-58E1-4A5C-9EA5-E10D29314A67}" destId="{DF7398F7-7D3B-412B-A42B-13B93D7099C6}" srcOrd="1" destOrd="0" presId="urn:microsoft.com/office/officeart/2008/layout/HorizontalMultiLevelHierarchy"/>
    <dgm:cxn modelId="{C31B9D48-AE36-4CE9-B7D0-9E04287E7EF1}" type="presParOf" srcId="{3446BD51-C68B-4E79-A6CA-C4114B69ECF8}" destId="{C82370FA-BBD2-4984-B9C1-4B5AB783D4A2}" srcOrd="4" destOrd="0" presId="urn:microsoft.com/office/officeart/2008/layout/HorizontalMultiLevelHierarchy"/>
    <dgm:cxn modelId="{6F9BD58A-F8A7-4DD6-9D2F-6D655FCD4C18}" type="presParOf" srcId="{C82370FA-BBD2-4984-B9C1-4B5AB783D4A2}" destId="{AC85F461-7BF8-49A6-9D2F-04E5397D4FC0}" srcOrd="0" destOrd="0" presId="urn:microsoft.com/office/officeart/2008/layout/HorizontalMultiLevelHierarchy"/>
    <dgm:cxn modelId="{113CCFF8-1FF9-4DE3-B6A9-15452BB0CEEE}" type="presParOf" srcId="{3446BD51-C68B-4E79-A6CA-C4114B69ECF8}" destId="{8B1EEE80-7929-4086-8018-21EBC223CA39}" srcOrd="5" destOrd="0" presId="urn:microsoft.com/office/officeart/2008/layout/HorizontalMultiLevelHierarchy"/>
    <dgm:cxn modelId="{70B92B6D-A3D3-4678-8BF1-CFD9338B0F81}" type="presParOf" srcId="{8B1EEE80-7929-4086-8018-21EBC223CA39}" destId="{E250815C-C388-4164-9EB4-8D438C6708C1}" srcOrd="0" destOrd="0" presId="urn:microsoft.com/office/officeart/2008/layout/HorizontalMultiLevelHierarchy"/>
    <dgm:cxn modelId="{CAA015AE-76B5-40D2-BCA4-422AF83D6327}" type="presParOf" srcId="{8B1EEE80-7929-4086-8018-21EBC223CA39}" destId="{C6B06B4E-6E77-4B6C-960E-3BA739373452}" srcOrd="1" destOrd="0" presId="urn:microsoft.com/office/officeart/2008/layout/HorizontalMultiLevelHierarchy"/>
    <dgm:cxn modelId="{BCBF0BB3-F3F1-4A2C-B618-C2C0C04C335D}" type="presParOf" srcId="{3446BD51-C68B-4E79-A6CA-C4114B69ECF8}" destId="{ED9A0E02-BFCC-417A-9ABD-6F5E29FA2664}" srcOrd="6" destOrd="0" presId="urn:microsoft.com/office/officeart/2008/layout/HorizontalMultiLevelHierarchy"/>
    <dgm:cxn modelId="{5263EA52-47B3-43A7-993F-CDEC939662EE}" type="presParOf" srcId="{ED9A0E02-BFCC-417A-9ABD-6F5E29FA2664}" destId="{4C1BECAA-69AF-4187-9D01-BF9A3B547E42}" srcOrd="0" destOrd="0" presId="urn:microsoft.com/office/officeart/2008/layout/HorizontalMultiLevelHierarchy"/>
    <dgm:cxn modelId="{93F5341C-01F8-470C-9E22-7EA6C1EC4774}" type="presParOf" srcId="{3446BD51-C68B-4E79-A6CA-C4114B69ECF8}" destId="{9E18C20A-52D8-4B6C-B371-0E17F4395606}" srcOrd="7" destOrd="0" presId="urn:microsoft.com/office/officeart/2008/layout/HorizontalMultiLevelHierarchy"/>
    <dgm:cxn modelId="{C0029083-3D49-413F-B1BB-8929D217982A}" type="presParOf" srcId="{9E18C20A-52D8-4B6C-B371-0E17F4395606}" destId="{F4F11EAD-BC04-484C-AE36-B35F57238A02}" srcOrd="0" destOrd="0" presId="urn:microsoft.com/office/officeart/2008/layout/HorizontalMultiLevelHierarchy"/>
    <dgm:cxn modelId="{CAC40F85-5FB7-4AF9-AF5E-C66A896FE477}" type="presParOf" srcId="{9E18C20A-52D8-4B6C-B371-0E17F4395606}" destId="{775B3BD2-6224-410B-816B-50A978BE4CF9}" srcOrd="1" destOrd="0" presId="urn:microsoft.com/office/officeart/2008/layout/HorizontalMultiLevelHierarchy"/>
    <dgm:cxn modelId="{29854833-1F75-440B-B281-0AC629C1C57B}" type="presParOf" srcId="{D1942CA6-F86F-4844-A814-E19F01D041A4}" destId="{08647824-7D60-4E17-958D-224267F2F4C5}" srcOrd="14" destOrd="0" presId="urn:microsoft.com/office/officeart/2008/layout/HorizontalMultiLevelHierarchy"/>
    <dgm:cxn modelId="{448B81DD-F901-4108-9F0C-3DACA7C2B175}" type="presParOf" srcId="{08647824-7D60-4E17-958D-224267F2F4C5}" destId="{01C82567-430F-4EE0-B9C1-99771714B6CF}" srcOrd="0" destOrd="0" presId="urn:microsoft.com/office/officeart/2008/layout/HorizontalMultiLevelHierarchy"/>
    <dgm:cxn modelId="{1EC783E4-0D92-4C95-BE2B-E012A1F97C8E}" type="presParOf" srcId="{D1942CA6-F86F-4844-A814-E19F01D041A4}" destId="{BBA674F4-9906-43AC-91EE-17CFEAB256DE}" srcOrd="15" destOrd="0" presId="urn:microsoft.com/office/officeart/2008/layout/HorizontalMultiLevelHierarchy"/>
    <dgm:cxn modelId="{224B0B7E-C9B0-44D7-BA2C-533ED2DB3B6D}" type="presParOf" srcId="{BBA674F4-9906-43AC-91EE-17CFEAB256DE}" destId="{551AC803-22DF-4E8C-8D00-68ECF09A293A}" srcOrd="0" destOrd="0" presId="urn:microsoft.com/office/officeart/2008/layout/HorizontalMultiLevelHierarchy"/>
    <dgm:cxn modelId="{EB1ADBB9-AC67-4DDD-8FA8-ED16468F4347}" type="presParOf" srcId="{BBA674F4-9906-43AC-91EE-17CFEAB256DE}" destId="{15D1C588-A56A-4C02-A256-6D3087E6DAC0}" srcOrd="1" destOrd="0" presId="urn:microsoft.com/office/officeart/2008/layout/HorizontalMultiLevelHierarchy"/>
    <dgm:cxn modelId="{62F8AF6C-A056-49EC-A22C-535CCA6CB179}" type="presParOf" srcId="{15D1C588-A56A-4C02-A256-6D3087E6DAC0}" destId="{CA3BFC29-10A1-4120-9137-47BCBC4D354D}" srcOrd="0" destOrd="0" presId="urn:microsoft.com/office/officeart/2008/layout/HorizontalMultiLevelHierarchy"/>
    <dgm:cxn modelId="{3AF9262A-99EB-41F7-8F0C-C4BC4A1FD095}" type="presParOf" srcId="{CA3BFC29-10A1-4120-9137-47BCBC4D354D}" destId="{781C95B5-65F2-421B-AA6C-9F3272AF1F90}" srcOrd="0" destOrd="0" presId="urn:microsoft.com/office/officeart/2008/layout/HorizontalMultiLevelHierarchy"/>
    <dgm:cxn modelId="{19FB73CB-C52D-45CA-B505-7E9E1B61DE64}" type="presParOf" srcId="{15D1C588-A56A-4C02-A256-6D3087E6DAC0}" destId="{6F7308E3-71FB-49E0-96F5-18097D781E1D}" srcOrd="1" destOrd="0" presId="urn:microsoft.com/office/officeart/2008/layout/HorizontalMultiLevelHierarchy"/>
    <dgm:cxn modelId="{3BECC9D5-BA5F-4DA3-8EEF-C694CA29AFCD}" type="presParOf" srcId="{6F7308E3-71FB-49E0-96F5-18097D781E1D}" destId="{81755D95-D922-4F29-A303-C8A7CE7E8ABF}" srcOrd="0" destOrd="0" presId="urn:microsoft.com/office/officeart/2008/layout/HorizontalMultiLevelHierarchy"/>
    <dgm:cxn modelId="{E2227DC9-F018-4A87-9870-F41D899F400B}" type="presParOf" srcId="{6F7308E3-71FB-49E0-96F5-18097D781E1D}" destId="{43F43120-D0D5-42F4-B8A9-21148A129DBA}" srcOrd="1" destOrd="0" presId="urn:microsoft.com/office/officeart/2008/layout/HorizontalMultiLevelHierarchy"/>
    <dgm:cxn modelId="{BB26350A-D25C-458F-BD65-0B3CA563848C}" type="presParOf" srcId="{15D1C588-A56A-4C02-A256-6D3087E6DAC0}" destId="{92F017A8-2F44-4612-9606-DD2BB77C8E68}" srcOrd="2" destOrd="0" presId="urn:microsoft.com/office/officeart/2008/layout/HorizontalMultiLevelHierarchy"/>
    <dgm:cxn modelId="{0C5448E2-CAD8-4A1B-8560-20EA982EB172}" type="presParOf" srcId="{92F017A8-2F44-4612-9606-DD2BB77C8E68}" destId="{B7E2CDE5-1CEA-4778-8CF1-015139725DB3}" srcOrd="0" destOrd="0" presId="urn:microsoft.com/office/officeart/2008/layout/HorizontalMultiLevelHierarchy"/>
    <dgm:cxn modelId="{09266930-77E2-452D-B125-1A213DB31B3D}" type="presParOf" srcId="{15D1C588-A56A-4C02-A256-6D3087E6DAC0}" destId="{04E1EDED-D5A4-4DB8-9F1B-DE62ED9B1AE6}" srcOrd="3" destOrd="0" presId="urn:microsoft.com/office/officeart/2008/layout/HorizontalMultiLevelHierarchy"/>
    <dgm:cxn modelId="{F09A6A27-856A-409F-8604-97673550F3B5}" type="presParOf" srcId="{04E1EDED-D5A4-4DB8-9F1B-DE62ED9B1AE6}" destId="{1E5B0938-6BC5-47B1-874D-CDFB32137A58}" srcOrd="0" destOrd="0" presId="urn:microsoft.com/office/officeart/2008/layout/HorizontalMultiLevelHierarchy"/>
    <dgm:cxn modelId="{A4CB4BEF-50B7-47FE-B62E-3930568754BE}" type="presParOf" srcId="{04E1EDED-D5A4-4DB8-9F1B-DE62ED9B1AE6}" destId="{1FA04BE9-3929-41DB-BF3E-C21F94911DA5}" srcOrd="1" destOrd="0" presId="urn:microsoft.com/office/officeart/2008/layout/HorizontalMultiLevelHierarchy"/>
    <dgm:cxn modelId="{DF0AC9E4-FBA6-467D-94F2-E0AD779CB6B7}" type="presParOf" srcId="{D1942CA6-F86F-4844-A814-E19F01D041A4}" destId="{D6B10375-97CE-4B06-A7F8-3E45F0A32E92}" srcOrd="16" destOrd="0" presId="urn:microsoft.com/office/officeart/2008/layout/HorizontalMultiLevelHierarchy"/>
    <dgm:cxn modelId="{D3097252-F5AC-416B-A033-C82564F453A8}" type="presParOf" srcId="{D6B10375-97CE-4B06-A7F8-3E45F0A32E92}" destId="{6049720E-844F-46EC-8A5C-27255EFF0010}" srcOrd="0" destOrd="0" presId="urn:microsoft.com/office/officeart/2008/layout/HorizontalMultiLevelHierarchy"/>
    <dgm:cxn modelId="{686EC19E-FD81-4105-A1BB-B3CDC04352DD}" type="presParOf" srcId="{D1942CA6-F86F-4844-A814-E19F01D041A4}" destId="{173D18C3-8CD1-483D-9BC2-F344F6F5E55E}" srcOrd="17" destOrd="0" presId="urn:microsoft.com/office/officeart/2008/layout/HorizontalMultiLevelHierarchy"/>
    <dgm:cxn modelId="{895202BE-1A7E-4DBA-ACD5-0D752EEBB082}" type="presParOf" srcId="{173D18C3-8CD1-483D-9BC2-F344F6F5E55E}" destId="{25D8F5CC-BE52-480F-94B9-3A8D9BA2D739}" srcOrd="0" destOrd="0" presId="urn:microsoft.com/office/officeart/2008/layout/HorizontalMultiLevelHierarchy"/>
    <dgm:cxn modelId="{A8AC4283-E16E-4B97-86B7-445198504CD4}" type="presParOf" srcId="{173D18C3-8CD1-483D-9BC2-F344F6F5E55E}" destId="{7619CEE8-E633-4681-8D93-EA21143C6405}" srcOrd="1" destOrd="0" presId="urn:microsoft.com/office/officeart/2008/layout/HorizontalMultiLevelHierarchy"/>
    <dgm:cxn modelId="{621F2E5F-39A5-4E05-A71B-31CFDD1E074A}" type="presParOf" srcId="{D1942CA6-F86F-4844-A814-E19F01D041A4}" destId="{BBE59CF0-9407-4C93-8C87-00536C5E9DC6}" srcOrd="18" destOrd="0" presId="urn:microsoft.com/office/officeart/2008/layout/HorizontalMultiLevelHierarchy"/>
    <dgm:cxn modelId="{A3D0531D-3D6C-4042-B1B6-91A18CB9AA86}" type="presParOf" srcId="{BBE59CF0-9407-4C93-8C87-00536C5E9DC6}" destId="{290A894F-0716-4DC2-A981-0D7CB1C9AE0E}" srcOrd="0" destOrd="0" presId="urn:microsoft.com/office/officeart/2008/layout/HorizontalMultiLevelHierarchy"/>
    <dgm:cxn modelId="{12D01E3F-BA7C-4B8B-B85A-3DA63F7D19FE}" type="presParOf" srcId="{D1942CA6-F86F-4844-A814-E19F01D041A4}" destId="{56BAA132-EED4-466B-AC13-AC7E0BB220C2}" srcOrd="19" destOrd="0" presId="urn:microsoft.com/office/officeart/2008/layout/HorizontalMultiLevelHierarchy"/>
    <dgm:cxn modelId="{C1C46E80-FE5F-4A05-8DA9-83D58CACD9A0}" type="presParOf" srcId="{56BAA132-EED4-466B-AC13-AC7E0BB220C2}" destId="{8BAFD37D-742D-4652-92FF-8A0FFA23B2A8}" srcOrd="0" destOrd="0" presId="urn:microsoft.com/office/officeart/2008/layout/HorizontalMultiLevelHierarchy"/>
    <dgm:cxn modelId="{EBDE3E11-0531-414F-805F-AC7B18E74C52}" type="presParOf" srcId="{56BAA132-EED4-466B-AC13-AC7E0BB220C2}" destId="{0FD1A508-7320-4C00-A364-6026AC2355D0}" srcOrd="1" destOrd="0" presId="urn:microsoft.com/office/officeart/2008/layout/HorizontalMultiLevelHierarchy"/>
    <dgm:cxn modelId="{51B789EC-1770-4888-BA68-3D1E3A688F15}" type="presParOf" srcId="{0FD1A508-7320-4C00-A364-6026AC2355D0}" destId="{9237F333-31E4-4703-B65C-76D401BC6BE5}" srcOrd="0" destOrd="0" presId="urn:microsoft.com/office/officeart/2008/layout/HorizontalMultiLevelHierarchy"/>
    <dgm:cxn modelId="{5BA1E2A1-F93E-4D87-9905-65C10CEB34AD}" type="presParOf" srcId="{9237F333-31E4-4703-B65C-76D401BC6BE5}" destId="{EA342631-8D77-4FE1-A2B3-6418760C44FA}" srcOrd="0" destOrd="0" presId="urn:microsoft.com/office/officeart/2008/layout/HorizontalMultiLevelHierarchy"/>
    <dgm:cxn modelId="{88D98462-D21A-4C37-B62A-B272690F400A}" type="presParOf" srcId="{0FD1A508-7320-4C00-A364-6026AC2355D0}" destId="{54856174-6103-49F2-BC40-E78630C175E4}" srcOrd="1" destOrd="0" presId="urn:microsoft.com/office/officeart/2008/layout/HorizontalMultiLevelHierarchy"/>
    <dgm:cxn modelId="{699025D1-BCE2-441A-83D1-F262185BBE5C}" type="presParOf" srcId="{54856174-6103-49F2-BC40-E78630C175E4}" destId="{6AFCD169-EFCF-464D-ABB4-2C79634C7C4A}" srcOrd="0" destOrd="0" presId="urn:microsoft.com/office/officeart/2008/layout/HorizontalMultiLevelHierarchy"/>
    <dgm:cxn modelId="{5CB4F809-C658-4C72-8179-2EE87F44C14B}" type="presParOf" srcId="{54856174-6103-49F2-BC40-E78630C175E4}" destId="{C7831FBE-DC06-48E4-846D-DC597F5A84FC}" srcOrd="1" destOrd="0" presId="urn:microsoft.com/office/officeart/2008/layout/HorizontalMultiLevelHierarchy"/>
    <dgm:cxn modelId="{5816D7A7-079C-47E8-8640-20D0063E58F5}" type="presParOf" srcId="{0FD1A508-7320-4C00-A364-6026AC2355D0}" destId="{C81547A1-DBC5-41BA-BA47-54761F8DB9E0}" srcOrd="2" destOrd="0" presId="urn:microsoft.com/office/officeart/2008/layout/HorizontalMultiLevelHierarchy"/>
    <dgm:cxn modelId="{E8BB1948-B95F-4493-8E6D-A7003F6E7F97}" type="presParOf" srcId="{C81547A1-DBC5-41BA-BA47-54761F8DB9E0}" destId="{09169DBB-86E3-4EEC-9776-51D46723CDD0}" srcOrd="0" destOrd="0" presId="urn:microsoft.com/office/officeart/2008/layout/HorizontalMultiLevelHierarchy"/>
    <dgm:cxn modelId="{81893A05-ACAE-4CE3-A69F-B512A6BC6255}" type="presParOf" srcId="{0FD1A508-7320-4C00-A364-6026AC2355D0}" destId="{BD29BEC9-CB45-44B0-97FF-900D0703064A}" srcOrd="3" destOrd="0" presId="urn:microsoft.com/office/officeart/2008/layout/HorizontalMultiLevelHierarchy"/>
    <dgm:cxn modelId="{9B7F20BF-75FD-4C51-A753-824641817909}" type="presParOf" srcId="{BD29BEC9-CB45-44B0-97FF-900D0703064A}" destId="{9E092DA1-72A9-43D2-82C2-EBD6E86B4785}" srcOrd="0" destOrd="0" presId="urn:microsoft.com/office/officeart/2008/layout/HorizontalMultiLevelHierarchy"/>
    <dgm:cxn modelId="{A477922C-0C76-4754-B035-56DEDE5EABFE}" type="presParOf" srcId="{BD29BEC9-CB45-44B0-97FF-900D0703064A}" destId="{86016E12-9BEB-484B-A2AA-2E8920B6F79A}" srcOrd="1" destOrd="0" presId="urn:microsoft.com/office/officeart/2008/layout/HorizontalMultiLevelHierarchy"/>
    <dgm:cxn modelId="{28B56563-9722-4D99-8079-8EC9A745100C}" type="presParOf" srcId="{D1942CA6-F86F-4844-A814-E19F01D041A4}" destId="{7DA2F1AE-E075-47CA-93EF-069764645891}" srcOrd="20" destOrd="0" presId="urn:microsoft.com/office/officeart/2008/layout/HorizontalMultiLevelHierarchy"/>
    <dgm:cxn modelId="{82EA4559-DFA1-4F9F-B0CE-49ACD79141FE}" type="presParOf" srcId="{7DA2F1AE-E075-47CA-93EF-069764645891}" destId="{C1CDECCB-DA08-40B4-9EB1-49540C9F1AF1}" srcOrd="0" destOrd="0" presId="urn:microsoft.com/office/officeart/2008/layout/HorizontalMultiLevelHierarchy"/>
    <dgm:cxn modelId="{1EFE7387-E49F-4260-A35C-5E689AAC9C9F}" type="presParOf" srcId="{D1942CA6-F86F-4844-A814-E19F01D041A4}" destId="{B16746BE-8972-4F38-8490-59AB1E9C3DA0}" srcOrd="21" destOrd="0" presId="urn:microsoft.com/office/officeart/2008/layout/HorizontalMultiLevelHierarchy"/>
    <dgm:cxn modelId="{EA84705F-084F-4599-87E3-BC027ABA4C8A}" type="presParOf" srcId="{B16746BE-8972-4F38-8490-59AB1E9C3DA0}" destId="{13A81EE6-1828-4DAD-B0BD-D49725F59F11}" srcOrd="0" destOrd="0" presId="urn:microsoft.com/office/officeart/2008/layout/HorizontalMultiLevelHierarchy"/>
    <dgm:cxn modelId="{2C37C2E2-AB27-4676-A103-DC370ADACCA4}" type="presParOf" srcId="{B16746BE-8972-4F38-8490-59AB1E9C3DA0}" destId="{789B428B-B9EC-4840-847F-C1255B397F8A}" srcOrd="1" destOrd="0" presId="urn:microsoft.com/office/officeart/2008/layout/HorizontalMultiLevelHierarchy"/>
    <dgm:cxn modelId="{93A95602-DBC5-449C-8CE9-029410B32415}" type="presParOf" srcId="{D1942CA6-F86F-4844-A814-E19F01D041A4}" destId="{395C582D-E61C-4130-ADAE-A6754706B125}" srcOrd="22" destOrd="0" presId="urn:microsoft.com/office/officeart/2008/layout/HorizontalMultiLevelHierarchy"/>
    <dgm:cxn modelId="{47C253D3-FECB-41B3-89B8-23125CA39EA1}" type="presParOf" srcId="{395C582D-E61C-4130-ADAE-A6754706B125}" destId="{0CB04CA1-019E-48C4-96F2-E66F77A99294}" srcOrd="0" destOrd="0" presId="urn:microsoft.com/office/officeart/2008/layout/HorizontalMultiLevelHierarchy"/>
    <dgm:cxn modelId="{40D210E4-1B44-41AF-B6A2-B31948FB4BBD}" type="presParOf" srcId="{D1942CA6-F86F-4844-A814-E19F01D041A4}" destId="{9F69F06B-C072-4C46-A257-5F93F91DE774}" srcOrd="23" destOrd="0" presId="urn:microsoft.com/office/officeart/2008/layout/HorizontalMultiLevelHierarchy"/>
    <dgm:cxn modelId="{36F62B35-ADDD-4850-8757-AB7A803B2C67}" type="presParOf" srcId="{9F69F06B-C072-4C46-A257-5F93F91DE774}" destId="{BAB6F684-995A-46D7-93DB-D2A36D22FA84}" srcOrd="0" destOrd="0" presId="urn:microsoft.com/office/officeart/2008/layout/HorizontalMultiLevelHierarchy"/>
    <dgm:cxn modelId="{BC3B6F4C-92D9-4455-8201-0CF81D00066A}" type="presParOf" srcId="{9F69F06B-C072-4C46-A257-5F93F91DE774}" destId="{08B6523D-D2A3-428D-995F-73B938A6F929}" srcOrd="1" destOrd="0" presId="urn:microsoft.com/office/officeart/2008/layout/HorizontalMultiLevelHierarchy"/>
    <dgm:cxn modelId="{60839C4E-98A6-401F-B570-A182B5AD7312}" type="presParOf" srcId="{D1942CA6-F86F-4844-A814-E19F01D041A4}" destId="{9964AAE9-8F50-4B45-A890-94F0776CD889}" srcOrd="24" destOrd="0" presId="urn:microsoft.com/office/officeart/2008/layout/HorizontalMultiLevelHierarchy"/>
    <dgm:cxn modelId="{F6AEF735-1200-4D4C-9F72-298501D94125}" type="presParOf" srcId="{9964AAE9-8F50-4B45-A890-94F0776CD889}" destId="{268589F7-A6E2-4CB8-95F2-AA746BC9E702}" srcOrd="0" destOrd="0" presId="urn:microsoft.com/office/officeart/2008/layout/HorizontalMultiLevelHierarchy"/>
    <dgm:cxn modelId="{35F3BE25-A512-4A63-9707-BCB1072EB923}" type="presParOf" srcId="{D1942CA6-F86F-4844-A814-E19F01D041A4}" destId="{5E9DF147-50A2-448C-8DDF-52B6818F63D6}" srcOrd="25" destOrd="0" presId="urn:microsoft.com/office/officeart/2008/layout/HorizontalMultiLevelHierarchy"/>
    <dgm:cxn modelId="{372ED960-A15E-4CB9-9D08-CFE92C94038B}" type="presParOf" srcId="{5E9DF147-50A2-448C-8DDF-52B6818F63D6}" destId="{87C748B1-8870-485E-AB5F-0A16A9DE458F}" srcOrd="0" destOrd="0" presId="urn:microsoft.com/office/officeart/2008/layout/HorizontalMultiLevelHierarchy"/>
    <dgm:cxn modelId="{E067F89D-126E-4494-B957-D2C5151BBF44}" type="presParOf" srcId="{5E9DF147-50A2-448C-8DDF-52B6818F63D6}" destId="{DC490ABB-22C2-4AC2-84F4-E22961A523F2}" srcOrd="1" destOrd="0" presId="urn:microsoft.com/office/officeart/2008/layout/HorizontalMultiLevelHierarchy"/>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64AAE9-8F50-4B45-A890-94F0776CD889}">
      <dsp:nvSpPr>
        <dsp:cNvPr id="0" name=""/>
        <dsp:cNvSpPr/>
      </dsp:nvSpPr>
      <dsp:spPr>
        <a:xfrm>
          <a:off x="632249" y="3540442"/>
          <a:ext cx="234631" cy="3356263"/>
        </a:xfrm>
        <a:custGeom>
          <a:avLst/>
          <a:gdLst/>
          <a:ahLst/>
          <a:cxnLst/>
          <a:rect l="0" t="0" r="0" b="0"/>
          <a:pathLst>
            <a:path>
              <a:moveTo>
                <a:pt x="0" y="0"/>
              </a:moveTo>
              <a:lnTo>
                <a:pt x="117315" y="0"/>
              </a:lnTo>
              <a:lnTo>
                <a:pt x="117315" y="3356263"/>
              </a:lnTo>
              <a:lnTo>
                <a:pt x="234631" y="335626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665454" y="5134463"/>
        <a:ext cx="168222" cy="168222"/>
      </dsp:txXfrm>
    </dsp:sp>
    <dsp:sp modelId="{395C582D-E61C-4130-ADAE-A6754706B125}">
      <dsp:nvSpPr>
        <dsp:cNvPr id="0" name=""/>
        <dsp:cNvSpPr/>
      </dsp:nvSpPr>
      <dsp:spPr>
        <a:xfrm>
          <a:off x="632249" y="3540442"/>
          <a:ext cx="234631" cy="2909175"/>
        </a:xfrm>
        <a:custGeom>
          <a:avLst/>
          <a:gdLst/>
          <a:ahLst/>
          <a:cxnLst/>
          <a:rect l="0" t="0" r="0" b="0"/>
          <a:pathLst>
            <a:path>
              <a:moveTo>
                <a:pt x="0" y="0"/>
              </a:moveTo>
              <a:lnTo>
                <a:pt x="117315" y="0"/>
              </a:lnTo>
              <a:lnTo>
                <a:pt x="117315" y="2909175"/>
              </a:lnTo>
              <a:lnTo>
                <a:pt x="234631" y="290917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676600" y="4922064"/>
        <a:ext cx="145931" cy="145931"/>
      </dsp:txXfrm>
    </dsp:sp>
    <dsp:sp modelId="{7DA2F1AE-E075-47CA-93EF-069764645891}">
      <dsp:nvSpPr>
        <dsp:cNvPr id="0" name=""/>
        <dsp:cNvSpPr/>
      </dsp:nvSpPr>
      <dsp:spPr>
        <a:xfrm>
          <a:off x="632249" y="3540442"/>
          <a:ext cx="234631" cy="2462087"/>
        </a:xfrm>
        <a:custGeom>
          <a:avLst/>
          <a:gdLst/>
          <a:ahLst/>
          <a:cxnLst/>
          <a:rect l="0" t="0" r="0" b="0"/>
          <a:pathLst>
            <a:path>
              <a:moveTo>
                <a:pt x="0" y="0"/>
              </a:moveTo>
              <a:lnTo>
                <a:pt x="117315" y="0"/>
              </a:lnTo>
              <a:lnTo>
                <a:pt x="117315" y="2462087"/>
              </a:lnTo>
              <a:lnTo>
                <a:pt x="234631" y="246208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687734" y="4709655"/>
        <a:ext cx="123662" cy="123662"/>
      </dsp:txXfrm>
    </dsp:sp>
    <dsp:sp modelId="{C81547A1-DBC5-41BA-BA47-54761F8DB9E0}">
      <dsp:nvSpPr>
        <dsp:cNvPr id="0" name=""/>
        <dsp:cNvSpPr/>
      </dsp:nvSpPr>
      <dsp:spPr>
        <a:xfrm>
          <a:off x="3640032" y="5555441"/>
          <a:ext cx="234631" cy="223544"/>
        </a:xfrm>
        <a:custGeom>
          <a:avLst/>
          <a:gdLst/>
          <a:ahLst/>
          <a:cxnLst/>
          <a:rect l="0" t="0" r="0" b="0"/>
          <a:pathLst>
            <a:path>
              <a:moveTo>
                <a:pt x="0" y="0"/>
              </a:moveTo>
              <a:lnTo>
                <a:pt x="117315" y="0"/>
              </a:lnTo>
              <a:lnTo>
                <a:pt x="117315" y="223544"/>
              </a:lnTo>
              <a:lnTo>
                <a:pt x="234631" y="22354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9246" y="5659111"/>
        <a:ext cx="16203" cy="16203"/>
      </dsp:txXfrm>
    </dsp:sp>
    <dsp:sp modelId="{9237F333-31E4-4703-B65C-76D401BC6BE5}">
      <dsp:nvSpPr>
        <dsp:cNvPr id="0" name=""/>
        <dsp:cNvSpPr/>
      </dsp:nvSpPr>
      <dsp:spPr>
        <a:xfrm>
          <a:off x="3640032" y="5269002"/>
          <a:ext cx="234631" cy="286438"/>
        </a:xfrm>
        <a:custGeom>
          <a:avLst/>
          <a:gdLst/>
          <a:ahLst/>
          <a:cxnLst/>
          <a:rect l="0" t="0" r="0" b="0"/>
          <a:pathLst>
            <a:path>
              <a:moveTo>
                <a:pt x="0" y="286438"/>
              </a:moveTo>
              <a:lnTo>
                <a:pt x="117315" y="286438"/>
              </a:lnTo>
              <a:lnTo>
                <a:pt x="117315" y="0"/>
              </a:lnTo>
              <a:lnTo>
                <a:pt x="234631"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8091" y="5402965"/>
        <a:ext cx="18513" cy="18513"/>
      </dsp:txXfrm>
    </dsp:sp>
    <dsp:sp modelId="{BBE59CF0-9407-4C93-8C87-00536C5E9DC6}">
      <dsp:nvSpPr>
        <dsp:cNvPr id="0" name=""/>
        <dsp:cNvSpPr/>
      </dsp:nvSpPr>
      <dsp:spPr>
        <a:xfrm>
          <a:off x="632249" y="3540442"/>
          <a:ext cx="234631" cy="2014998"/>
        </a:xfrm>
        <a:custGeom>
          <a:avLst/>
          <a:gdLst/>
          <a:ahLst/>
          <a:cxnLst/>
          <a:rect l="0" t="0" r="0" b="0"/>
          <a:pathLst>
            <a:path>
              <a:moveTo>
                <a:pt x="0" y="0"/>
              </a:moveTo>
              <a:lnTo>
                <a:pt x="117315" y="0"/>
              </a:lnTo>
              <a:lnTo>
                <a:pt x="117315" y="2014998"/>
              </a:lnTo>
              <a:lnTo>
                <a:pt x="234631" y="201499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698850" y="4497226"/>
        <a:ext cx="101430" cy="101430"/>
      </dsp:txXfrm>
    </dsp:sp>
    <dsp:sp modelId="{D6B10375-97CE-4B06-A7F8-3E45F0A32E92}">
      <dsp:nvSpPr>
        <dsp:cNvPr id="0" name=""/>
        <dsp:cNvSpPr/>
      </dsp:nvSpPr>
      <dsp:spPr>
        <a:xfrm>
          <a:off x="632249" y="3540442"/>
          <a:ext cx="234631" cy="1466519"/>
        </a:xfrm>
        <a:custGeom>
          <a:avLst/>
          <a:gdLst/>
          <a:ahLst/>
          <a:cxnLst/>
          <a:rect l="0" t="0" r="0" b="0"/>
          <a:pathLst>
            <a:path>
              <a:moveTo>
                <a:pt x="0" y="0"/>
              </a:moveTo>
              <a:lnTo>
                <a:pt x="117315" y="0"/>
              </a:lnTo>
              <a:lnTo>
                <a:pt x="117315" y="1466519"/>
              </a:lnTo>
              <a:lnTo>
                <a:pt x="234631" y="146651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712436" y="4236573"/>
        <a:ext cx="74258" cy="74258"/>
      </dsp:txXfrm>
    </dsp:sp>
    <dsp:sp modelId="{92F017A8-2F44-4612-9606-DD2BB77C8E68}">
      <dsp:nvSpPr>
        <dsp:cNvPr id="0" name=""/>
        <dsp:cNvSpPr/>
      </dsp:nvSpPr>
      <dsp:spPr>
        <a:xfrm>
          <a:off x="3640032" y="4559873"/>
          <a:ext cx="234631" cy="223544"/>
        </a:xfrm>
        <a:custGeom>
          <a:avLst/>
          <a:gdLst/>
          <a:ahLst/>
          <a:cxnLst/>
          <a:rect l="0" t="0" r="0" b="0"/>
          <a:pathLst>
            <a:path>
              <a:moveTo>
                <a:pt x="0" y="0"/>
              </a:moveTo>
              <a:lnTo>
                <a:pt x="117315" y="0"/>
              </a:lnTo>
              <a:lnTo>
                <a:pt x="117315" y="223544"/>
              </a:lnTo>
              <a:lnTo>
                <a:pt x="234631" y="22354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9246" y="4663543"/>
        <a:ext cx="16203" cy="16203"/>
      </dsp:txXfrm>
    </dsp:sp>
    <dsp:sp modelId="{CA3BFC29-10A1-4120-9137-47BCBC4D354D}">
      <dsp:nvSpPr>
        <dsp:cNvPr id="0" name=""/>
        <dsp:cNvSpPr/>
      </dsp:nvSpPr>
      <dsp:spPr>
        <a:xfrm>
          <a:off x="3640032" y="4297833"/>
          <a:ext cx="234631" cy="262040"/>
        </a:xfrm>
        <a:custGeom>
          <a:avLst/>
          <a:gdLst/>
          <a:ahLst/>
          <a:cxnLst/>
          <a:rect l="0" t="0" r="0" b="0"/>
          <a:pathLst>
            <a:path>
              <a:moveTo>
                <a:pt x="0" y="262040"/>
              </a:moveTo>
              <a:lnTo>
                <a:pt x="117315" y="262040"/>
              </a:lnTo>
              <a:lnTo>
                <a:pt x="117315" y="0"/>
              </a:lnTo>
              <a:lnTo>
                <a:pt x="234631"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8555" y="4420060"/>
        <a:ext cx="17586" cy="17586"/>
      </dsp:txXfrm>
    </dsp:sp>
    <dsp:sp modelId="{08647824-7D60-4E17-958D-224267F2F4C5}">
      <dsp:nvSpPr>
        <dsp:cNvPr id="0" name=""/>
        <dsp:cNvSpPr/>
      </dsp:nvSpPr>
      <dsp:spPr>
        <a:xfrm>
          <a:off x="632249" y="3540442"/>
          <a:ext cx="234631" cy="1019431"/>
        </a:xfrm>
        <a:custGeom>
          <a:avLst/>
          <a:gdLst/>
          <a:ahLst/>
          <a:cxnLst/>
          <a:rect l="0" t="0" r="0" b="0"/>
          <a:pathLst>
            <a:path>
              <a:moveTo>
                <a:pt x="0" y="0"/>
              </a:moveTo>
              <a:lnTo>
                <a:pt x="117315" y="0"/>
              </a:lnTo>
              <a:lnTo>
                <a:pt x="117315" y="1019431"/>
              </a:lnTo>
              <a:lnTo>
                <a:pt x="234631" y="101943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723413" y="4024006"/>
        <a:ext cx="52304" cy="52304"/>
      </dsp:txXfrm>
    </dsp:sp>
    <dsp:sp modelId="{ED9A0E02-BFCC-417A-9ABD-6F5E29FA2664}">
      <dsp:nvSpPr>
        <dsp:cNvPr id="0" name=""/>
        <dsp:cNvSpPr/>
      </dsp:nvSpPr>
      <dsp:spPr>
        <a:xfrm>
          <a:off x="3640032" y="3094244"/>
          <a:ext cx="234631" cy="756500"/>
        </a:xfrm>
        <a:custGeom>
          <a:avLst/>
          <a:gdLst/>
          <a:ahLst/>
          <a:cxnLst/>
          <a:rect l="0" t="0" r="0" b="0"/>
          <a:pathLst>
            <a:path>
              <a:moveTo>
                <a:pt x="0" y="0"/>
              </a:moveTo>
              <a:lnTo>
                <a:pt x="117315" y="0"/>
              </a:lnTo>
              <a:lnTo>
                <a:pt x="117315" y="756500"/>
              </a:lnTo>
              <a:lnTo>
                <a:pt x="234631" y="75650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37547" y="3452693"/>
        <a:ext cx="39602" cy="39602"/>
      </dsp:txXfrm>
    </dsp:sp>
    <dsp:sp modelId="{C82370FA-BBD2-4984-B9C1-4B5AB783D4A2}">
      <dsp:nvSpPr>
        <dsp:cNvPr id="0" name=""/>
        <dsp:cNvSpPr/>
      </dsp:nvSpPr>
      <dsp:spPr>
        <a:xfrm>
          <a:off x="3640032" y="3094244"/>
          <a:ext cx="234631" cy="309411"/>
        </a:xfrm>
        <a:custGeom>
          <a:avLst/>
          <a:gdLst/>
          <a:ahLst/>
          <a:cxnLst/>
          <a:rect l="0" t="0" r="0" b="0"/>
          <a:pathLst>
            <a:path>
              <a:moveTo>
                <a:pt x="0" y="0"/>
              </a:moveTo>
              <a:lnTo>
                <a:pt x="117315" y="0"/>
              </a:lnTo>
              <a:lnTo>
                <a:pt x="117315" y="309411"/>
              </a:lnTo>
              <a:lnTo>
                <a:pt x="234631" y="30941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7640" y="3239242"/>
        <a:ext cx="19415" cy="19415"/>
      </dsp:txXfrm>
    </dsp:sp>
    <dsp:sp modelId="{95E8D109-E592-4D60-A141-3697C59F0296}">
      <dsp:nvSpPr>
        <dsp:cNvPr id="0" name=""/>
        <dsp:cNvSpPr/>
      </dsp:nvSpPr>
      <dsp:spPr>
        <a:xfrm>
          <a:off x="3640032" y="2956568"/>
          <a:ext cx="234631" cy="137676"/>
        </a:xfrm>
        <a:custGeom>
          <a:avLst/>
          <a:gdLst/>
          <a:ahLst/>
          <a:cxnLst/>
          <a:rect l="0" t="0" r="0" b="0"/>
          <a:pathLst>
            <a:path>
              <a:moveTo>
                <a:pt x="0" y="137676"/>
              </a:moveTo>
              <a:lnTo>
                <a:pt x="117315" y="137676"/>
              </a:lnTo>
              <a:lnTo>
                <a:pt x="117315" y="0"/>
              </a:lnTo>
              <a:lnTo>
                <a:pt x="234631"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50547" y="3018605"/>
        <a:ext cx="13602" cy="13602"/>
      </dsp:txXfrm>
    </dsp:sp>
    <dsp:sp modelId="{A979BF83-67A5-4361-85B8-F439C7B4D2AD}">
      <dsp:nvSpPr>
        <dsp:cNvPr id="0" name=""/>
        <dsp:cNvSpPr/>
      </dsp:nvSpPr>
      <dsp:spPr>
        <a:xfrm>
          <a:off x="3640032" y="2423612"/>
          <a:ext cx="234631" cy="670632"/>
        </a:xfrm>
        <a:custGeom>
          <a:avLst/>
          <a:gdLst/>
          <a:ahLst/>
          <a:cxnLst/>
          <a:rect l="0" t="0" r="0" b="0"/>
          <a:pathLst>
            <a:path>
              <a:moveTo>
                <a:pt x="0" y="670632"/>
              </a:moveTo>
              <a:lnTo>
                <a:pt x="117315" y="670632"/>
              </a:lnTo>
              <a:lnTo>
                <a:pt x="117315" y="0"/>
              </a:lnTo>
              <a:lnTo>
                <a:pt x="234631"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39586" y="2741166"/>
        <a:ext cx="35524" cy="35524"/>
      </dsp:txXfrm>
    </dsp:sp>
    <dsp:sp modelId="{1A2B1931-B9B6-4409-B73A-724C14426E47}">
      <dsp:nvSpPr>
        <dsp:cNvPr id="0" name=""/>
        <dsp:cNvSpPr/>
      </dsp:nvSpPr>
      <dsp:spPr>
        <a:xfrm>
          <a:off x="632249" y="3094244"/>
          <a:ext cx="234631" cy="446197"/>
        </a:xfrm>
        <a:custGeom>
          <a:avLst/>
          <a:gdLst/>
          <a:ahLst/>
          <a:cxnLst/>
          <a:rect l="0" t="0" r="0" b="0"/>
          <a:pathLst>
            <a:path>
              <a:moveTo>
                <a:pt x="0" y="446197"/>
              </a:moveTo>
              <a:lnTo>
                <a:pt x="117315" y="446197"/>
              </a:lnTo>
              <a:lnTo>
                <a:pt x="117315" y="0"/>
              </a:lnTo>
              <a:lnTo>
                <a:pt x="234631"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736962" y="3304740"/>
        <a:ext cx="25206" cy="25206"/>
      </dsp:txXfrm>
    </dsp:sp>
    <dsp:sp modelId="{5BAC187A-E804-44F3-8C7B-09D9D268FA58}">
      <dsp:nvSpPr>
        <dsp:cNvPr id="0" name=""/>
        <dsp:cNvSpPr/>
      </dsp:nvSpPr>
      <dsp:spPr>
        <a:xfrm>
          <a:off x="632249" y="2652451"/>
          <a:ext cx="234631" cy="887990"/>
        </a:xfrm>
        <a:custGeom>
          <a:avLst/>
          <a:gdLst/>
          <a:ahLst/>
          <a:cxnLst/>
          <a:rect l="0" t="0" r="0" b="0"/>
          <a:pathLst>
            <a:path>
              <a:moveTo>
                <a:pt x="0" y="887990"/>
              </a:moveTo>
              <a:lnTo>
                <a:pt x="117315" y="887990"/>
              </a:lnTo>
              <a:lnTo>
                <a:pt x="117315" y="0"/>
              </a:lnTo>
              <a:lnTo>
                <a:pt x="234631"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726604" y="3073485"/>
        <a:ext cx="45923" cy="45923"/>
      </dsp:txXfrm>
    </dsp:sp>
    <dsp:sp modelId="{1538443A-4659-4CE9-95BF-94868D26F864}">
      <dsp:nvSpPr>
        <dsp:cNvPr id="0" name=""/>
        <dsp:cNvSpPr/>
      </dsp:nvSpPr>
      <dsp:spPr>
        <a:xfrm>
          <a:off x="632249" y="2166346"/>
          <a:ext cx="234631" cy="1374095"/>
        </a:xfrm>
        <a:custGeom>
          <a:avLst/>
          <a:gdLst/>
          <a:ahLst/>
          <a:cxnLst/>
          <a:rect l="0" t="0" r="0" b="0"/>
          <a:pathLst>
            <a:path>
              <a:moveTo>
                <a:pt x="0" y="1374095"/>
              </a:moveTo>
              <a:lnTo>
                <a:pt x="117315" y="1374095"/>
              </a:lnTo>
              <a:lnTo>
                <a:pt x="117315" y="0"/>
              </a:lnTo>
              <a:lnTo>
                <a:pt x="234631"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714716" y="2818545"/>
        <a:ext cx="69699" cy="69699"/>
      </dsp:txXfrm>
    </dsp:sp>
    <dsp:sp modelId="{F77B7BCB-5492-4169-BE3B-11C1C20E7A48}">
      <dsp:nvSpPr>
        <dsp:cNvPr id="0" name=""/>
        <dsp:cNvSpPr/>
      </dsp:nvSpPr>
      <dsp:spPr>
        <a:xfrm>
          <a:off x="632249" y="1674946"/>
          <a:ext cx="234631" cy="1865495"/>
        </a:xfrm>
        <a:custGeom>
          <a:avLst/>
          <a:gdLst/>
          <a:ahLst/>
          <a:cxnLst/>
          <a:rect l="0" t="0" r="0" b="0"/>
          <a:pathLst>
            <a:path>
              <a:moveTo>
                <a:pt x="0" y="1865495"/>
              </a:moveTo>
              <a:lnTo>
                <a:pt x="117315" y="1865495"/>
              </a:lnTo>
              <a:lnTo>
                <a:pt x="117315" y="0"/>
              </a:lnTo>
              <a:lnTo>
                <a:pt x="234631"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702560" y="2560689"/>
        <a:ext cx="94009" cy="94009"/>
      </dsp:txXfrm>
    </dsp:sp>
    <dsp:sp modelId="{AD2BD15F-D0C2-483F-94EF-687E65AFFAEF}">
      <dsp:nvSpPr>
        <dsp:cNvPr id="0" name=""/>
        <dsp:cNvSpPr/>
      </dsp:nvSpPr>
      <dsp:spPr>
        <a:xfrm>
          <a:off x="632249" y="1227858"/>
          <a:ext cx="234631" cy="2312584"/>
        </a:xfrm>
        <a:custGeom>
          <a:avLst/>
          <a:gdLst/>
          <a:ahLst/>
          <a:cxnLst/>
          <a:rect l="0" t="0" r="0" b="0"/>
          <a:pathLst>
            <a:path>
              <a:moveTo>
                <a:pt x="0" y="2312584"/>
              </a:moveTo>
              <a:lnTo>
                <a:pt x="117315" y="2312584"/>
              </a:lnTo>
              <a:lnTo>
                <a:pt x="117315" y="0"/>
              </a:lnTo>
              <a:lnTo>
                <a:pt x="234631"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691454" y="2326038"/>
        <a:ext cx="116222" cy="116222"/>
      </dsp:txXfrm>
    </dsp:sp>
    <dsp:sp modelId="{183CDB11-4578-42E9-A27F-0D29E61F6ABD}">
      <dsp:nvSpPr>
        <dsp:cNvPr id="0" name=""/>
        <dsp:cNvSpPr/>
      </dsp:nvSpPr>
      <dsp:spPr>
        <a:xfrm>
          <a:off x="632249" y="780769"/>
          <a:ext cx="234631" cy="2759672"/>
        </a:xfrm>
        <a:custGeom>
          <a:avLst/>
          <a:gdLst/>
          <a:ahLst/>
          <a:cxnLst/>
          <a:rect l="0" t="0" r="0" b="0"/>
          <a:pathLst>
            <a:path>
              <a:moveTo>
                <a:pt x="0" y="2759672"/>
              </a:moveTo>
              <a:lnTo>
                <a:pt x="117315" y="2759672"/>
              </a:lnTo>
              <a:lnTo>
                <a:pt x="117315" y="0"/>
              </a:lnTo>
              <a:lnTo>
                <a:pt x="234631"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680325" y="2091365"/>
        <a:ext cx="138481" cy="138481"/>
      </dsp:txXfrm>
    </dsp:sp>
    <dsp:sp modelId="{C02353A3-67A9-442D-A2BF-E1094F4BE560}">
      <dsp:nvSpPr>
        <dsp:cNvPr id="0" name=""/>
        <dsp:cNvSpPr/>
      </dsp:nvSpPr>
      <dsp:spPr>
        <a:xfrm>
          <a:off x="632249" y="258930"/>
          <a:ext cx="234631" cy="3281512"/>
        </a:xfrm>
        <a:custGeom>
          <a:avLst/>
          <a:gdLst/>
          <a:ahLst/>
          <a:cxnLst/>
          <a:rect l="0" t="0" r="0" b="0"/>
          <a:pathLst>
            <a:path>
              <a:moveTo>
                <a:pt x="0" y="3281512"/>
              </a:moveTo>
              <a:lnTo>
                <a:pt x="117315" y="3281512"/>
              </a:lnTo>
              <a:lnTo>
                <a:pt x="117315" y="0"/>
              </a:lnTo>
              <a:lnTo>
                <a:pt x="234631"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a:off x="667318" y="1817439"/>
        <a:ext cx="164494" cy="164494"/>
      </dsp:txXfrm>
    </dsp:sp>
    <dsp:sp modelId="{59ADFE1A-41BE-4D19-9F8B-A67EF095FDB1}">
      <dsp:nvSpPr>
        <dsp:cNvPr id="0" name=""/>
        <dsp:cNvSpPr/>
      </dsp:nvSpPr>
      <dsp:spPr>
        <a:xfrm rot="16200000">
          <a:off x="-487824" y="3361607"/>
          <a:ext cx="1882477" cy="35767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đơn hàng</a:t>
          </a:r>
        </a:p>
      </dsp:txBody>
      <dsp:txXfrm>
        <a:off x="-487824" y="3361607"/>
        <a:ext cx="1882477" cy="357670"/>
      </dsp:txXfrm>
    </dsp:sp>
    <dsp:sp modelId="{AA6B4528-6E28-44FA-AEFB-23DAEB8BC605}">
      <dsp:nvSpPr>
        <dsp:cNvPr id="0" name=""/>
        <dsp:cNvSpPr/>
      </dsp:nvSpPr>
      <dsp:spPr>
        <a:xfrm>
          <a:off x="866881" y="5343"/>
          <a:ext cx="2144876" cy="50717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sp:txBody>
      <dsp:txXfrm>
        <a:off x="866881" y="5343"/>
        <a:ext cx="2144876" cy="507173"/>
      </dsp:txXfrm>
    </dsp:sp>
    <dsp:sp modelId="{6A027104-CA89-4A42-8756-8266A82A0AE9}">
      <dsp:nvSpPr>
        <dsp:cNvPr id="0" name=""/>
        <dsp:cNvSpPr/>
      </dsp:nvSpPr>
      <dsp:spPr>
        <a:xfrm>
          <a:off x="866881" y="601934"/>
          <a:ext cx="2144876" cy="35767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đơn hàng</a:t>
          </a:r>
        </a:p>
      </dsp:txBody>
      <dsp:txXfrm>
        <a:off x="866881" y="601934"/>
        <a:ext cx="2144876" cy="357670"/>
      </dsp:txXfrm>
    </dsp:sp>
    <dsp:sp modelId="{17573CF6-E091-4B8F-883C-B99CA7DD583E}">
      <dsp:nvSpPr>
        <dsp:cNvPr id="0" name=""/>
        <dsp:cNvSpPr/>
      </dsp:nvSpPr>
      <dsp:spPr>
        <a:xfrm>
          <a:off x="866881" y="1049022"/>
          <a:ext cx="2144876" cy="35767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đơn hàng</a:t>
          </a:r>
        </a:p>
      </dsp:txBody>
      <dsp:txXfrm>
        <a:off x="866881" y="1049022"/>
        <a:ext cx="2144876" cy="357670"/>
      </dsp:txXfrm>
    </dsp:sp>
    <dsp:sp modelId="{E18A8D04-A777-497B-8F34-9C50359FD069}">
      <dsp:nvSpPr>
        <dsp:cNvPr id="0" name=""/>
        <dsp:cNvSpPr/>
      </dsp:nvSpPr>
      <dsp:spPr>
        <a:xfrm>
          <a:off x="866881" y="1496111"/>
          <a:ext cx="2144876" cy="35767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hóa đơn đơn hàng</a:t>
          </a:r>
        </a:p>
      </dsp:txBody>
      <dsp:txXfrm>
        <a:off x="866881" y="1496111"/>
        <a:ext cx="2144876" cy="357670"/>
      </dsp:txXfrm>
    </dsp:sp>
    <dsp:sp modelId="{F08FFFC7-8ED4-44F9-BE36-97978827DA0A}">
      <dsp:nvSpPr>
        <dsp:cNvPr id="0" name=""/>
        <dsp:cNvSpPr/>
      </dsp:nvSpPr>
      <dsp:spPr>
        <a:xfrm>
          <a:off x="866881" y="1943199"/>
          <a:ext cx="2181572" cy="44629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nhật thông tin hóa đơn</a:t>
          </a:r>
        </a:p>
      </dsp:txBody>
      <dsp:txXfrm>
        <a:off x="866881" y="1943199"/>
        <a:ext cx="2181572" cy="446294"/>
      </dsp:txXfrm>
    </dsp:sp>
    <dsp:sp modelId="{E9679EE0-0088-4942-B23A-BCBDDF2FBF54}">
      <dsp:nvSpPr>
        <dsp:cNvPr id="0" name=""/>
        <dsp:cNvSpPr/>
      </dsp:nvSpPr>
      <dsp:spPr>
        <a:xfrm>
          <a:off x="866881" y="2478911"/>
          <a:ext cx="2090711" cy="34708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In hóa đơn</a:t>
          </a:r>
        </a:p>
      </dsp:txBody>
      <dsp:txXfrm>
        <a:off x="866881" y="2478911"/>
        <a:ext cx="2090711" cy="347080"/>
      </dsp:txXfrm>
    </dsp:sp>
    <dsp:sp modelId="{F411107A-C0D6-462C-8B4B-491346B08606}">
      <dsp:nvSpPr>
        <dsp:cNvPr id="0" name=""/>
        <dsp:cNvSpPr/>
      </dsp:nvSpPr>
      <dsp:spPr>
        <a:xfrm>
          <a:off x="866881" y="2915409"/>
          <a:ext cx="2773150" cy="35767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biên nhận</a:t>
          </a:r>
        </a:p>
      </dsp:txBody>
      <dsp:txXfrm>
        <a:off x="866881" y="2915409"/>
        <a:ext cx="2773150" cy="357670"/>
      </dsp:txXfrm>
    </dsp:sp>
    <dsp:sp modelId="{2BBC22D0-8E2A-40F8-90E0-5C02E05F1CFB}">
      <dsp:nvSpPr>
        <dsp:cNvPr id="0" name=""/>
        <dsp:cNvSpPr/>
      </dsp:nvSpPr>
      <dsp:spPr>
        <a:xfrm>
          <a:off x="3874664" y="2158909"/>
          <a:ext cx="2144876" cy="52940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sp:txBody>
      <dsp:txXfrm>
        <a:off x="3874664" y="2158909"/>
        <a:ext cx="2144876" cy="529406"/>
      </dsp:txXfrm>
    </dsp:sp>
    <dsp:sp modelId="{4C63AE4D-B3D1-4046-9071-4CD2FDE16713}">
      <dsp:nvSpPr>
        <dsp:cNvPr id="0" name=""/>
        <dsp:cNvSpPr/>
      </dsp:nvSpPr>
      <dsp:spPr>
        <a:xfrm>
          <a:off x="3874664" y="2777732"/>
          <a:ext cx="2144876" cy="35767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biên nhận</a:t>
          </a:r>
        </a:p>
      </dsp:txBody>
      <dsp:txXfrm>
        <a:off x="3874664" y="2777732"/>
        <a:ext cx="2144876" cy="357670"/>
      </dsp:txXfrm>
    </dsp:sp>
    <dsp:sp modelId="{E250815C-C388-4164-9EB4-8D438C6708C1}">
      <dsp:nvSpPr>
        <dsp:cNvPr id="0" name=""/>
        <dsp:cNvSpPr/>
      </dsp:nvSpPr>
      <dsp:spPr>
        <a:xfrm>
          <a:off x="3874664" y="3224821"/>
          <a:ext cx="2144876" cy="35767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biên nhận</a:t>
          </a:r>
        </a:p>
      </dsp:txBody>
      <dsp:txXfrm>
        <a:off x="3874664" y="3224821"/>
        <a:ext cx="2144876" cy="357670"/>
      </dsp:txXfrm>
    </dsp:sp>
    <dsp:sp modelId="{F4F11EAD-BC04-484C-AE36-B35F57238A02}">
      <dsp:nvSpPr>
        <dsp:cNvPr id="0" name=""/>
        <dsp:cNvSpPr/>
      </dsp:nvSpPr>
      <dsp:spPr>
        <a:xfrm>
          <a:off x="3874664" y="3671909"/>
          <a:ext cx="2144876" cy="35767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thông tin biên nhận</a:t>
          </a:r>
        </a:p>
      </dsp:txBody>
      <dsp:txXfrm>
        <a:off x="3874664" y="3671909"/>
        <a:ext cx="2144876" cy="357670"/>
      </dsp:txXfrm>
    </dsp:sp>
    <dsp:sp modelId="{551AC803-22DF-4E8C-8D00-68ECF09A293A}">
      <dsp:nvSpPr>
        <dsp:cNvPr id="0" name=""/>
        <dsp:cNvSpPr/>
      </dsp:nvSpPr>
      <dsp:spPr>
        <a:xfrm>
          <a:off x="866881" y="4381038"/>
          <a:ext cx="2773150" cy="35767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sp:txBody>
      <dsp:txXfrm>
        <a:off x="866881" y="4381038"/>
        <a:ext cx="2773150" cy="357670"/>
      </dsp:txXfrm>
    </dsp:sp>
    <dsp:sp modelId="{81755D95-D922-4F29-A303-C8A7CE7E8ABF}">
      <dsp:nvSpPr>
        <dsp:cNvPr id="0" name=""/>
        <dsp:cNvSpPr/>
      </dsp:nvSpPr>
      <dsp:spPr>
        <a:xfrm>
          <a:off x="3874664" y="4118998"/>
          <a:ext cx="2144876" cy="35767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Phân công đơn hàng</a:t>
          </a:r>
        </a:p>
      </dsp:txBody>
      <dsp:txXfrm>
        <a:off x="3874664" y="4118998"/>
        <a:ext cx="2144876" cy="357670"/>
      </dsp:txXfrm>
    </dsp:sp>
    <dsp:sp modelId="{1E5B0938-6BC5-47B1-874D-CDFB32137A58}">
      <dsp:nvSpPr>
        <dsp:cNvPr id="0" name=""/>
        <dsp:cNvSpPr/>
      </dsp:nvSpPr>
      <dsp:spPr>
        <a:xfrm>
          <a:off x="3874664" y="4566086"/>
          <a:ext cx="2144876" cy="43466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Theo dõi xử lí đơn hàng máy giặt</a:t>
          </a:r>
        </a:p>
      </dsp:txBody>
      <dsp:txXfrm>
        <a:off x="3874664" y="4566086"/>
        <a:ext cx="2144876" cy="434662"/>
      </dsp:txXfrm>
    </dsp:sp>
    <dsp:sp modelId="{25D8F5CC-BE52-480F-94B9-3A8D9BA2D739}">
      <dsp:nvSpPr>
        <dsp:cNvPr id="0" name=""/>
        <dsp:cNvSpPr/>
      </dsp:nvSpPr>
      <dsp:spPr>
        <a:xfrm>
          <a:off x="866881" y="4828126"/>
          <a:ext cx="2773150" cy="35767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đơn hàng</a:t>
          </a:r>
        </a:p>
      </dsp:txBody>
      <dsp:txXfrm>
        <a:off x="866881" y="4828126"/>
        <a:ext cx="2773150" cy="357670"/>
      </dsp:txXfrm>
    </dsp:sp>
    <dsp:sp modelId="{8BAFD37D-742D-4652-92FF-8A0FFA23B2A8}">
      <dsp:nvSpPr>
        <dsp:cNvPr id="0" name=""/>
        <dsp:cNvSpPr/>
      </dsp:nvSpPr>
      <dsp:spPr>
        <a:xfrm>
          <a:off x="866881" y="5376605"/>
          <a:ext cx="2773150" cy="35767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đơn hàng</a:t>
          </a:r>
        </a:p>
      </dsp:txBody>
      <dsp:txXfrm>
        <a:off x="866881" y="5376605"/>
        <a:ext cx="2773150" cy="357670"/>
      </dsp:txXfrm>
    </dsp:sp>
    <dsp:sp modelId="{6AFCD169-EFCF-464D-ABB4-2C79634C7C4A}">
      <dsp:nvSpPr>
        <dsp:cNvPr id="0" name=""/>
        <dsp:cNvSpPr/>
      </dsp:nvSpPr>
      <dsp:spPr>
        <a:xfrm>
          <a:off x="3874664" y="5090167"/>
          <a:ext cx="2144876" cy="35767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QR Code</a:t>
          </a:r>
        </a:p>
      </dsp:txBody>
      <dsp:txXfrm>
        <a:off x="3874664" y="5090167"/>
        <a:ext cx="2144876" cy="357670"/>
      </dsp:txXfrm>
    </dsp:sp>
    <dsp:sp modelId="{9E092DA1-72A9-43D2-82C2-EBD6E86B4785}">
      <dsp:nvSpPr>
        <dsp:cNvPr id="0" name=""/>
        <dsp:cNvSpPr/>
      </dsp:nvSpPr>
      <dsp:spPr>
        <a:xfrm>
          <a:off x="3874664" y="5537255"/>
          <a:ext cx="2144876" cy="48345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sp:txBody>
      <dsp:txXfrm>
        <a:off x="3874664" y="5537255"/>
        <a:ext cx="2144876" cy="483459"/>
      </dsp:txXfrm>
    </dsp:sp>
    <dsp:sp modelId="{13A81EE6-1828-4DAD-B0BD-D49725F59F11}">
      <dsp:nvSpPr>
        <dsp:cNvPr id="0" name=""/>
        <dsp:cNvSpPr/>
      </dsp:nvSpPr>
      <dsp:spPr>
        <a:xfrm>
          <a:off x="866881" y="5823694"/>
          <a:ext cx="2773150" cy="35767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nhập hệ thống</a:t>
          </a:r>
        </a:p>
      </dsp:txBody>
      <dsp:txXfrm>
        <a:off x="866881" y="5823694"/>
        <a:ext cx="2773150" cy="357670"/>
      </dsp:txXfrm>
    </dsp:sp>
    <dsp:sp modelId="{BAB6F684-995A-46D7-93DB-D2A36D22FA84}">
      <dsp:nvSpPr>
        <dsp:cNvPr id="0" name=""/>
        <dsp:cNvSpPr/>
      </dsp:nvSpPr>
      <dsp:spPr>
        <a:xfrm>
          <a:off x="866881" y="6270782"/>
          <a:ext cx="2773150" cy="35767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xuất hệ thống</a:t>
          </a:r>
        </a:p>
      </dsp:txBody>
      <dsp:txXfrm>
        <a:off x="866881" y="6270782"/>
        <a:ext cx="2773150" cy="357670"/>
      </dsp:txXfrm>
    </dsp:sp>
    <dsp:sp modelId="{87C748B1-8870-485E-AB5F-0A16A9DE458F}">
      <dsp:nvSpPr>
        <dsp:cNvPr id="0" name=""/>
        <dsp:cNvSpPr/>
      </dsp:nvSpPr>
      <dsp:spPr>
        <a:xfrm>
          <a:off x="866881" y="6717870"/>
          <a:ext cx="2773150" cy="35767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kí tài khoản khách hàng</a:t>
          </a:r>
        </a:p>
      </dsp:txBody>
      <dsp:txXfrm>
        <a:off x="866881" y="6717870"/>
        <a:ext cx="2773150" cy="357670"/>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E0B127-829A-4021-8501-49B08F3C6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8574</TotalTime>
  <Pages>23</Pages>
  <Words>8473</Words>
  <Characters>48299</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Phương B1401081 – Trần Hoàng Huân B1401047</dc:creator>
  <cp:keywords/>
  <dc:description/>
  <cp:lastModifiedBy>phuong vu</cp:lastModifiedBy>
  <cp:revision>90</cp:revision>
  <dcterms:created xsi:type="dcterms:W3CDTF">2017-06-06T18:20:00Z</dcterms:created>
  <dcterms:modified xsi:type="dcterms:W3CDTF">2018-11-22T12:36:00Z</dcterms:modified>
</cp:coreProperties>
</file>