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7DF1BE56" w:rsidR="004863AF" w:rsidRPr="007C127C" w:rsidRDefault="00B243D7" w:rsidP="007C127C">
      <w:pPr>
        <w:pStyle w:val="Caption"/>
        <w:jc w:val="center"/>
        <w:rPr>
          <w:color w:val="auto"/>
          <w:sz w:val="26"/>
          <w:szCs w:val="26"/>
          <w:lang w:val="en-US"/>
        </w:rPr>
      </w:pPr>
      <w:bookmarkStart w:id="28" w:name="_Toc529744453"/>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7C127C">
        <w:rPr>
          <w:color w:val="auto"/>
          <w:sz w:val="26"/>
          <w:szCs w:val="26"/>
          <w:lang w:val="en-US"/>
        </w:rPr>
        <w:t xml:space="preserve"> </w:t>
      </w:r>
      <w:r w:rsidRPr="007C127C">
        <w:rPr>
          <w:color w:val="auto"/>
          <w:sz w:val="26"/>
          <w:szCs w:val="26"/>
        </w:rPr>
        <w:t>Giao diện Android 7.0 Nougat</w:t>
      </w:r>
      <w:bookmarkEnd w:id="28"/>
    </w:p>
    <w:p w14:paraId="7FFDBF81" w14:textId="129A0F6A" w:rsidR="00997C30" w:rsidRPr="00530384" w:rsidRDefault="00997C30" w:rsidP="007C127C">
      <w:pPr>
        <w:pStyle w:val="Heading2"/>
        <w:rPr>
          <w:vertAlign w:val="superscript"/>
        </w:rPr>
      </w:pPr>
      <w:bookmarkStart w:id="29" w:name="_Toc529231505"/>
      <w:bookmarkStart w:id="30" w:name="_Toc484566612"/>
      <w:bookmarkStart w:id="31" w:name="_Toc529744399"/>
      <w:bookmarkEnd w:id="29"/>
      <w:r w:rsidRPr="00B04AB8">
        <w:t xml:space="preserve">Tìm hiểu về </w:t>
      </w:r>
      <w:bookmarkEnd w:id="30"/>
      <w:r w:rsidR="001D00CB">
        <w:t>GraphQL</w:t>
      </w:r>
      <w:r w:rsidR="00653696">
        <w:t xml:space="preserve"> </w:t>
      </w:r>
      <w:r w:rsidR="00530384">
        <w:rPr>
          <w:vertAlign w:val="superscript"/>
        </w:rPr>
        <w:t>[2]</w:t>
      </w:r>
      <w:bookmarkEnd w:id="31"/>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4F1D564E" w:rsidR="007643F4" w:rsidRPr="007C127C" w:rsidRDefault="00B243D7" w:rsidP="007C127C">
      <w:pPr>
        <w:pStyle w:val="Caption"/>
        <w:jc w:val="center"/>
        <w:rPr>
          <w:color w:val="auto"/>
          <w:sz w:val="26"/>
          <w:szCs w:val="26"/>
        </w:rPr>
      </w:pPr>
      <w:bookmarkStart w:id="32" w:name="_Toc529744454"/>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7C127C">
        <w:rPr>
          <w:color w:val="auto"/>
          <w:sz w:val="26"/>
          <w:szCs w:val="26"/>
          <w:lang w:val="en-US"/>
        </w:rPr>
        <w:t xml:space="preserve"> Ví dụ về truy vấn dữ liệu</w:t>
      </w:r>
      <w:bookmarkEnd w:id="32"/>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406093F" w:rsidR="007643F4" w:rsidRPr="007C127C" w:rsidRDefault="00B243D7" w:rsidP="007C127C">
      <w:pPr>
        <w:pStyle w:val="Caption"/>
        <w:jc w:val="center"/>
        <w:rPr>
          <w:sz w:val="26"/>
          <w:szCs w:val="26"/>
        </w:rPr>
      </w:pPr>
      <w:bookmarkStart w:id="33" w:name="_Toc529744455"/>
      <w:r w:rsidRPr="007C127C">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2</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3</w:t>
      </w:r>
      <w:r w:rsidR="006C103E">
        <w:rPr>
          <w:sz w:val="26"/>
          <w:szCs w:val="26"/>
        </w:rPr>
        <w:fldChar w:fldCharType="end"/>
      </w:r>
      <w:r w:rsidRPr="007C127C">
        <w:rPr>
          <w:sz w:val="26"/>
          <w:szCs w:val="26"/>
          <w:lang w:val="en-US"/>
        </w:rPr>
        <w:t xml:space="preserve"> Ví dụ về gọi một mutation</w:t>
      </w:r>
      <w:bookmarkEnd w:id="33"/>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34" w:name="_Toc484566613"/>
      <w:bookmarkStart w:id="35" w:name="_Toc529744400"/>
      <w:r w:rsidRPr="00B04AB8">
        <w:rPr>
          <w:lang w:val="da-DK"/>
        </w:rPr>
        <w:t xml:space="preserve">Tìm hiểu về </w:t>
      </w:r>
      <w:bookmarkEnd w:id="34"/>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5"/>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36" w:name="_Toc529744401"/>
      <w:r>
        <w:t xml:space="preserve">Tìm hiểu về PostgreSQL </w:t>
      </w:r>
      <w:r>
        <w:rPr>
          <w:vertAlign w:val="superscript"/>
        </w:rPr>
        <w:t>[5]</w:t>
      </w:r>
      <w:bookmarkEnd w:id="36"/>
    </w:p>
    <w:p w14:paraId="701FFFC7" w14:textId="428C0DE8" w:rsidR="00653696" w:rsidRDefault="00653696" w:rsidP="00653696">
      <w:pPr>
        <w:spacing w:line="360" w:lineRule="auto"/>
        <w:ind w:firstLine="720"/>
        <w:rPr>
          <w:b/>
          <w:lang w:val="en-US"/>
        </w:rPr>
      </w:pPr>
      <w:bookmarkStart w:id="37"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38" w:name="_Toc529744402"/>
      <w:r>
        <w:t>Tìm hiểu về JSON Web Token</w:t>
      </w:r>
      <w:r w:rsidR="006F12F5">
        <w:t xml:space="preserve"> </w:t>
      </w:r>
      <w:r w:rsidR="006F12F5">
        <w:rPr>
          <w:vertAlign w:val="superscript"/>
        </w:rPr>
        <w:t>[6]</w:t>
      </w:r>
      <w:bookmarkEnd w:id="3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39" w:name="_Toc529744403"/>
      <w:r>
        <w:t xml:space="preserve">Tìm hiểu về ReactJS </w:t>
      </w:r>
      <w:r>
        <w:rPr>
          <w:vertAlign w:val="superscript"/>
        </w:rPr>
        <w:t>[7]</w:t>
      </w:r>
      <w:bookmarkEnd w:id="39"/>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0" w:name="_Toc529744404"/>
      <w:r>
        <w:t>Tìm hiểu về Apollo Client</w:t>
      </w:r>
      <w:r w:rsidR="007A626B">
        <w:t xml:space="preserve"> </w:t>
      </w:r>
      <w:r w:rsidR="007A626B">
        <w:rPr>
          <w:vertAlign w:val="superscript"/>
        </w:rPr>
        <w:t>[8]</w:t>
      </w:r>
      <w:bookmarkEnd w:id="40"/>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7"/>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41" w:name="_Toc529744405"/>
      <w:r>
        <w:t>NỘI DUNG NGHIÊN CỨU</w:t>
      </w:r>
      <w:bookmarkEnd w:id="41"/>
    </w:p>
    <w:p w14:paraId="2C7F4CB1" w14:textId="2C3169C9" w:rsidR="00FB646D" w:rsidRDefault="00C557CE" w:rsidP="00C557CE">
      <w:pPr>
        <w:pStyle w:val="Heading2"/>
        <w:rPr>
          <w:lang w:val="en-US"/>
        </w:rPr>
      </w:pPr>
      <w:bookmarkStart w:id="42" w:name="_Toc529744406"/>
      <w:r>
        <w:rPr>
          <w:lang w:val="en-US"/>
        </w:rPr>
        <w:t>Mô tả bài toán</w:t>
      </w:r>
      <w:bookmarkEnd w:id="42"/>
    </w:p>
    <w:p w14:paraId="31BFAC6A" w14:textId="7EB414B7" w:rsidR="00184C7F" w:rsidRDefault="00184C7F" w:rsidP="00184C7F">
      <w:pPr>
        <w:pStyle w:val="Heading3"/>
      </w:pPr>
      <w:bookmarkStart w:id="43" w:name="_Toc529744407"/>
      <w:r>
        <w:t>Bối cảnh hệ thống</w:t>
      </w:r>
      <w:bookmarkEnd w:id="43"/>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44" w:name="_Toc529744408"/>
      <w:r>
        <w:t>Các chức năng hệ thống</w:t>
      </w:r>
      <w:bookmarkEnd w:id="44"/>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7B45A488" w:rsidR="00DF3BEE" w:rsidRPr="00CE6BE8" w:rsidRDefault="0061684B" w:rsidP="007C127C">
            <w:pPr>
              <w:pStyle w:val="ListParagraph"/>
              <w:spacing w:line="360" w:lineRule="auto"/>
              <w:ind w:left="0"/>
              <w:rPr>
                <w:b/>
              </w:rPr>
            </w:pPr>
            <w:r>
              <w:rPr>
                <w:lang w:val="en-US"/>
              </w:rPr>
              <w:t>Tìm kiếm chi nhánh gần nhất, có đủ các dịch vụ theo yêu cầu</w:t>
            </w:r>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jc w:val="center"/>
        <w:rPr>
          <w:color w:val="auto"/>
          <w:sz w:val="26"/>
          <w:szCs w:val="26"/>
          <w:lang w:val="en-US"/>
        </w:rPr>
      </w:pPr>
      <w:r w:rsidRPr="007C127C">
        <w:rPr>
          <w:color w:val="auto"/>
          <w:sz w:val="26"/>
          <w:szCs w:val="26"/>
        </w:rPr>
        <w:t>Bảng</w:t>
      </w:r>
      <w:r w:rsidR="00152290">
        <w:rPr>
          <w:color w:val="auto"/>
          <w:sz w:val="26"/>
          <w:szCs w:val="26"/>
          <w:lang w:val="en-US"/>
        </w:rPr>
        <w:t xml:space="preserve"> 3</w:t>
      </w:r>
      <w:r w:rsidRPr="007C127C">
        <w:rPr>
          <w:color w:val="auto"/>
          <w:sz w:val="26"/>
          <w:szCs w:val="26"/>
          <w:lang w:val="en-US"/>
        </w:rPr>
        <w:t>.1 Các chức năng hệ thống</w:t>
      </w:r>
    </w:p>
    <w:p w14:paraId="31562104" w14:textId="50E0F3F2" w:rsidR="00EC1917" w:rsidRDefault="00EC1917" w:rsidP="006F2BC8">
      <w:pPr>
        <w:pStyle w:val="Heading3"/>
      </w:pPr>
      <w:bookmarkStart w:id="45" w:name="_Toc529744409"/>
      <w:r>
        <w:t>Đặc điểm người dùng</w:t>
      </w:r>
      <w:bookmarkEnd w:id="45"/>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46" w:name="_Toc529744410"/>
      <w:r>
        <w:t>Môi trường vận hành</w:t>
      </w:r>
      <w:bookmarkEnd w:id="46"/>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47" w:name="_Toc529744411"/>
      <w:r>
        <w:rPr>
          <w:lang w:val="en-US"/>
        </w:rPr>
        <w:lastRenderedPageBreak/>
        <w:t>Đặc tả yêu cầu</w:t>
      </w:r>
      <w:bookmarkEnd w:id="47"/>
    </w:p>
    <w:p w14:paraId="02888FC4" w14:textId="0F151FE4" w:rsidR="00EC1917" w:rsidRDefault="00EC1917" w:rsidP="00EC1917">
      <w:pPr>
        <w:pStyle w:val="Heading3"/>
      </w:pPr>
      <w:bookmarkStart w:id="48" w:name="_Toc529744412"/>
      <w:r>
        <w:t>Yêu cầu chức năng</w:t>
      </w:r>
      <w:bookmarkEnd w:id="48"/>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49" w:name="_Toc529744415"/>
      <w:r>
        <w:t>Quản lí phân công xử lí đơn hàng</w:t>
      </w:r>
      <w:bookmarkEnd w:id="49"/>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50" w:name="_Toc529744416"/>
      <w:r>
        <w:t>Tạo đơn hàng</w:t>
      </w:r>
      <w:bookmarkEnd w:id="50"/>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RDefault="009B0E96" w:rsidP="007C127C"/>
    <w:p w14:paraId="146CB00A" w14:textId="53E69208" w:rsidR="00730F28" w:rsidRDefault="00730F28" w:rsidP="00730F28">
      <w:pPr>
        <w:pStyle w:val="Heading4"/>
      </w:pPr>
      <w:bookmarkStart w:id="51" w:name="_Toc529744417"/>
      <w:r>
        <w:t>Tìm kiếm chi nhánh gần nhất, có đủ các dịch vụ theo yêu cầu</w:t>
      </w:r>
      <w:bookmarkEnd w:id="51"/>
    </w:p>
    <w:tbl>
      <w:tblPr>
        <w:tblStyle w:val="TableGrid"/>
        <w:tblW w:w="0" w:type="auto"/>
        <w:tblLook w:val="04A0" w:firstRow="1" w:lastRow="0" w:firstColumn="1" w:lastColumn="0" w:noHBand="0" w:noVBand="1"/>
      </w:tblPr>
      <w:tblGrid>
        <w:gridCol w:w="2354"/>
        <w:gridCol w:w="6423"/>
      </w:tblGrid>
      <w:tr w:rsidR="009B0E96" w14:paraId="70F9B51C" w14:textId="77777777" w:rsidTr="00225404">
        <w:tc>
          <w:tcPr>
            <w:tcW w:w="2425" w:type="dxa"/>
          </w:tcPr>
          <w:p w14:paraId="3B051247" w14:textId="77777777" w:rsidR="009B0E96" w:rsidRPr="00B808BD" w:rsidRDefault="009B0E96" w:rsidP="00225404">
            <w:pPr>
              <w:spacing w:line="276" w:lineRule="auto"/>
              <w:rPr>
                <w:b/>
              </w:rPr>
            </w:pPr>
            <w:r w:rsidRPr="00B808BD">
              <w:rPr>
                <w:b/>
              </w:rPr>
              <w:t>Mã yêu cầu</w:t>
            </w:r>
          </w:p>
        </w:tc>
        <w:tc>
          <w:tcPr>
            <w:tcW w:w="6686" w:type="dxa"/>
          </w:tcPr>
          <w:p w14:paraId="4C9AFD71" w14:textId="38099B5B" w:rsidR="009B0E96" w:rsidRPr="002947C2" w:rsidRDefault="009B0E96" w:rsidP="00225404">
            <w:pPr>
              <w:spacing w:line="276" w:lineRule="auto"/>
              <w:rPr>
                <w:lang w:val="en-US"/>
              </w:rPr>
            </w:pPr>
            <w:r>
              <w:rPr>
                <w:lang w:val="en-US"/>
              </w:rPr>
              <w:t>GU_05</w:t>
            </w:r>
          </w:p>
        </w:tc>
      </w:tr>
      <w:tr w:rsidR="009B0E96" w14:paraId="7AC82DA4" w14:textId="77777777" w:rsidTr="00225404">
        <w:tc>
          <w:tcPr>
            <w:tcW w:w="2425" w:type="dxa"/>
          </w:tcPr>
          <w:p w14:paraId="36A5E3F1" w14:textId="77777777" w:rsidR="009B0E96" w:rsidRPr="00B808BD" w:rsidRDefault="009B0E96" w:rsidP="00225404">
            <w:pPr>
              <w:spacing w:line="276" w:lineRule="auto"/>
              <w:rPr>
                <w:b/>
              </w:rPr>
            </w:pPr>
            <w:r w:rsidRPr="00B808BD">
              <w:rPr>
                <w:b/>
              </w:rPr>
              <w:lastRenderedPageBreak/>
              <w:t>Tên chức năng</w:t>
            </w:r>
          </w:p>
        </w:tc>
        <w:tc>
          <w:tcPr>
            <w:tcW w:w="6686" w:type="dxa"/>
          </w:tcPr>
          <w:p w14:paraId="15265644" w14:textId="7E1672E9" w:rsidR="009B0E96" w:rsidRPr="00A06DD8" w:rsidRDefault="009B0E96" w:rsidP="00225404">
            <w:pPr>
              <w:spacing w:line="276" w:lineRule="auto"/>
              <w:rPr>
                <w:lang w:val="en-US"/>
              </w:rPr>
            </w:pPr>
            <w:r>
              <w:t>Tìm kiếm chi nhánh gần nhất, có đủ các dịch vụ theo yêu cầu</w:t>
            </w:r>
          </w:p>
        </w:tc>
      </w:tr>
      <w:tr w:rsidR="009B0E96" w14:paraId="6352A577" w14:textId="77777777" w:rsidTr="00225404">
        <w:tc>
          <w:tcPr>
            <w:tcW w:w="2425" w:type="dxa"/>
          </w:tcPr>
          <w:p w14:paraId="6C8BDC98" w14:textId="77777777" w:rsidR="009B0E96" w:rsidRPr="00B808BD" w:rsidRDefault="009B0E96" w:rsidP="00225404">
            <w:pPr>
              <w:spacing w:line="276" w:lineRule="auto"/>
              <w:rPr>
                <w:b/>
              </w:rPr>
            </w:pPr>
            <w:r w:rsidRPr="00B808BD">
              <w:rPr>
                <w:b/>
              </w:rPr>
              <w:t>Đối tượng sử dụng</w:t>
            </w:r>
          </w:p>
        </w:tc>
        <w:tc>
          <w:tcPr>
            <w:tcW w:w="6686" w:type="dxa"/>
          </w:tcPr>
          <w:p w14:paraId="4C9AA256" w14:textId="77777777" w:rsidR="009B0E96" w:rsidRPr="002947C2" w:rsidRDefault="009B0E96" w:rsidP="00225404">
            <w:pPr>
              <w:spacing w:line="276" w:lineRule="auto"/>
              <w:rPr>
                <w:lang w:val="en-US"/>
              </w:rPr>
            </w:pPr>
            <w:r>
              <w:rPr>
                <w:lang w:val="en-US"/>
              </w:rPr>
              <w:t>Khách hàng</w:t>
            </w:r>
          </w:p>
        </w:tc>
      </w:tr>
      <w:tr w:rsidR="009B0E96" w14:paraId="485DBE04" w14:textId="77777777" w:rsidTr="00225404">
        <w:tc>
          <w:tcPr>
            <w:tcW w:w="2425" w:type="dxa"/>
          </w:tcPr>
          <w:p w14:paraId="74A2B978" w14:textId="77777777" w:rsidR="009B0E96" w:rsidRPr="00B808BD" w:rsidRDefault="009B0E96" w:rsidP="00225404">
            <w:pPr>
              <w:spacing w:line="276" w:lineRule="auto"/>
              <w:rPr>
                <w:b/>
              </w:rPr>
            </w:pPr>
            <w:r w:rsidRPr="00B808BD">
              <w:rPr>
                <w:b/>
              </w:rPr>
              <w:t>Tiền điều kiện</w:t>
            </w:r>
          </w:p>
        </w:tc>
        <w:tc>
          <w:tcPr>
            <w:tcW w:w="6686" w:type="dxa"/>
          </w:tcPr>
          <w:p w14:paraId="21B2185F" w14:textId="654C36F3"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211CD4">
              <w:rPr>
                <w:lang w:val="en-US"/>
              </w:rPr>
              <w:t xml:space="preserve"> Người dùng đang ở bước</w:t>
            </w:r>
            <w:r w:rsidR="00EC36EE">
              <w:rPr>
                <w:lang w:val="en-US"/>
              </w:rPr>
              <w:t xml:space="preserve"> nhập thông tin địa chỉ nơi lấy, trả đồ và chọn chi nhánh để đặt đơn hàng.</w:t>
            </w:r>
          </w:p>
        </w:tc>
      </w:tr>
      <w:tr w:rsidR="009B0E96" w14:paraId="066A4729" w14:textId="77777777" w:rsidTr="00225404">
        <w:tc>
          <w:tcPr>
            <w:tcW w:w="2425" w:type="dxa"/>
          </w:tcPr>
          <w:p w14:paraId="4F4F808F" w14:textId="77777777" w:rsidR="009B0E96" w:rsidRPr="00B808BD" w:rsidRDefault="009B0E96" w:rsidP="00225404">
            <w:pPr>
              <w:spacing w:line="276" w:lineRule="auto"/>
              <w:rPr>
                <w:b/>
              </w:rPr>
            </w:pPr>
            <w:r w:rsidRPr="00B808BD">
              <w:rPr>
                <w:b/>
              </w:rPr>
              <w:t>Cách xử lí</w:t>
            </w:r>
          </w:p>
        </w:tc>
        <w:tc>
          <w:tcPr>
            <w:tcW w:w="6686" w:type="dxa"/>
          </w:tcPr>
          <w:p w14:paraId="7BDB200E" w14:textId="77777777" w:rsidR="009B0E96" w:rsidRDefault="00EC36EE" w:rsidP="00225404">
            <w:pPr>
              <w:spacing w:line="276" w:lineRule="auto"/>
              <w:rPr>
                <w:lang w:val="en-US"/>
              </w:rPr>
            </w:pPr>
            <w:r>
              <w:rPr>
                <w:lang w:val="en-US"/>
              </w:rPr>
              <w:t xml:space="preserve">Bước 1: </w:t>
            </w:r>
            <w:r w:rsidR="00DF5931">
              <w:rPr>
                <w:lang w:val="en-US"/>
              </w:rPr>
              <w:t>Dựa trên vị trí người dùng ứng dụng sẽ trả về các chi nhánh gần người dùng nhất trong phạm vi mặc định trước.</w:t>
            </w:r>
          </w:p>
          <w:p w14:paraId="19B90582" w14:textId="77777777" w:rsidR="00DF5931" w:rsidRDefault="00DF5931" w:rsidP="00225404">
            <w:pPr>
              <w:spacing w:line="276" w:lineRule="auto"/>
              <w:rPr>
                <w:lang w:val="en-US"/>
              </w:rPr>
            </w:pPr>
            <w:r>
              <w:rPr>
                <w:lang w:val="en-US"/>
              </w:rPr>
              <w:t>Bước 2: Kiểm tra các chi nhánh có hỗ trợ đầy đủ các dịch vụ người dùng yêu cầu hay không? Nếu có sẽ hiển thị lên màn hình.</w:t>
            </w:r>
          </w:p>
          <w:p w14:paraId="3803D760" w14:textId="7CF5BB10" w:rsidR="00DF5931" w:rsidRPr="002947C2" w:rsidRDefault="00DF5931" w:rsidP="00225404">
            <w:pPr>
              <w:spacing w:line="276" w:lineRule="auto"/>
              <w:rPr>
                <w:lang w:val="en-US"/>
              </w:rPr>
            </w:pPr>
            <w:r>
              <w:rPr>
                <w:lang w:val="en-US"/>
              </w:rPr>
              <w:t>Bước 3: Sử dụng vị trí người dùng làm vị lấy và trả đồ cho khách hàng nếu người dùng không thay đổi.</w:t>
            </w:r>
          </w:p>
        </w:tc>
      </w:tr>
      <w:tr w:rsidR="009B0E96" w14:paraId="11BBAD5E" w14:textId="77777777" w:rsidTr="00225404">
        <w:tc>
          <w:tcPr>
            <w:tcW w:w="2425" w:type="dxa"/>
          </w:tcPr>
          <w:p w14:paraId="363895BC" w14:textId="77777777" w:rsidR="009B0E96" w:rsidRPr="00B808BD" w:rsidRDefault="009B0E96" w:rsidP="00225404">
            <w:pPr>
              <w:spacing w:line="276" w:lineRule="auto"/>
              <w:rPr>
                <w:b/>
              </w:rPr>
            </w:pPr>
            <w:r w:rsidRPr="00B808BD">
              <w:rPr>
                <w:b/>
              </w:rPr>
              <w:t>Kết quả</w:t>
            </w:r>
          </w:p>
        </w:tc>
        <w:tc>
          <w:tcPr>
            <w:tcW w:w="6686" w:type="dxa"/>
          </w:tcPr>
          <w:p w14:paraId="33D51CB9" w14:textId="640048A2" w:rsidR="009B0E96" w:rsidRPr="002947C2" w:rsidRDefault="00DF5931" w:rsidP="00225404">
            <w:pPr>
              <w:spacing w:line="276" w:lineRule="auto"/>
              <w:rPr>
                <w:lang w:val="en-US"/>
              </w:rPr>
            </w:pPr>
            <w:r>
              <w:rPr>
                <w:lang w:val="en-US"/>
              </w:rPr>
              <w:t>Hiển thị tất cả các chi nhánh trong phạm vi cho trước mà có hỗ trợ đầy đủ các dịch vụ người dùng đã chọn lên màn hình.</w:t>
            </w:r>
          </w:p>
        </w:tc>
      </w:tr>
      <w:tr w:rsidR="009B0E96" w14:paraId="58A366FB" w14:textId="77777777" w:rsidTr="00225404">
        <w:tc>
          <w:tcPr>
            <w:tcW w:w="2425" w:type="dxa"/>
          </w:tcPr>
          <w:p w14:paraId="67F69F8D" w14:textId="77777777" w:rsidR="009B0E96" w:rsidRPr="00B808BD" w:rsidRDefault="009B0E96" w:rsidP="00225404">
            <w:pPr>
              <w:spacing w:line="276" w:lineRule="auto"/>
              <w:rPr>
                <w:b/>
              </w:rPr>
            </w:pPr>
            <w:r w:rsidRPr="00B808BD">
              <w:rPr>
                <w:b/>
              </w:rPr>
              <w:t>Ghi chú</w:t>
            </w:r>
          </w:p>
        </w:tc>
        <w:tc>
          <w:tcPr>
            <w:tcW w:w="6686" w:type="dxa"/>
          </w:tcPr>
          <w:p w14:paraId="6C6E4CFE" w14:textId="77777777" w:rsidR="009B0E96" w:rsidRDefault="00EC36EE" w:rsidP="00225404">
            <w:pPr>
              <w:keepNext/>
              <w:spacing w:line="276" w:lineRule="auto"/>
              <w:rPr>
                <w:lang w:val="en-US"/>
              </w:rPr>
            </w:pPr>
            <w:r>
              <w:rPr>
                <w:lang w:val="en-US"/>
              </w:rPr>
              <w:t>Yêu cầu người dùng phải bật GPS và cho phép truy cập vị trí người dùng.</w:t>
            </w:r>
          </w:p>
          <w:p w14:paraId="7B53CB19" w14:textId="068DBBE9" w:rsidR="00DF5931" w:rsidRPr="007C127C" w:rsidRDefault="00DF5931" w:rsidP="00225404">
            <w:pPr>
              <w:keepNext/>
              <w:spacing w:line="276" w:lineRule="auto"/>
              <w:rPr>
                <w:lang w:val="en-US"/>
              </w:rPr>
            </w:pPr>
            <w:r>
              <w:rPr>
                <w:lang w:val="en-US"/>
              </w:rPr>
              <w:t>Khi có vị trí người dùng, hiển thị vị trí người dùng ở trung tâm màn hình.</w:t>
            </w:r>
          </w:p>
        </w:tc>
      </w:tr>
    </w:tbl>
    <w:p w14:paraId="08653020" w14:textId="4F7D2BB9" w:rsidR="00730F28" w:rsidRDefault="00730F28" w:rsidP="00730F28">
      <w:pPr>
        <w:pStyle w:val="Heading4"/>
      </w:pPr>
      <w:bookmarkStart w:id="52" w:name="_Toc529744418"/>
      <w:r>
        <w:t>Tìm kiếm và lọc quần áo theo loại có sẵn</w:t>
      </w:r>
      <w:bookmarkEnd w:id="5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53" w:name="_Toc529744419"/>
      <w:r>
        <w:lastRenderedPageBreak/>
        <w:t>Tìm kiếm đơn hàng</w:t>
      </w:r>
      <w:bookmarkEnd w:id="5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54" w:name="_Toc529744420"/>
      <w:r>
        <w:t>Đăng nhập</w:t>
      </w:r>
      <w:r>
        <w:rPr>
          <w:lang w:val="en-US"/>
        </w:rPr>
        <w:t xml:space="preserve"> hệ thống</w:t>
      </w:r>
      <w:bookmarkEnd w:id="5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lastRenderedPageBreak/>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55" w:name="_Toc529744421"/>
      <w:r>
        <w:rPr>
          <w:lang w:val="en-US"/>
        </w:rPr>
        <w:t>Đ</w:t>
      </w:r>
      <w:r>
        <w:t>ăng xuất hệ thống</w:t>
      </w:r>
      <w:bookmarkEnd w:id="5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56" w:name="_Toc529744422"/>
      <w:r w:rsidR="00F5523F">
        <w:rPr>
          <w:lang w:val="en-US"/>
        </w:rPr>
        <w:t>Đăng kí tài khoản khách hàng</w:t>
      </w:r>
      <w:bookmarkEnd w:id="5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 xml:space="preserve">nhập kiểm tra email đã tồn tại trong hệ thống chưa? Nếu đã tồn </w:t>
            </w:r>
            <w:r w:rsidR="00155CEA">
              <w:rPr>
                <w:lang w:val="en-US"/>
              </w:rPr>
              <w:lastRenderedPageBreak/>
              <w:t>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57" w:name="_Toc529231143"/>
      <w:bookmarkStart w:id="58" w:name="_Toc529231530"/>
      <w:bookmarkStart w:id="59" w:name="_Toc529744423"/>
      <w:bookmarkEnd w:id="57"/>
      <w:bookmarkEnd w:id="58"/>
      <w:r>
        <w:lastRenderedPageBreak/>
        <w:t>Yêu cầu phi chức năng</w:t>
      </w:r>
      <w:bookmarkEnd w:id="59"/>
    </w:p>
    <w:p w14:paraId="55534234" w14:textId="7CE15827" w:rsidR="00EC1917" w:rsidRDefault="00EC1917" w:rsidP="00EC1917">
      <w:pPr>
        <w:pStyle w:val="Heading3"/>
      </w:pPr>
      <w:bookmarkStart w:id="60" w:name="_Toc529744424"/>
      <w:r>
        <w:t>Yêu cầu thực thi</w:t>
      </w:r>
      <w:bookmarkEnd w:id="6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61" w:name="_Toc529744425"/>
      <w:r>
        <w:t>Yêu cầu chất lượng phần mềm</w:t>
      </w:r>
      <w:bookmarkEnd w:id="6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3603C853" w:rsidR="002F05BD" w:rsidRDefault="002F05BD" w:rsidP="002F05BD">
      <w:pPr>
        <w:pStyle w:val="Heading4"/>
        <w:spacing w:line="360" w:lineRule="auto"/>
      </w:pPr>
      <w:bookmarkStart w:id="62" w:name="_Toc529744426"/>
      <w:r>
        <w:t>Các quy tắc nghiệp vụ</w:t>
      </w:r>
      <w:bookmarkEnd w:id="62"/>
    </w:p>
    <w:p w14:paraId="0745E206" w14:textId="77777777" w:rsidR="002F05BD" w:rsidRDefault="002F05BD" w:rsidP="007C127C">
      <w:pPr>
        <w:ind w:firstLine="720"/>
      </w:pPr>
      <w:r>
        <w:t>Trong quá trình phát triển ứng dụng, không sử dụng các phần mềm lậu để phân tích, đặc tả, thiết kế, cài đặt, kiểm thử và triển khai.</w:t>
      </w:r>
    </w:p>
    <w:p w14:paraId="52F5A647" w14:textId="1A352A9D" w:rsidR="002F05BD" w:rsidRPr="007C127C" w:rsidRDefault="002F05BD" w:rsidP="007C127C">
      <w:pPr>
        <w:ind w:firstLine="720"/>
      </w:pPr>
      <w:r>
        <w:t>Ứng dụng không chứa các thông tin sai lệch, không vi phạm các quy định của pháp luật.</w:t>
      </w:r>
    </w:p>
    <w:p w14:paraId="568271F3" w14:textId="4CA50C8D" w:rsidR="00F05D3D" w:rsidRPr="00A14218" w:rsidRDefault="00C557CE">
      <w:pPr>
        <w:pStyle w:val="Heading2"/>
        <w:rPr>
          <w:lang w:val="en-US"/>
        </w:rPr>
      </w:pPr>
      <w:bookmarkStart w:id="63" w:name="_Toc529744427"/>
      <w:r>
        <w:rPr>
          <w:lang w:val="en-US"/>
        </w:rPr>
        <w:t>Thiết kế và cài đặt</w:t>
      </w:r>
      <w:bookmarkEnd w:id="63"/>
    </w:p>
    <w:p w14:paraId="11721B01" w14:textId="4C802CAA" w:rsidR="00EC1917" w:rsidRDefault="00EC1917" w:rsidP="00EC1917">
      <w:pPr>
        <w:pStyle w:val="Heading3"/>
      </w:pPr>
      <w:bookmarkStart w:id="64" w:name="_Toc529744428"/>
      <w:r>
        <w:t>Kiến tr</w:t>
      </w:r>
      <w:r w:rsidR="006327EB">
        <w:t>ú</w:t>
      </w:r>
      <w:r>
        <w:t>c hệ thống</w:t>
      </w:r>
      <w:bookmarkEnd w:id="64"/>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E53081A" w:rsidR="00A14218" w:rsidRDefault="00E23E74" w:rsidP="00E23E74">
      <w:pPr>
        <w:pStyle w:val="Caption"/>
        <w:jc w:val="center"/>
        <w:rPr>
          <w:color w:val="auto"/>
          <w:sz w:val="26"/>
          <w:szCs w:val="26"/>
          <w:lang w:val="en-US"/>
        </w:rPr>
      </w:pPr>
      <w:bookmarkStart w:id="65" w:name="_Toc529744456"/>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E4365A">
        <w:rPr>
          <w:color w:val="auto"/>
          <w:sz w:val="26"/>
          <w:szCs w:val="26"/>
          <w:lang w:val="en-US"/>
        </w:rPr>
        <w:t>: Mô hình kiến trúc hệ thống</w:t>
      </w:r>
      <w:bookmarkEnd w:id="65"/>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50CE7DF" w:rsidR="009A04B7" w:rsidRPr="00277F44" w:rsidRDefault="009A04B7" w:rsidP="00277F44">
                            <w:pPr>
                              <w:pStyle w:val="Caption"/>
                              <w:jc w:val="center"/>
                              <w:rPr>
                                <w:noProof/>
                                <w:color w:val="auto"/>
                                <w:sz w:val="26"/>
                                <w:szCs w:val="26"/>
                              </w:rPr>
                            </w:pPr>
                            <w:r w:rsidRPr="00277F4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50CE7DF" w:rsidR="009A04B7" w:rsidRPr="00277F44" w:rsidRDefault="009A04B7" w:rsidP="00277F44">
                      <w:pPr>
                        <w:pStyle w:val="Caption"/>
                        <w:jc w:val="center"/>
                        <w:rPr>
                          <w:noProof/>
                          <w:color w:val="auto"/>
                          <w:sz w:val="26"/>
                          <w:szCs w:val="26"/>
                        </w:rPr>
                      </w:pPr>
                      <w:r w:rsidRPr="00277F4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430B586E">
            <wp:simplePos x="0" y="0"/>
            <wp:positionH relativeFrom="margin">
              <wp:align>center</wp:align>
            </wp:positionH>
            <wp:positionV relativeFrom="paragraph">
              <wp:posOffset>908050</wp:posOffset>
            </wp:positionV>
            <wp:extent cx="6294120" cy="7080885"/>
            <wp:effectExtent l="0" t="0" r="0" b="438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66" w:name="_Toc529744429"/>
      <w:r>
        <w:lastRenderedPageBreak/>
        <w:t>Sơ đồ USE CASE</w:t>
      </w:r>
      <w:bookmarkEnd w:id="66"/>
    </w:p>
    <w:p w14:paraId="09ACBA31" w14:textId="77777777" w:rsidR="00176856" w:rsidRDefault="005E7E83" w:rsidP="00E4365A">
      <w:pPr>
        <w:keepNext/>
      </w:pPr>
      <w:r w:rsidRPr="005E7E83">
        <w:rPr>
          <w:noProof/>
          <w:lang w:val="en-US"/>
        </w:rPr>
        <w:drawing>
          <wp:inline distT="0" distB="0" distL="0" distR="0" wp14:anchorId="738E28B4" wp14:editId="22BC86CC">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p>
    <w:p w14:paraId="2E305A58" w14:textId="4E2A376D" w:rsidR="00BD1DD9" w:rsidRPr="006A2C8A" w:rsidRDefault="00176856" w:rsidP="00E4365A">
      <w:pPr>
        <w:pStyle w:val="Caption"/>
        <w:jc w:val="center"/>
      </w:pPr>
      <w:bookmarkStart w:id="67" w:name="_Toc529744457"/>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Pr="00E4365A">
        <w:rPr>
          <w:color w:val="auto"/>
          <w:sz w:val="26"/>
          <w:szCs w:val="26"/>
          <w:lang w:val="en-US"/>
        </w:rPr>
        <w:t xml:space="preserve"> Sơ đồ USE CASE</w:t>
      </w:r>
      <w:bookmarkEnd w:id="67"/>
    </w:p>
    <w:p w14:paraId="3E178335" w14:textId="2E6FD88F" w:rsidR="004A77C2" w:rsidRDefault="004A77C2" w:rsidP="004A77C2">
      <w:pPr>
        <w:pStyle w:val="Heading3"/>
      </w:pPr>
      <w:bookmarkStart w:id="68" w:name="_Toc529744430"/>
      <w:r>
        <w:t>Sơ đồ phân rã USE CASE</w:t>
      </w:r>
      <w:bookmarkEnd w:id="68"/>
    </w:p>
    <w:p w14:paraId="6F5A1A58" w14:textId="15655F98" w:rsidR="00C84B71" w:rsidRDefault="00C84B71" w:rsidP="00C84B71">
      <w:pPr>
        <w:pStyle w:val="Heading3"/>
      </w:pPr>
      <w:bookmarkStart w:id="69" w:name="_Toc529744431"/>
      <w:r>
        <w:t xml:space="preserve">Sơ đồ </w:t>
      </w:r>
      <w:r w:rsidR="001A6E15">
        <w:t>C</w:t>
      </w:r>
      <w:r>
        <w:t>DM</w:t>
      </w:r>
      <w:bookmarkEnd w:id="69"/>
    </w:p>
    <w:p w14:paraId="27AB324E" w14:textId="07457F3A" w:rsidR="001A6E15" w:rsidRDefault="001A6E15">
      <w:pPr>
        <w:pStyle w:val="Heading3"/>
      </w:pPr>
      <w:bookmarkStart w:id="70" w:name="_Toc529744432"/>
      <w:r>
        <w:t>Sơ đồ LDM</w:t>
      </w:r>
      <w:bookmarkEnd w:id="70"/>
    </w:p>
    <w:p w14:paraId="244D096B" w14:textId="13C92BA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r>
        <w:rPr>
          <w:noProof/>
          <w:lang w:val="en-US"/>
        </w:rPr>
        <w:t>5</w:t>
      </w:r>
      <w:r>
        <w:rPr>
          <w:noProof/>
          <w:lang w:val="en-US"/>
        </w:rPr>
        <w:t>4</w:t>
      </w:r>
      <w:r>
        <w:rPr>
          <w:lang w:val="en-US"/>
        </w:rPr>
        <w:fldChar w:fldCharType="end"/>
      </w:r>
    </w:p>
    <w:p w14:paraId="4FBF77B2" w14:textId="5F6676A4" w:rsidR="00CB1F1C" w:rsidRPr="00972D96" w:rsidRDefault="00EC1917" w:rsidP="00972D96">
      <w:pPr>
        <w:pStyle w:val="Heading3"/>
      </w:pPr>
      <w:bookmarkStart w:id="71" w:name="_Toc529744434"/>
      <w:r>
        <w:lastRenderedPageBreak/>
        <w:t>Thiết kế dữ liệu</w:t>
      </w:r>
      <w:bookmarkEnd w:id="71"/>
    </w:p>
    <w:p w14:paraId="38692DB1" w14:textId="5CD52E27" w:rsidR="00EC1917" w:rsidRDefault="00BA6D3B" w:rsidP="007C127C">
      <w:pPr>
        <w:pStyle w:val="Heading3"/>
      </w:pPr>
      <w:bookmarkStart w:id="72" w:name="_Toc529231542"/>
      <w:bookmarkStart w:id="73" w:name="_Toc529744435"/>
      <w:bookmarkEnd w:id="72"/>
      <w:r>
        <w:t>Thiết kế theo chức năng</w:t>
      </w:r>
      <w:bookmarkEnd w:id="73"/>
    </w:p>
    <w:p w14:paraId="28D86442" w14:textId="450DF31A" w:rsidR="005368A7" w:rsidRDefault="00D43E01" w:rsidP="005368A7">
      <w:pPr>
        <w:pStyle w:val="Heading4"/>
        <w:rPr>
          <w:ins w:id="74" w:author="phuong vu" w:date="2018-11-15T17:26:00Z"/>
          <w:lang w:val="en-US"/>
        </w:rPr>
      </w:pPr>
      <w:r>
        <w:rPr>
          <w:lang w:val="en-US"/>
        </w:rPr>
        <w:t>Quản lí đơn hàng</w:t>
      </w:r>
    </w:p>
    <w:p w14:paraId="4333F55A" w14:textId="5E049272" w:rsidR="00AA3488" w:rsidRDefault="00AA3488" w:rsidP="00AA3488">
      <w:pPr>
        <w:pStyle w:val="Heading5"/>
        <w:rPr>
          <w:ins w:id="75" w:author="phuong vu" w:date="2018-11-15T17:27:00Z"/>
          <w:lang w:val="en-US"/>
        </w:rPr>
      </w:pPr>
      <w:ins w:id="76" w:author="phuong vu" w:date="2018-11-15T17:27:00Z">
        <w:r>
          <w:rPr>
            <w:lang w:val="en-US"/>
          </w:rPr>
          <w:t>Xem danh sách đơn hàng theo trạng thái</w:t>
        </w:r>
      </w:ins>
    </w:p>
    <w:p w14:paraId="54C59FE7" w14:textId="25FD9924" w:rsidR="00AA3488" w:rsidRDefault="00AA3488" w:rsidP="00AA3488">
      <w:pPr>
        <w:pStyle w:val="Heading6"/>
        <w:rPr>
          <w:ins w:id="77" w:author="phuong vu" w:date="2018-11-15T17:27:00Z"/>
          <w:lang w:val="en-US"/>
        </w:rPr>
      </w:pPr>
      <w:ins w:id="78" w:author="phuong vu" w:date="2018-11-15T17:27:00Z">
        <w:r>
          <w:rPr>
            <w:lang w:val="en-US"/>
          </w:rPr>
          <w:t>Mục đích</w:t>
        </w:r>
      </w:ins>
    </w:p>
    <w:p w14:paraId="0CE8C203" w14:textId="19AA1966" w:rsidR="00AA3488" w:rsidRDefault="00AA3488" w:rsidP="00AA3488">
      <w:pPr>
        <w:pStyle w:val="Heading6"/>
        <w:rPr>
          <w:ins w:id="79" w:author="phuong vu" w:date="2018-11-15T17:27:00Z"/>
          <w:lang w:val="en-US"/>
        </w:rPr>
      </w:pPr>
      <w:ins w:id="80" w:author="phuong vu" w:date="2018-11-15T17:27:00Z">
        <w:r>
          <w:rPr>
            <w:lang w:val="en-US"/>
          </w:rPr>
          <w:t>Giao diện</w:t>
        </w:r>
      </w:ins>
    </w:p>
    <w:p w14:paraId="2D9D0DDC" w14:textId="1F13C1C6" w:rsidR="00AA3488" w:rsidRDefault="00AA3488" w:rsidP="00AA3488">
      <w:pPr>
        <w:pStyle w:val="Heading6"/>
        <w:rPr>
          <w:ins w:id="81" w:author="phuong vu" w:date="2018-11-15T17:27:00Z"/>
          <w:lang w:val="en-US"/>
        </w:rPr>
      </w:pPr>
      <w:ins w:id="82" w:author="phuong vu" w:date="2018-11-15T17:27:00Z">
        <w:r>
          <w:rPr>
            <w:lang w:val="en-US"/>
          </w:rPr>
          <w:t>Các thành phần giao diện</w:t>
        </w:r>
      </w:ins>
    </w:p>
    <w:p w14:paraId="53FD8C24" w14:textId="4F7042A7" w:rsidR="00AA3488" w:rsidRPr="00AA3488" w:rsidRDefault="00AA3488" w:rsidP="00AA3488">
      <w:pPr>
        <w:pStyle w:val="Heading6"/>
        <w:rPr>
          <w:lang w:val="en-US"/>
          <w:rPrChange w:id="83" w:author="phuong vu" w:date="2018-11-15T17:27:00Z">
            <w:rPr>
              <w:lang w:val="en-US"/>
            </w:rPr>
          </w:rPrChange>
        </w:rPr>
        <w:pPrChange w:id="84" w:author="phuong vu" w:date="2018-11-15T17:27:00Z">
          <w:pPr>
            <w:pStyle w:val="Heading4"/>
          </w:pPr>
        </w:pPrChange>
      </w:pPr>
      <w:ins w:id="85" w:author="phuong vu" w:date="2018-11-15T17:27:00Z">
        <w:r>
          <w:rPr>
            <w:lang w:val="en-US"/>
          </w:rPr>
          <w:t>Cách xử lí</w:t>
        </w:r>
      </w:ins>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w:t>
      </w:r>
      <w:r>
        <w:rPr>
          <w:lang w:val="en-US"/>
        </w:rPr>
        <w:t>â</w:t>
      </w:r>
      <w:r>
        <w:rPr>
          <w:lang w:val="en-US"/>
        </w:rPr>
        <w:t>n viên kiểm tra các thông tin đơn hàng trước khi xác nhận và xử lí các</w:t>
      </w:r>
      <w:r>
        <w:rPr>
          <w:lang w:val="en-US"/>
        </w:rPr>
        <w:t xml:space="preserve">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lastRenderedPageBreak/>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281A8827" w:rsidR="005D7559" w:rsidRPr="009B63D4" w:rsidRDefault="00977C5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4</w:t>
      </w:r>
      <w:r w:rsidR="006C103E">
        <w:rPr>
          <w:color w:val="auto"/>
          <w:sz w:val="26"/>
          <w:szCs w:val="26"/>
        </w:rPr>
        <w:fldChar w:fldCharType="end"/>
      </w:r>
      <w:r w:rsidRPr="009B63D4">
        <w:rPr>
          <w:color w:val="auto"/>
          <w:sz w:val="26"/>
          <w:szCs w:val="26"/>
          <w:lang w:val="en-US"/>
        </w:rPr>
        <w:t xml:space="preserve"> Giao diện xem chi tiết đơn hàng</w:t>
      </w:r>
    </w:p>
    <w:p w14:paraId="55A781EC" w14:textId="3B10A111"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0CD14863" w14:textId="54813EA9" w:rsidR="00977C58" w:rsidRDefault="00DC4C5A" w:rsidP="009A04B7">
            <w:pPr>
              <w:spacing w:line="360" w:lineRule="auto"/>
              <w:rPr>
                <w:lang w:val="en-US"/>
              </w:rPr>
            </w:pPr>
            <w:r>
              <w:rPr>
                <w:lang w:val="en-US"/>
              </w:rPr>
              <w:t>Xem chi tiết biên nhận</w:t>
            </w:r>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w:t>
            </w:r>
            <w:r>
              <w:rPr>
                <w:lang w:val="en-US"/>
              </w:rPr>
              <w:t>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lastRenderedPageBreak/>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45167118" w14:textId="4DC2A79F" w:rsidR="00977C58" w:rsidRDefault="00977C58" w:rsidP="009A04B7">
            <w:pPr>
              <w:spacing w:line="360" w:lineRule="auto"/>
              <w:rPr>
                <w:lang w:val="en-US"/>
              </w:rPr>
            </w:pPr>
            <w:r>
              <w:rPr>
                <w:lang w:val="en-US"/>
              </w:rPr>
              <w:t>Hiển thị chi tiết đơn hàng</w:t>
            </w:r>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w:t>
            </w:r>
            <w:r>
              <w:rPr>
                <w:lang w:val="en-US"/>
              </w:rPr>
              <w:t>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 xml:space="preserve">Chức năng hỗ trợ người dùng nhân viên thay đổi </w:t>
      </w:r>
      <w:r>
        <w:rPr>
          <w:lang w:val="en-US"/>
        </w:rPr>
        <w:t xml:space="preserve">trạng thái đơn hàng ứng với từng bước thực hiện xử lí đơn hàng trong thực tế. </w:t>
      </w:r>
      <w:r>
        <w:rPr>
          <w:lang w:val="en-US"/>
        </w:rPr>
        <w:t>Người dùng muốn thực hiện các chức năng này</w:t>
      </w:r>
      <w:r>
        <w:rPr>
          <w:lang w:val="en-US"/>
        </w:rPr>
        <w:t xml:space="preserve">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4A2947F" w:rsidR="008977B2" w:rsidRDefault="008977B2" w:rsidP="008977B2">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5</w:t>
      </w:r>
      <w:r w:rsidR="006C103E">
        <w:rPr>
          <w:color w:val="auto"/>
          <w:sz w:val="26"/>
          <w:szCs w:val="26"/>
        </w:rPr>
        <w:fldChar w:fldCharType="end"/>
      </w:r>
      <w:r w:rsidRPr="009B63D4">
        <w:rPr>
          <w:color w:val="auto"/>
          <w:sz w:val="26"/>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04F336CA" w:rsidR="00264BCF" w:rsidRPr="009B63D4" w:rsidRDefault="00264BCF"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6</w:t>
      </w:r>
      <w:r w:rsidR="006C103E">
        <w:rPr>
          <w:color w:val="auto"/>
          <w:sz w:val="26"/>
          <w:szCs w:val="26"/>
        </w:rPr>
        <w:fldChar w:fldCharType="end"/>
      </w:r>
      <w:r w:rsidR="006C103E">
        <w:rPr>
          <w:color w:val="auto"/>
          <w:sz w:val="26"/>
          <w:szCs w:val="26"/>
          <w:lang w:val="en-US"/>
        </w:rPr>
        <w:t xml:space="preserve"> </w:t>
      </w:r>
      <w:r w:rsidRPr="009B63D4">
        <w:rPr>
          <w:color w:val="auto"/>
          <w:sz w:val="26"/>
          <w:szCs w:val="26"/>
        </w:rPr>
        <w:t>Giao diện các chức năng với trạng thái "đang chờ</w:t>
      </w:r>
      <w:r w:rsidRPr="009B63D4">
        <w:rPr>
          <w:color w:val="auto"/>
          <w:sz w:val="26"/>
          <w:szCs w:val="26"/>
          <w:lang w:val="en-US"/>
        </w:rPr>
        <w:t xml:space="preserve"> xử lí</w:t>
      </w:r>
      <w:r w:rsidRPr="009B63D4">
        <w:rPr>
          <w:color w:val="auto"/>
          <w:sz w:val="26"/>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125D05" w:rsidR="008977B2" w:rsidRPr="009B63D4" w:rsidRDefault="006C103E" w:rsidP="009B63D4">
      <w:pPr>
        <w:pStyle w:val="Caption"/>
        <w:jc w:val="center"/>
        <w:rPr>
          <w:color w:val="auto"/>
          <w:sz w:val="26"/>
          <w:szCs w:val="26"/>
          <w:lang w:val="en-US"/>
        </w:rPr>
      </w:pPr>
      <w:r w:rsidRPr="009B63D4">
        <w:rPr>
          <w:color w:val="auto"/>
          <w:sz w:val="26"/>
          <w:szCs w:val="26"/>
        </w:rPr>
        <w:t xml:space="preserve">Hình </w:t>
      </w:r>
      <w:r w:rsidRPr="009B63D4">
        <w:rPr>
          <w:color w:val="auto"/>
          <w:sz w:val="26"/>
          <w:szCs w:val="26"/>
        </w:rPr>
        <w:fldChar w:fldCharType="begin"/>
      </w:r>
      <w:r w:rsidRPr="009B63D4">
        <w:rPr>
          <w:color w:val="auto"/>
          <w:sz w:val="26"/>
          <w:szCs w:val="26"/>
        </w:rPr>
        <w:instrText xml:space="preserve"> STYLEREF 1 \s </w:instrText>
      </w:r>
      <w:r w:rsidRPr="009B63D4">
        <w:rPr>
          <w:color w:val="auto"/>
          <w:sz w:val="26"/>
          <w:szCs w:val="26"/>
        </w:rPr>
        <w:fldChar w:fldCharType="separate"/>
      </w:r>
      <w:r w:rsidRPr="009B63D4">
        <w:rPr>
          <w:noProof/>
          <w:color w:val="auto"/>
          <w:sz w:val="26"/>
          <w:szCs w:val="26"/>
        </w:rPr>
        <w:t>3</w:t>
      </w:r>
      <w:r w:rsidRPr="009B63D4">
        <w:rPr>
          <w:color w:val="auto"/>
          <w:sz w:val="26"/>
          <w:szCs w:val="26"/>
        </w:rPr>
        <w:fldChar w:fldCharType="end"/>
      </w:r>
      <w:r w:rsidRPr="009B63D4">
        <w:rPr>
          <w:color w:val="auto"/>
          <w:sz w:val="26"/>
          <w:szCs w:val="26"/>
        </w:rPr>
        <w:t>.</w:t>
      </w:r>
      <w:r w:rsidRPr="009B63D4">
        <w:rPr>
          <w:color w:val="auto"/>
          <w:sz w:val="26"/>
          <w:szCs w:val="26"/>
        </w:rPr>
        <w:fldChar w:fldCharType="begin"/>
      </w:r>
      <w:r w:rsidRPr="009B63D4">
        <w:rPr>
          <w:color w:val="auto"/>
          <w:sz w:val="26"/>
          <w:szCs w:val="26"/>
        </w:rPr>
        <w:instrText xml:space="preserve"> SEQ Hình \* ARABIC \s 1 </w:instrText>
      </w:r>
      <w:r w:rsidRPr="009B63D4">
        <w:rPr>
          <w:color w:val="auto"/>
          <w:sz w:val="26"/>
          <w:szCs w:val="26"/>
        </w:rPr>
        <w:fldChar w:fldCharType="separate"/>
      </w:r>
      <w:r w:rsidRPr="009B63D4">
        <w:rPr>
          <w:noProof/>
          <w:color w:val="auto"/>
          <w:sz w:val="26"/>
          <w:szCs w:val="26"/>
        </w:rPr>
        <w:t>7</w:t>
      </w:r>
      <w:r w:rsidRPr="009B63D4">
        <w:rPr>
          <w:color w:val="auto"/>
          <w:sz w:val="26"/>
          <w:szCs w:val="26"/>
        </w:rPr>
        <w:fldChar w:fldCharType="end"/>
      </w:r>
      <w:r w:rsidRPr="009B63D4">
        <w:rPr>
          <w:color w:val="auto"/>
          <w:sz w:val="26"/>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7ED65FE2" w:rsidR="008977B2" w:rsidRDefault="008977B2" w:rsidP="009A04B7">
            <w:pPr>
              <w:spacing w:line="360" w:lineRule="auto"/>
              <w:rPr>
                <w:lang w:val="en-US"/>
              </w:rPr>
            </w:pPr>
            <w:del w:id="86" w:author="phuong vu" w:date="2018-11-15T16:34:00Z">
              <w:r w:rsidDel="002938F0">
                <w:rPr>
                  <w:lang w:val="en-US"/>
                </w:rPr>
                <w:delText>span</w:delText>
              </w:r>
            </w:del>
            <w:ins w:id="87" w:author="phuong vu" w:date="2018-11-15T16:34:00Z">
              <w:r w:rsidR="002938F0">
                <w:rPr>
                  <w:lang w:val="en-US"/>
                </w:rPr>
                <w:t>button</w:t>
              </w:r>
            </w:ins>
          </w:p>
        </w:tc>
        <w:tc>
          <w:tcPr>
            <w:tcW w:w="2970" w:type="dxa"/>
          </w:tcPr>
          <w:p w14:paraId="2CA7331E" w14:textId="1BD633C3" w:rsidR="008977B2" w:rsidRDefault="008977B2" w:rsidP="009A04B7">
            <w:pPr>
              <w:spacing w:line="360" w:lineRule="auto"/>
              <w:rPr>
                <w:lang w:val="en-US"/>
              </w:rPr>
            </w:pPr>
            <w:del w:id="88" w:author="phuong vu" w:date="2018-11-15T16:34:00Z">
              <w:r w:rsidDel="007801A8">
                <w:rPr>
                  <w:lang w:val="en-US"/>
                </w:rPr>
                <w:delText>Trạng thái đơn hàng</w:delText>
              </w:r>
            </w:del>
            <w:ins w:id="89" w:author="phuong vu" w:date="2018-11-15T16:34:00Z">
              <w:r w:rsidR="007801A8">
                <w:rPr>
                  <w:lang w:val="en-US"/>
                </w:rPr>
                <w:t>Chấp nhận đơn hàng</w:t>
              </w:r>
            </w:ins>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CA32684" w:rsidR="008977B2" w:rsidRDefault="008977B2" w:rsidP="009A04B7">
            <w:pPr>
              <w:spacing w:line="360" w:lineRule="auto"/>
              <w:rPr>
                <w:lang w:val="en-US"/>
              </w:rPr>
            </w:pPr>
            <w:del w:id="90" w:author="phuong vu" w:date="2018-11-15T16:34:00Z">
              <w:r w:rsidDel="007801A8">
                <w:rPr>
                  <w:lang w:val="en-US"/>
                </w:rPr>
                <w:delText>Xem chi tiết biên nhận</w:delText>
              </w:r>
            </w:del>
            <w:ins w:id="91" w:author="phuong vu" w:date="2018-11-15T16:35:00Z">
              <w:r w:rsidR="007801A8">
                <w:rPr>
                  <w:lang w:val="en-US"/>
                </w:rPr>
                <w:t>Hủy đơn hàng</w:t>
              </w:r>
            </w:ins>
          </w:p>
        </w:tc>
        <w:tc>
          <w:tcPr>
            <w:tcW w:w="1266" w:type="dxa"/>
          </w:tcPr>
          <w:p w14:paraId="64AD7953" w14:textId="77777777" w:rsidR="008977B2" w:rsidRDefault="008977B2" w:rsidP="009A04B7">
            <w:pPr>
              <w:spacing w:line="360" w:lineRule="auto"/>
              <w:rPr>
                <w:lang w:val="en-US"/>
              </w:rPr>
            </w:pPr>
          </w:p>
        </w:tc>
        <w:tc>
          <w:tcPr>
            <w:tcW w:w="1756" w:type="dxa"/>
          </w:tcPr>
          <w:p w14:paraId="6E144DF9" w14:textId="0EB1510C" w:rsidR="008977B2" w:rsidRDefault="008977B2" w:rsidP="009A04B7">
            <w:pPr>
              <w:spacing w:line="360" w:lineRule="auto"/>
              <w:rPr>
                <w:lang w:val="en-US"/>
              </w:rPr>
            </w:pPr>
            <w:del w:id="92" w:author="phuong vu" w:date="2018-11-15T16:35:00Z">
              <w:r w:rsidDel="007801A8">
                <w:rPr>
                  <w:lang w:val="en-US"/>
                </w:rPr>
                <w:delText xml:space="preserve">Nếu không tồn tại biên nhận sẽ ẩn </w:delText>
              </w:r>
            </w:del>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07AD6E50" w:rsidR="008977B2" w:rsidRDefault="008977B2" w:rsidP="009A04B7">
            <w:pPr>
              <w:spacing w:line="360" w:lineRule="auto"/>
              <w:rPr>
                <w:lang w:val="en-US"/>
              </w:rPr>
            </w:pPr>
            <w:del w:id="93" w:author="phuong vu" w:date="2018-11-15T16:34:00Z">
              <w:r w:rsidDel="007801A8">
                <w:rPr>
                  <w:lang w:val="en-US"/>
                </w:rPr>
                <w:delText>span</w:delText>
              </w:r>
            </w:del>
            <w:ins w:id="94" w:author="phuong vu" w:date="2018-11-15T16:34:00Z">
              <w:r w:rsidR="007801A8">
                <w:rPr>
                  <w:lang w:val="en-US"/>
                </w:rPr>
                <w:t>button</w:t>
              </w:r>
            </w:ins>
          </w:p>
        </w:tc>
        <w:tc>
          <w:tcPr>
            <w:tcW w:w="2970" w:type="dxa"/>
          </w:tcPr>
          <w:p w14:paraId="5D2903A5" w14:textId="7E77EA1F" w:rsidR="008977B2" w:rsidRDefault="008977B2" w:rsidP="009A04B7">
            <w:pPr>
              <w:spacing w:line="360" w:lineRule="auto"/>
              <w:rPr>
                <w:lang w:val="en-US"/>
              </w:rPr>
            </w:pPr>
            <w:del w:id="95" w:author="phuong vu" w:date="2018-11-15T16:35:00Z">
              <w:r w:rsidDel="007801A8">
                <w:rPr>
                  <w:lang w:val="en-US"/>
                </w:rPr>
                <w:delText>Hiển thị thông tin đơn hàng</w:delText>
              </w:r>
            </w:del>
            <w:ins w:id="96" w:author="phuong vu" w:date="2018-11-15T16:35:00Z">
              <w:r w:rsidR="007801A8">
                <w:rPr>
                  <w:lang w:val="en-US"/>
                </w:rPr>
                <w:t>Xử lí đơn hàng</w:t>
              </w:r>
            </w:ins>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5434758A" w:rsidR="008977B2" w:rsidRDefault="008977B2" w:rsidP="009A04B7">
            <w:pPr>
              <w:spacing w:line="360" w:lineRule="auto"/>
              <w:rPr>
                <w:lang w:val="en-US"/>
              </w:rPr>
            </w:pPr>
            <w:del w:id="97" w:author="phuong vu" w:date="2018-11-15T16:35:00Z">
              <w:r w:rsidDel="007801A8">
                <w:rPr>
                  <w:lang w:val="en-US"/>
                </w:rPr>
                <w:delText>table</w:delText>
              </w:r>
            </w:del>
            <w:ins w:id="98" w:author="phuong vu" w:date="2018-11-15T16:35:00Z">
              <w:r w:rsidR="007801A8">
                <w:rPr>
                  <w:lang w:val="en-US"/>
                </w:rPr>
                <w:t>button</w:t>
              </w:r>
            </w:ins>
          </w:p>
        </w:tc>
        <w:tc>
          <w:tcPr>
            <w:tcW w:w="2970" w:type="dxa"/>
          </w:tcPr>
          <w:p w14:paraId="0463A6D9" w14:textId="615D5011" w:rsidR="008977B2" w:rsidRDefault="008977B2" w:rsidP="009A04B7">
            <w:pPr>
              <w:spacing w:line="360" w:lineRule="auto"/>
              <w:rPr>
                <w:lang w:val="en-US"/>
              </w:rPr>
            </w:pPr>
            <w:del w:id="99" w:author="phuong vu" w:date="2018-11-15T16:35:00Z">
              <w:r w:rsidDel="007801A8">
                <w:rPr>
                  <w:lang w:val="en-US"/>
                </w:rPr>
                <w:delText>Hiển thị chi tiết đơn hàng</w:delText>
              </w:r>
            </w:del>
            <w:ins w:id="100" w:author="phuong vu" w:date="2018-11-15T16:35:00Z">
              <w:r w:rsidR="007801A8">
                <w:rPr>
                  <w:lang w:val="en-US"/>
                </w:rPr>
                <w:t>Hoàn tất xử lí đơn hàng</w:t>
              </w:r>
            </w:ins>
          </w:p>
        </w:tc>
        <w:tc>
          <w:tcPr>
            <w:tcW w:w="1266" w:type="dxa"/>
          </w:tcPr>
          <w:p w14:paraId="7E0480C2" w14:textId="19F36700" w:rsidR="008977B2" w:rsidRDefault="008977B2" w:rsidP="009A04B7">
            <w:pPr>
              <w:spacing w:line="360" w:lineRule="auto"/>
              <w:jc w:val="left"/>
              <w:rPr>
                <w:lang w:val="en-US"/>
              </w:rPr>
            </w:pPr>
            <w:del w:id="101" w:author="phuong vu" w:date="2018-11-15T16:35:00Z">
              <w:r w:rsidDel="007801A8">
                <w:rPr>
                  <w:lang w:val="en-US"/>
                </w:rPr>
                <w:delText>Không có dữ liệu nếu rỗng</w:delText>
              </w:r>
            </w:del>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ins w:id="102" w:author="phuong vu" w:date="2018-11-15T16:36:00Z">
              <w:r>
                <w:rPr>
                  <w:lang w:val="en-US"/>
                </w:rPr>
                <w:t>X</w:t>
              </w:r>
            </w:ins>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53D58034" w:rsidR="008977B2" w:rsidRDefault="008977B2" w:rsidP="009A04B7">
            <w:pPr>
              <w:jc w:val="center"/>
              <w:rPr>
                <w:lang w:val="en-US"/>
              </w:rPr>
            </w:pPr>
            <w:del w:id="103" w:author="phuong vu" w:date="2018-11-15T16:36:00Z">
              <w:r w:rsidDel="007801A8">
                <w:rPr>
                  <w:lang w:val="en-US"/>
                </w:rPr>
                <w:delText>X</w:delText>
              </w:r>
            </w:del>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5D0D7B18" w:rsidR="008977B2" w:rsidRDefault="007801A8" w:rsidP="009A04B7">
            <w:pPr>
              <w:spacing w:line="360" w:lineRule="auto"/>
              <w:rPr>
                <w:lang w:val="en-US"/>
              </w:rPr>
            </w:pPr>
            <w:ins w:id="104" w:author="phuong vu" w:date="2018-11-15T16:36:00Z">
              <w:r>
                <w:rPr>
                  <w:lang w:val="en-US"/>
                </w:rPr>
                <w:t>task</w:t>
              </w:r>
            </w:ins>
            <w:del w:id="105" w:author="phuong vu" w:date="2018-11-15T16:36:00Z">
              <w:r w:rsidR="008977B2" w:rsidDel="007801A8">
                <w:rPr>
                  <w:lang w:val="en-US"/>
                </w:rPr>
                <w:delText>customer</w:delText>
              </w:r>
            </w:del>
          </w:p>
        </w:tc>
        <w:tc>
          <w:tcPr>
            <w:tcW w:w="1463" w:type="dxa"/>
          </w:tcPr>
          <w:p w14:paraId="5AB9864E" w14:textId="69382108" w:rsidR="008977B2" w:rsidRDefault="007801A8" w:rsidP="009A04B7">
            <w:pPr>
              <w:spacing w:line="360" w:lineRule="auto"/>
              <w:jc w:val="center"/>
              <w:rPr>
                <w:lang w:val="en-US"/>
              </w:rPr>
            </w:pPr>
            <w:ins w:id="106" w:author="phuong vu" w:date="2018-11-15T16:36:00Z">
              <w:r>
                <w:rPr>
                  <w:lang w:val="en-US"/>
                </w:rPr>
                <w:t>X</w:t>
              </w:r>
            </w:ins>
          </w:p>
        </w:tc>
        <w:tc>
          <w:tcPr>
            <w:tcW w:w="1463" w:type="dxa"/>
          </w:tcPr>
          <w:p w14:paraId="1A62539A" w14:textId="29581D87" w:rsidR="008977B2" w:rsidRDefault="007801A8" w:rsidP="009A04B7">
            <w:pPr>
              <w:spacing w:line="360" w:lineRule="auto"/>
              <w:jc w:val="center"/>
              <w:rPr>
                <w:lang w:val="en-US"/>
              </w:rPr>
            </w:pPr>
            <w:ins w:id="107" w:author="phuong vu" w:date="2018-11-15T16:36:00Z">
              <w:r>
                <w:rPr>
                  <w:lang w:val="en-US"/>
                </w:rPr>
                <w:t>X</w:t>
              </w:r>
            </w:ins>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40A43789" w:rsidR="008977B2" w:rsidRDefault="008977B2" w:rsidP="009A04B7">
            <w:pPr>
              <w:jc w:val="center"/>
              <w:rPr>
                <w:lang w:val="en-US"/>
              </w:rPr>
            </w:pPr>
            <w:del w:id="108" w:author="phuong vu" w:date="2018-11-15T16:36:00Z">
              <w:r w:rsidDel="007801A8">
                <w:rPr>
                  <w:lang w:val="en-US"/>
                </w:rPr>
                <w:delText>X</w:delText>
              </w:r>
            </w:del>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ins w:id="109" w:author="phuong vu" w:date="2018-11-15T16:36:00Z">
              <w:r>
                <w:rPr>
                  <w:lang w:val="en-US"/>
                </w:rPr>
                <w:t>X</w:t>
              </w:r>
            </w:ins>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6F36B24" w:rsidR="008977B2" w:rsidRDefault="008977B2" w:rsidP="009A04B7">
            <w:pPr>
              <w:jc w:val="center"/>
              <w:rPr>
                <w:lang w:val="en-US"/>
              </w:rPr>
            </w:pPr>
            <w:del w:id="110" w:author="phuong vu" w:date="2018-11-15T16:36:00Z">
              <w:r w:rsidDel="007801A8">
                <w:rPr>
                  <w:lang w:val="en-US"/>
                </w:rPr>
                <w:delText>X</w:delText>
              </w:r>
            </w:del>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ins w:id="111" w:author="phuong vu" w:date="2018-11-15T16:36:00Z">
              <w:r>
                <w:rPr>
                  <w:lang w:val="en-US"/>
                </w:rPr>
                <w:t>X</w:t>
              </w:r>
            </w:ins>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73624540" w:rsidR="008977B2" w:rsidRDefault="008977B2" w:rsidP="009A04B7">
            <w:pPr>
              <w:jc w:val="center"/>
              <w:rPr>
                <w:lang w:val="en-US"/>
              </w:rPr>
            </w:pPr>
            <w:del w:id="112" w:author="phuong vu" w:date="2018-11-15T16:36:00Z">
              <w:r w:rsidDel="007801A8">
                <w:rPr>
                  <w:lang w:val="en-US"/>
                </w:rPr>
                <w:delText>X</w:delText>
              </w:r>
            </w:del>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77777777" w:rsidR="00070C2F" w:rsidRDefault="00070C2F" w:rsidP="00070C2F">
      <w:pPr>
        <w:pStyle w:val="Heading6"/>
        <w:rPr>
          <w:lang w:val="en-US"/>
        </w:rPr>
      </w:pPr>
      <w:r>
        <w:rPr>
          <w:lang w:val="en-US"/>
        </w:rPr>
        <w:t>Mục đích</w:t>
      </w:r>
    </w:p>
    <w:p w14:paraId="18192888" w14:textId="7A2E634D" w:rsidR="00070C2F" w:rsidRDefault="00070C2F" w:rsidP="00070C2F">
      <w:pPr>
        <w:pStyle w:val="Heading6"/>
        <w:rPr>
          <w:lang w:val="en-US"/>
        </w:rPr>
      </w:pPr>
      <w:r>
        <w:rPr>
          <w:lang w:val="en-US"/>
        </w:rPr>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0596439B" w:rsidR="004F28F8" w:rsidRDefault="004F28F8" w:rsidP="004F28F8">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8</w:t>
      </w:r>
      <w:r w:rsidR="006C103E">
        <w:rPr>
          <w:color w:val="auto"/>
          <w:sz w:val="26"/>
          <w:szCs w:val="26"/>
        </w:rPr>
        <w:fldChar w:fldCharType="end"/>
      </w:r>
      <w:r w:rsidRPr="009B63D4">
        <w:rPr>
          <w:color w:val="auto"/>
          <w:sz w:val="26"/>
          <w:szCs w:val="26"/>
          <w:lang w:val="en-US"/>
        </w:rPr>
        <w:t xml:space="preserve"> Giao diện thực hiện chức năng tạo hóa đơn cho đơn hàng</w:t>
      </w:r>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6E7A0FFB"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9</w:t>
      </w:r>
      <w:r w:rsidR="006C103E">
        <w:rPr>
          <w:color w:val="auto"/>
          <w:sz w:val="26"/>
          <w:szCs w:val="26"/>
        </w:rPr>
        <w:fldChar w:fldCharType="end"/>
      </w:r>
      <w:r w:rsidRPr="009B63D4">
        <w:rPr>
          <w:color w:val="auto"/>
          <w:sz w:val="26"/>
          <w:szCs w:val="26"/>
          <w:lang w:val="en-US"/>
        </w:rPr>
        <w:t xml:space="preserve"> Giao diện xem hóa đơn của đơn hàng</w:t>
      </w:r>
    </w:p>
    <w:p w14:paraId="1834A188" w14:textId="77777777" w:rsidR="00070C2F" w:rsidRDefault="00070C2F" w:rsidP="00070C2F">
      <w:pPr>
        <w:pStyle w:val="Heading6"/>
        <w:rPr>
          <w:lang w:val="en-US"/>
        </w:rPr>
      </w:pPr>
      <w:r>
        <w:rPr>
          <w:lang w:val="en-US"/>
        </w:rPr>
        <w:t>Các thành phần giao diện</w:t>
      </w:r>
    </w:p>
    <w:p w14:paraId="3625AAC2" w14:textId="77777777" w:rsidR="00070C2F" w:rsidRDefault="00070C2F" w:rsidP="00070C2F">
      <w:pPr>
        <w:pStyle w:val="Heading6"/>
        <w:rPr>
          <w:lang w:val="en-US"/>
        </w:rPr>
      </w:pPr>
      <w:r>
        <w:rPr>
          <w:lang w:val="en-US"/>
        </w:rPr>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70A0D174" w:rsidR="00A61DB2" w:rsidRDefault="00FC2466" w:rsidP="00A61DB2">
      <w:pPr>
        <w:pStyle w:val="Heading4"/>
        <w:rPr>
          <w:ins w:id="113" w:author="phuong vu" w:date="2018-11-15T17:27:00Z"/>
          <w:lang w:val="en-US"/>
        </w:rPr>
      </w:pPr>
      <w:r>
        <w:rPr>
          <w:lang w:val="en-US"/>
        </w:rPr>
        <w:t>Quản lí biên nhận</w:t>
      </w:r>
    </w:p>
    <w:p w14:paraId="0D8328B1" w14:textId="671E169D" w:rsidR="00AA3488" w:rsidRDefault="00AA3488" w:rsidP="00AA3488">
      <w:pPr>
        <w:pStyle w:val="Heading5"/>
        <w:rPr>
          <w:ins w:id="114" w:author="phuong vu" w:date="2018-11-15T17:27:00Z"/>
          <w:lang w:val="en-US"/>
        </w:rPr>
      </w:pPr>
      <w:ins w:id="115" w:author="phuong vu" w:date="2018-11-15T17:27:00Z">
        <w:r>
          <w:rPr>
            <w:lang w:val="en-US"/>
          </w:rPr>
          <w:t xml:space="preserve">Xem danh sách </w:t>
        </w:r>
        <w:r>
          <w:rPr>
            <w:lang w:val="en-US"/>
          </w:rPr>
          <w:t>biên nhận</w:t>
        </w:r>
        <w:bookmarkStart w:id="116" w:name="_GoBack"/>
        <w:bookmarkEnd w:id="116"/>
        <w:r>
          <w:rPr>
            <w:lang w:val="en-US"/>
          </w:rPr>
          <w:t xml:space="preserve"> theo trạng thái</w:t>
        </w:r>
      </w:ins>
    </w:p>
    <w:p w14:paraId="7BBCB3E9" w14:textId="77777777" w:rsidR="00AA3488" w:rsidRDefault="00AA3488" w:rsidP="00AA3488">
      <w:pPr>
        <w:pStyle w:val="Heading6"/>
        <w:rPr>
          <w:ins w:id="117" w:author="phuong vu" w:date="2018-11-15T17:27:00Z"/>
          <w:lang w:val="en-US"/>
        </w:rPr>
      </w:pPr>
      <w:ins w:id="118" w:author="phuong vu" w:date="2018-11-15T17:27:00Z">
        <w:r>
          <w:rPr>
            <w:lang w:val="en-US"/>
          </w:rPr>
          <w:t>Mục đích</w:t>
        </w:r>
      </w:ins>
    </w:p>
    <w:p w14:paraId="114EF8E5" w14:textId="77777777" w:rsidR="00AA3488" w:rsidRDefault="00AA3488" w:rsidP="00AA3488">
      <w:pPr>
        <w:pStyle w:val="Heading6"/>
        <w:rPr>
          <w:ins w:id="119" w:author="phuong vu" w:date="2018-11-15T17:27:00Z"/>
          <w:lang w:val="en-US"/>
        </w:rPr>
      </w:pPr>
      <w:ins w:id="120" w:author="phuong vu" w:date="2018-11-15T17:27:00Z">
        <w:r>
          <w:rPr>
            <w:lang w:val="en-US"/>
          </w:rPr>
          <w:t>Giao diện</w:t>
        </w:r>
      </w:ins>
    </w:p>
    <w:p w14:paraId="1DAF176D" w14:textId="77777777" w:rsidR="00AA3488" w:rsidRDefault="00AA3488" w:rsidP="00AA3488">
      <w:pPr>
        <w:pStyle w:val="Heading6"/>
        <w:rPr>
          <w:ins w:id="121" w:author="phuong vu" w:date="2018-11-15T17:27:00Z"/>
          <w:lang w:val="en-US"/>
        </w:rPr>
      </w:pPr>
      <w:ins w:id="122" w:author="phuong vu" w:date="2018-11-15T17:27:00Z">
        <w:r>
          <w:rPr>
            <w:lang w:val="en-US"/>
          </w:rPr>
          <w:t>Các thành phần giao diện</w:t>
        </w:r>
      </w:ins>
    </w:p>
    <w:p w14:paraId="612266D8" w14:textId="77777777" w:rsidR="00AA3488" w:rsidRPr="00AA4F14" w:rsidRDefault="00AA3488" w:rsidP="00AA3488">
      <w:pPr>
        <w:pStyle w:val="Heading6"/>
        <w:rPr>
          <w:ins w:id="123" w:author="phuong vu" w:date="2018-11-15T17:27:00Z"/>
          <w:lang w:val="en-US"/>
        </w:rPr>
      </w:pPr>
      <w:ins w:id="124" w:author="phuong vu" w:date="2018-11-15T17:27:00Z">
        <w:r>
          <w:rPr>
            <w:lang w:val="en-US"/>
          </w:rPr>
          <w:t>Cách xử lí</w:t>
        </w:r>
      </w:ins>
    </w:p>
    <w:p w14:paraId="649043BA" w14:textId="77777777" w:rsidR="00AA3488" w:rsidRPr="00AA3488" w:rsidRDefault="00AA3488" w:rsidP="00AA3488">
      <w:pPr>
        <w:rPr>
          <w:lang w:val="en-US"/>
          <w:rPrChange w:id="125" w:author="phuong vu" w:date="2018-11-15T17:27:00Z">
            <w:rPr>
              <w:lang w:val="en-US"/>
            </w:rPr>
          </w:rPrChange>
        </w:rPr>
        <w:pPrChange w:id="126" w:author="phuong vu" w:date="2018-11-15T17:27:00Z">
          <w:pPr>
            <w:pStyle w:val="Heading4"/>
          </w:pPr>
        </w:pPrChange>
      </w:pPr>
    </w:p>
    <w:p w14:paraId="1449E3B4" w14:textId="5CCE386F" w:rsidR="005E64D7" w:rsidRDefault="005E64D7" w:rsidP="005E64D7">
      <w:pPr>
        <w:pStyle w:val="Heading5"/>
        <w:rPr>
          <w:lang w:val="en-US"/>
        </w:rPr>
      </w:pPr>
      <w:r>
        <w:rPr>
          <w:lang w:val="en-US"/>
        </w:rPr>
        <w:lastRenderedPageBreak/>
        <w:t xml:space="preserve">Xem chi tiết </w:t>
      </w:r>
      <w:r>
        <w:rPr>
          <w:lang w:val="en-US"/>
        </w:rPr>
        <w:t>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0465A993" w:rsidR="003C2D88" w:rsidRPr="009B63D4" w:rsidRDefault="003C2D8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10</w:t>
      </w:r>
      <w:r w:rsidR="006C103E">
        <w:rPr>
          <w:color w:val="auto"/>
          <w:sz w:val="26"/>
          <w:szCs w:val="26"/>
        </w:rPr>
        <w:fldChar w:fldCharType="end"/>
      </w:r>
      <w:r w:rsidRPr="009B63D4">
        <w:rPr>
          <w:color w:val="auto"/>
          <w:sz w:val="26"/>
          <w:szCs w:val="26"/>
          <w:lang w:val="en-US"/>
        </w:rPr>
        <w:t xml:space="preserve"> Giao diện chi tiết biên nhận</w:t>
      </w:r>
    </w:p>
    <w:p w14:paraId="5D8585D7" w14:textId="77777777" w:rsidR="00070C2F" w:rsidRDefault="00070C2F" w:rsidP="00070C2F">
      <w:pPr>
        <w:pStyle w:val="Heading6"/>
        <w:rPr>
          <w:lang w:val="en-US"/>
        </w:rPr>
      </w:pPr>
      <w:r>
        <w:rPr>
          <w:lang w:val="en-US"/>
        </w:rPr>
        <w:t>Các thành phần giao diện</w:t>
      </w:r>
    </w:p>
    <w:p w14:paraId="666C6471" w14:textId="639A5A79" w:rsidR="00070C2F" w:rsidRDefault="00070C2F" w:rsidP="00070C2F">
      <w:pPr>
        <w:pStyle w:val="Heading6"/>
        <w:rPr>
          <w:ins w:id="127" w:author="phuong vu" w:date="2018-11-15T16:59: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A4F14">
        <w:trPr>
          <w:ins w:id="128" w:author="phuong vu" w:date="2018-11-15T16:59:00Z"/>
        </w:trPr>
        <w:tc>
          <w:tcPr>
            <w:tcW w:w="805" w:type="dxa"/>
            <w:vMerge w:val="restart"/>
            <w:vAlign w:val="center"/>
          </w:tcPr>
          <w:p w14:paraId="5E738FB8" w14:textId="77777777" w:rsidR="008E1FFB" w:rsidRPr="007F1EF1" w:rsidRDefault="008E1FFB" w:rsidP="00AA4F14">
            <w:pPr>
              <w:spacing w:line="360" w:lineRule="auto"/>
              <w:jc w:val="center"/>
              <w:rPr>
                <w:ins w:id="129" w:author="phuong vu" w:date="2018-11-15T16:59:00Z"/>
                <w:b/>
                <w:lang w:val="en-US"/>
              </w:rPr>
            </w:pPr>
            <w:ins w:id="130" w:author="phuong vu" w:date="2018-11-15T16:59:00Z">
              <w:r w:rsidRPr="007F1EF1">
                <w:rPr>
                  <w:b/>
                  <w:lang w:val="en-US"/>
                </w:rPr>
                <w:t>STT</w:t>
              </w:r>
            </w:ins>
          </w:p>
        </w:tc>
        <w:tc>
          <w:tcPr>
            <w:tcW w:w="2120" w:type="dxa"/>
            <w:vMerge w:val="restart"/>
            <w:vAlign w:val="center"/>
          </w:tcPr>
          <w:p w14:paraId="125D6501" w14:textId="77777777" w:rsidR="008E1FFB" w:rsidRPr="007F1EF1" w:rsidRDefault="008E1FFB" w:rsidP="00AA4F14">
            <w:pPr>
              <w:spacing w:line="360" w:lineRule="auto"/>
              <w:jc w:val="center"/>
              <w:rPr>
                <w:ins w:id="131" w:author="phuong vu" w:date="2018-11-15T16:59:00Z"/>
                <w:b/>
                <w:lang w:val="en-US"/>
              </w:rPr>
            </w:pPr>
            <w:ins w:id="132" w:author="phuong vu" w:date="2018-11-15T16:59:00Z">
              <w:r w:rsidRPr="007F1EF1">
                <w:rPr>
                  <w:b/>
                  <w:lang w:val="en-US"/>
                </w:rPr>
                <w:t>Tên bảng/</w:t>
              </w:r>
            </w:ins>
          </w:p>
          <w:p w14:paraId="23F8A511" w14:textId="77777777" w:rsidR="008E1FFB" w:rsidRPr="007F1EF1" w:rsidRDefault="008E1FFB" w:rsidP="00AA4F14">
            <w:pPr>
              <w:spacing w:line="360" w:lineRule="auto"/>
              <w:jc w:val="center"/>
              <w:rPr>
                <w:ins w:id="133" w:author="phuong vu" w:date="2018-11-15T16:59:00Z"/>
                <w:b/>
                <w:lang w:val="en-US"/>
              </w:rPr>
            </w:pPr>
            <w:ins w:id="134" w:author="phuong vu" w:date="2018-11-15T16:59:00Z">
              <w:r w:rsidRPr="007F1EF1">
                <w:rPr>
                  <w:b/>
                  <w:lang w:val="en-US"/>
                </w:rPr>
                <w:t>Cấu tr</w:t>
              </w:r>
              <w:r>
                <w:rPr>
                  <w:b/>
                  <w:lang w:val="en-US"/>
                </w:rPr>
                <w:t>ú</w:t>
              </w:r>
              <w:r w:rsidRPr="007F1EF1">
                <w:rPr>
                  <w:b/>
                  <w:lang w:val="en-US"/>
                </w:rPr>
                <w:t>c dữ liệu</w:t>
              </w:r>
            </w:ins>
          </w:p>
        </w:tc>
        <w:tc>
          <w:tcPr>
            <w:tcW w:w="5852" w:type="dxa"/>
            <w:gridSpan w:val="4"/>
            <w:vAlign w:val="center"/>
          </w:tcPr>
          <w:p w14:paraId="14E13E84" w14:textId="77777777" w:rsidR="008E1FFB" w:rsidRPr="007F1EF1" w:rsidRDefault="008E1FFB" w:rsidP="00AA4F14">
            <w:pPr>
              <w:spacing w:line="360" w:lineRule="auto"/>
              <w:jc w:val="center"/>
              <w:rPr>
                <w:ins w:id="135" w:author="phuong vu" w:date="2018-11-15T16:59:00Z"/>
                <w:b/>
                <w:lang w:val="en-US"/>
              </w:rPr>
            </w:pPr>
            <w:ins w:id="136" w:author="phuong vu" w:date="2018-11-15T16:59:00Z">
              <w:r w:rsidRPr="007F1EF1">
                <w:rPr>
                  <w:b/>
                  <w:lang w:val="en-US"/>
                </w:rPr>
                <w:t>Phương thức</w:t>
              </w:r>
            </w:ins>
          </w:p>
        </w:tc>
      </w:tr>
      <w:tr w:rsidR="008E1FFB" w14:paraId="4EE85620" w14:textId="77777777" w:rsidTr="00AA4F14">
        <w:trPr>
          <w:ins w:id="137" w:author="phuong vu" w:date="2018-11-15T16:59:00Z"/>
        </w:trPr>
        <w:tc>
          <w:tcPr>
            <w:tcW w:w="805" w:type="dxa"/>
            <w:vMerge/>
            <w:vAlign w:val="center"/>
          </w:tcPr>
          <w:p w14:paraId="3C0A90C5" w14:textId="77777777" w:rsidR="008E1FFB" w:rsidRPr="007F1EF1" w:rsidRDefault="008E1FFB" w:rsidP="00AA4F14">
            <w:pPr>
              <w:spacing w:line="360" w:lineRule="auto"/>
              <w:jc w:val="center"/>
              <w:rPr>
                <w:ins w:id="138" w:author="phuong vu" w:date="2018-11-15T16:59:00Z"/>
                <w:b/>
                <w:lang w:val="en-US"/>
              </w:rPr>
            </w:pPr>
          </w:p>
        </w:tc>
        <w:tc>
          <w:tcPr>
            <w:tcW w:w="2120" w:type="dxa"/>
            <w:vMerge/>
            <w:vAlign w:val="center"/>
          </w:tcPr>
          <w:p w14:paraId="7C609C5F" w14:textId="77777777" w:rsidR="008E1FFB" w:rsidRPr="007F1EF1" w:rsidRDefault="008E1FFB" w:rsidP="00AA4F14">
            <w:pPr>
              <w:spacing w:line="360" w:lineRule="auto"/>
              <w:jc w:val="center"/>
              <w:rPr>
                <w:ins w:id="139" w:author="phuong vu" w:date="2018-11-15T16:59:00Z"/>
                <w:b/>
                <w:lang w:val="en-US"/>
              </w:rPr>
            </w:pPr>
          </w:p>
        </w:tc>
        <w:tc>
          <w:tcPr>
            <w:tcW w:w="1463" w:type="dxa"/>
            <w:vAlign w:val="center"/>
          </w:tcPr>
          <w:p w14:paraId="215BDB4E" w14:textId="77777777" w:rsidR="008E1FFB" w:rsidRPr="007F1EF1" w:rsidRDefault="008E1FFB" w:rsidP="00AA4F14">
            <w:pPr>
              <w:spacing w:line="360" w:lineRule="auto"/>
              <w:jc w:val="center"/>
              <w:rPr>
                <w:ins w:id="140" w:author="phuong vu" w:date="2018-11-15T16:59:00Z"/>
                <w:b/>
                <w:lang w:val="en-US"/>
              </w:rPr>
            </w:pPr>
            <w:ins w:id="141" w:author="phuong vu" w:date="2018-11-15T16:59:00Z">
              <w:r w:rsidRPr="007F1EF1">
                <w:rPr>
                  <w:b/>
                  <w:lang w:val="en-US"/>
                </w:rPr>
                <w:t>Thêm</w:t>
              </w:r>
            </w:ins>
          </w:p>
        </w:tc>
        <w:tc>
          <w:tcPr>
            <w:tcW w:w="1463" w:type="dxa"/>
            <w:vAlign w:val="center"/>
          </w:tcPr>
          <w:p w14:paraId="5BF8FD4D" w14:textId="77777777" w:rsidR="008E1FFB" w:rsidRPr="007F1EF1" w:rsidRDefault="008E1FFB" w:rsidP="00AA4F14">
            <w:pPr>
              <w:spacing w:line="360" w:lineRule="auto"/>
              <w:jc w:val="center"/>
              <w:rPr>
                <w:ins w:id="142" w:author="phuong vu" w:date="2018-11-15T16:59:00Z"/>
                <w:b/>
                <w:lang w:val="en-US"/>
              </w:rPr>
            </w:pPr>
            <w:ins w:id="143" w:author="phuong vu" w:date="2018-11-15T16:59:00Z">
              <w:r w:rsidRPr="007F1EF1">
                <w:rPr>
                  <w:b/>
                  <w:lang w:val="en-US"/>
                </w:rPr>
                <w:t>Sửa</w:t>
              </w:r>
            </w:ins>
          </w:p>
        </w:tc>
        <w:tc>
          <w:tcPr>
            <w:tcW w:w="1463" w:type="dxa"/>
            <w:vAlign w:val="center"/>
          </w:tcPr>
          <w:p w14:paraId="7A1A5520" w14:textId="77777777" w:rsidR="008E1FFB" w:rsidRPr="007F1EF1" w:rsidRDefault="008E1FFB" w:rsidP="00AA4F14">
            <w:pPr>
              <w:spacing w:line="360" w:lineRule="auto"/>
              <w:jc w:val="center"/>
              <w:rPr>
                <w:ins w:id="144" w:author="phuong vu" w:date="2018-11-15T16:59:00Z"/>
                <w:b/>
                <w:lang w:val="en-US"/>
              </w:rPr>
            </w:pPr>
            <w:ins w:id="145" w:author="phuong vu" w:date="2018-11-15T16:59:00Z">
              <w:r w:rsidRPr="007F1EF1">
                <w:rPr>
                  <w:b/>
                  <w:lang w:val="en-US"/>
                </w:rPr>
                <w:t>Xóa</w:t>
              </w:r>
            </w:ins>
          </w:p>
        </w:tc>
        <w:tc>
          <w:tcPr>
            <w:tcW w:w="1463" w:type="dxa"/>
            <w:vAlign w:val="center"/>
          </w:tcPr>
          <w:p w14:paraId="5F40AAE1" w14:textId="77777777" w:rsidR="008E1FFB" w:rsidRPr="007F1EF1" w:rsidRDefault="008E1FFB" w:rsidP="00AA4F14">
            <w:pPr>
              <w:spacing w:line="360" w:lineRule="auto"/>
              <w:jc w:val="center"/>
              <w:rPr>
                <w:ins w:id="146" w:author="phuong vu" w:date="2018-11-15T16:59:00Z"/>
                <w:b/>
                <w:lang w:val="en-US"/>
              </w:rPr>
            </w:pPr>
            <w:ins w:id="147" w:author="phuong vu" w:date="2018-11-15T16:59:00Z">
              <w:r w:rsidRPr="007F1EF1">
                <w:rPr>
                  <w:b/>
                  <w:lang w:val="en-US"/>
                </w:rPr>
                <w:t>Truy vấn</w:t>
              </w:r>
            </w:ins>
          </w:p>
        </w:tc>
      </w:tr>
      <w:tr w:rsidR="008E1FFB" w14:paraId="7ADEABEE" w14:textId="77777777" w:rsidTr="00AA4F14">
        <w:trPr>
          <w:ins w:id="148" w:author="phuong vu" w:date="2018-11-15T16:59:00Z"/>
        </w:trPr>
        <w:tc>
          <w:tcPr>
            <w:tcW w:w="805" w:type="dxa"/>
          </w:tcPr>
          <w:p w14:paraId="423CE20A" w14:textId="77777777" w:rsidR="008E1FFB" w:rsidRDefault="008E1FFB" w:rsidP="00AA4F14">
            <w:pPr>
              <w:spacing w:line="360" w:lineRule="auto"/>
              <w:jc w:val="center"/>
              <w:rPr>
                <w:ins w:id="149" w:author="phuong vu" w:date="2018-11-15T16:59:00Z"/>
                <w:lang w:val="en-US"/>
              </w:rPr>
            </w:pPr>
            <w:ins w:id="150" w:author="phuong vu" w:date="2018-11-15T16:59:00Z">
              <w:r>
                <w:rPr>
                  <w:lang w:val="en-US"/>
                </w:rPr>
                <w:t>1</w:t>
              </w:r>
            </w:ins>
          </w:p>
        </w:tc>
        <w:tc>
          <w:tcPr>
            <w:tcW w:w="2120" w:type="dxa"/>
          </w:tcPr>
          <w:p w14:paraId="34B8805C" w14:textId="77777777" w:rsidR="008E1FFB" w:rsidRDefault="008E1FFB" w:rsidP="00AA4F14">
            <w:pPr>
              <w:spacing w:line="360" w:lineRule="auto"/>
              <w:rPr>
                <w:ins w:id="151" w:author="phuong vu" w:date="2018-11-15T16:59:00Z"/>
                <w:lang w:val="en-US"/>
              </w:rPr>
            </w:pPr>
            <w:ins w:id="152" w:author="phuong vu" w:date="2018-11-15T16:59:00Z">
              <w:r>
                <w:rPr>
                  <w:lang w:val="en-US"/>
                </w:rPr>
                <w:t>customer_order</w:t>
              </w:r>
            </w:ins>
          </w:p>
        </w:tc>
        <w:tc>
          <w:tcPr>
            <w:tcW w:w="1463" w:type="dxa"/>
          </w:tcPr>
          <w:p w14:paraId="25212463" w14:textId="77777777" w:rsidR="008E1FFB" w:rsidRDefault="008E1FFB" w:rsidP="00AA4F14">
            <w:pPr>
              <w:spacing w:line="360" w:lineRule="auto"/>
              <w:jc w:val="center"/>
              <w:rPr>
                <w:ins w:id="153" w:author="phuong vu" w:date="2018-11-15T16:59:00Z"/>
                <w:lang w:val="en-US"/>
              </w:rPr>
            </w:pPr>
          </w:p>
        </w:tc>
        <w:tc>
          <w:tcPr>
            <w:tcW w:w="1463" w:type="dxa"/>
          </w:tcPr>
          <w:p w14:paraId="037DB113" w14:textId="77777777" w:rsidR="008E1FFB" w:rsidRDefault="008E1FFB" w:rsidP="00AA4F14">
            <w:pPr>
              <w:spacing w:line="360" w:lineRule="auto"/>
              <w:jc w:val="center"/>
              <w:rPr>
                <w:ins w:id="154" w:author="phuong vu" w:date="2018-11-15T16:59:00Z"/>
                <w:lang w:val="en-US"/>
              </w:rPr>
            </w:pPr>
          </w:p>
        </w:tc>
        <w:tc>
          <w:tcPr>
            <w:tcW w:w="1463" w:type="dxa"/>
          </w:tcPr>
          <w:p w14:paraId="07FEE7D8" w14:textId="77777777" w:rsidR="008E1FFB" w:rsidRDefault="008E1FFB" w:rsidP="00AA4F14">
            <w:pPr>
              <w:spacing w:line="360" w:lineRule="auto"/>
              <w:jc w:val="center"/>
              <w:rPr>
                <w:ins w:id="155" w:author="phuong vu" w:date="2018-11-15T16:59:00Z"/>
                <w:lang w:val="en-US"/>
              </w:rPr>
            </w:pPr>
          </w:p>
        </w:tc>
        <w:tc>
          <w:tcPr>
            <w:tcW w:w="1463" w:type="dxa"/>
          </w:tcPr>
          <w:p w14:paraId="5910F6F3" w14:textId="77777777" w:rsidR="008E1FFB" w:rsidRDefault="008E1FFB" w:rsidP="00AA4F14">
            <w:pPr>
              <w:jc w:val="center"/>
              <w:rPr>
                <w:ins w:id="156" w:author="phuong vu" w:date="2018-11-15T16:59:00Z"/>
                <w:lang w:val="en-US"/>
              </w:rPr>
            </w:pPr>
            <w:ins w:id="157" w:author="phuong vu" w:date="2018-11-15T16:59:00Z">
              <w:r>
                <w:rPr>
                  <w:lang w:val="en-US"/>
                </w:rPr>
                <w:t>X</w:t>
              </w:r>
            </w:ins>
          </w:p>
        </w:tc>
      </w:tr>
      <w:tr w:rsidR="008E1FFB" w14:paraId="30AC3B84" w14:textId="77777777" w:rsidTr="00AA4F14">
        <w:trPr>
          <w:ins w:id="158" w:author="phuong vu" w:date="2018-11-15T16:59:00Z"/>
        </w:trPr>
        <w:tc>
          <w:tcPr>
            <w:tcW w:w="805" w:type="dxa"/>
          </w:tcPr>
          <w:p w14:paraId="4B76B9A1" w14:textId="77777777" w:rsidR="008E1FFB" w:rsidRDefault="008E1FFB" w:rsidP="00AA4F14">
            <w:pPr>
              <w:spacing w:line="360" w:lineRule="auto"/>
              <w:jc w:val="center"/>
              <w:rPr>
                <w:ins w:id="159" w:author="phuong vu" w:date="2018-11-15T16:59:00Z"/>
                <w:lang w:val="en-US"/>
              </w:rPr>
            </w:pPr>
            <w:ins w:id="160" w:author="phuong vu" w:date="2018-11-15T16:59:00Z">
              <w:r>
                <w:rPr>
                  <w:lang w:val="en-US"/>
                </w:rPr>
                <w:t>2</w:t>
              </w:r>
            </w:ins>
          </w:p>
        </w:tc>
        <w:tc>
          <w:tcPr>
            <w:tcW w:w="2120" w:type="dxa"/>
          </w:tcPr>
          <w:p w14:paraId="24BC2C2F" w14:textId="77777777" w:rsidR="008E1FFB" w:rsidRDefault="008E1FFB" w:rsidP="00AA4F14">
            <w:pPr>
              <w:spacing w:line="360" w:lineRule="auto"/>
              <w:rPr>
                <w:ins w:id="161" w:author="phuong vu" w:date="2018-11-15T16:59:00Z"/>
                <w:lang w:val="en-US"/>
              </w:rPr>
            </w:pPr>
            <w:ins w:id="162" w:author="phuong vu" w:date="2018-11-15T16:59:00Z">
              <w:r>
                <w:rPr>
                  <w:lang w:val="en-US"/>
                </w:rPr>
                <w:t>customer</w:t>
              </w:r>
            </w:ins>
          </w:p>
        </w:tc>
        <w:tc>
          <w:tcPr>
            <w:tcW w:w="1463" w:type="dxa"/>
          </w:tcPr>
          <w:p w14:paraId="61F7C09E" w14:textId="77777777" w:rsidR="008E1FFB" w:rsidRDefault="008E1FFB" w:rsidP="00AA4F14">
            <w:pPr>
              <w:spacing w:line="360" w:lineRule="auto"/>
              <w:jc w:val="center"/>
              <w:rPr>
                <w:ins w:id="163" w:author="phuong vu" w:date="2018-11-15T16:59:00Z"/>
                <w:lang w:val="en-US"/>
              </w:rPr>
            </w:pPr>
          </w:p>
        </w:tc>
        <w:tc>
          <w:tcPr>
            <w:tcW w:w="1463" w:type="dxa"/>
          </w:tcPr>
          <w:p w14:paraId="78A55A6A" w14:textId="77777777" w:rsidR="008E1FFB" w:rsidRDefault="008E1FFB" w:rsidP="00AA4F14">
            <w:pPr>
              <w:spacing w:line="360" w:lineRule="auto"/>
              <w:jc w:val="center"/>
              <w:rPr>
                <w:ins w:id="164" w:author="phuong vu" w:date="2018-11-15T16:59:00Z"/>
                <w:lang w:val="en-US"/>
              </w:rPr>
            </w:pPr>
          </w:p>
        </w:tc>
        <w:tc>
          <w:tcPr>
            <w:tcW w:w="1463" w:type="dxa"/>
          </w:tcPr>
          <w:p w14:paraId="7A8A9FB9" w14:textId="77777777" w:rsidR="008E1FFB" w:rsidRDefault="008E1FFB" w:rsidP="00AA4F14">
            <w:pPr>
              <w:spacing w:line="360" w:lineRule="auto"/>
              <w:jc w:val="center"/>
              <w:rPr>
                <w:ins w:id="165" w:author="phuong vu" w:date="2018-11-15T16:59:00Z"/>
                <w:lang w:val="en-US"/>
              </w:rPr>
            </w:pPr>
          </w:p>
        </w:tc>
        <w:tc>
          <w:tcPr>
            <w:tcW w:w="1463" w:type="dxa"/>
          </w:tcPr>
          <w:p w14:paraId="331E68EE" w14:textId="77777777" w:rsidR="008E1FFB" w:rsidRDefault="008E1FFB" w:rsidP="00AA4F14">
            <w:pPr>
              <w:jc w:val="center"/>
              <w:rPr>
                <w:ins w:id="166" w:author="phuong vu" w:date="2018-11-15T16:59:00Z"/>
                <w:lang w:val="en-US"/>
              </w:rPr>
            </w:pPr>
            <w:ins w:id="167" w:author="phuong vu" w:date="2018-11-15T16:59:00Z">
              <w:r>
                <w:rPr>
                  <w:lang w:val="en-US"/>
                </w:rPr>
                <w:t>X</w:t>
              </w:r>
            </w:ins>
          </w:p>
        </w:tc>
      </w:tr>
      <w:tr w:rsidR="008E1FFB" w14:paraId="54D95C3E" w14:textId="77777777" w:rsidTr="00AA4F14">
        <w:trPr>
          <w:ins w:id="168" w:author="phuong vu" w:date="2018-11-15T16:59:00Z"/>
        </w:trPr>
        <w:tc>
          <w:tcPr>
            <w:tcW w:w="805" w:type="dxa"/>
          </w:tcPr>
          <w:p w14:paraId="5A74149D" w14:textId="77777777" w:rsidR="008E1FFB" w:rsidRDefault="008E1FFB" w:rsidP="00AA4F14">
            <w:pPr>
              <w:spacing w:line="360" w:lineRule="auto"/>
              <w:jc w:val="center"/>
              <w:rPr>
                <w:ins w:id="169" w:author="phuong vu" w:date="2018-11-15T16:59:00Z"/>
                <w:lang w:val="en-US"/>
              </w:rPr>
            </w:pPr>
            <w:ins w:id="170" w:author="phuong vu" w:date="2018-11-15T16:59:00Z">
              <w:r>
                <w:rPr>
                  <w:lang w:val="en-US"/>
                </w:rPr>
                <w:t>3</w:t>
              </w:r>
            </w:ins>
          </w:p>
        </w:tc>
        <w:tc>
          <w:tcPr>
            <w:tcW w:w="2120" w:type="dxa"/>
          </w:tcPr>
          <w:p w14:paraId="3247A6D3" w14:textId="6B170938" w:rsidR="008E1FFB" w:rsidRDefault="008E1FFB" w:rsidP="00AA4F14">
            <w:pPr>
              <w:spacing w:line="360" w:lineRule="auto"/>
              <w:rPr>
                <w:ins w:id="171" w:author="phuong vu" w:date="2018-11-15T16:59:00Z"/>
                <w:lang w:val="en-US"/>
              </w:rPr>
            </w:pPr>
            <w:ins w:id="172" w:author="phuong vu" w:date="2018-11-15T16:59:00Z">
              <w:r>
                <w:rPr>
                  <w:lang w:val="en-US"/>
                </w:rPr>
                <w:t>receipt</w:t>
              </w:r>
              <w:r>
                <w:rPr>
                  <w:lang w:val="en-US"/>
                </w:rPr>
                <w:t>_detail</w:t>
              </w:r>
            </w:ins>
          </w:p>
        </w:tc>
        <w:tc>
          <w:tcPr>
            <w:tcW w:w="1463" w:type="dxa"/>
          </w:tcPr>
          <w:p w14:paraId="01D7B3B0" w14:textId="77777777" w:rsidR="008E1FFB" w:rsidRDefault="008E1FFB" w:rsidP="00AA4F14">
            <w:pPr>
              <w:spacing w:line="360" w:lineRule="auto"/>
              <w:jc w:val="center"/>
              <w:rPr>
                <w:ins w:id="173" w:author="phuong vu" w:date="2018-11-15T16:59:00Z"/>
                <w:lang w:val="en-US"/>
              </w:rPr>
            </w:pPr>
          </w:p>
        </w:tc>
        <w:tc>
          <w:tcPr>
            <w:tcW w:w="1463" w:type="dxa"/>
          </w:tcPr>
          <w:p w14:paraId="4B1521E8" w14:textId="77777777" w:rsidR="008E1FFB" w:rsidRDefault="008E1FFB" w:rsidP="00AA4F14">
            <w:pPr>
              <w:spacing w:line="360" w:lineRule="auto"/>
              <w:jc w:val="center"/>
              <w:rPr>
                <w:ins w:id="174" w:author="phuong vu" w:date="2018-11-15T16:59:00Z"/>
                <w:lang w:val="en-US"/>
              </w:rPr>
            </w:pPr>
          </w:p>
        </w:tc>
        <w:tc>
          <w:tcPr>
            <w:tcW w:w="1463" w:type="dxa"/>
          </w:tcPr>
          <w:p w14:paraId="04C29941" w14:textId="77777777" w:rsidR="008E1FFB" w:rsidRDefault="008E1FFB" w:rsidP="00AA4F14">
            <w:pPr>
              <w:spacing w:line="360" w:lineRule="auto"/>
              <w:jc w:val="center"/>
              <w:rPr>
                <w:ins w:id="175" w:author="phuong vu" w:date="2018-11-15T16:59:00Z"/>
                <w:lang w:val="en-US"/>
              </w:rPr>
            </w:pPr>
          </w:p>
        </w:tc>
        <w:tc>
          <w:tcPr>
            <w:tcW w:w="1463" w:type="dxa"/>
          </w:tcPr>
          <w:p w14:paraId="387E002C" w14:textId="77777777" w:rsidR="008E1FFB" w:rsidRDefault="008E1FFB" w:rsidP="00AA4F14">
            <w:pPr>
              <w:jc w:val="center"/>
              <w:rPr>
                <w:ins w:id="176" w:author="phuong vu" w:date="2018-11-15T16:59:00Z"/>
                <w:lang w:val="en-US"/>
              </w:rPr>
            </w:pPr>
            <w:ins w:id="177" w:author="phuong vu" w:date="2018-11-15T16:59:00Z">
              <w:r>
                <w:rPr>
                  <w:lang w:val="en-US"/>
                </w:rPr>
                <w:t>X</w:t>
              </w:r>
            </w:ins>
          </w:p>
        </w:tc>
      </w:tr>
      <w:tr w:rsidR="008E1FFB" w14:paraId="2CC416DD" w14:textId="77777777" w:rsidTr="00AA4F14">
        <w:trPr>
          <w:ins w:id="178" w:author="phuong vu" w:date="2018-11-15T16:59:00Z"/>
        </w:trPr>
        <w:tc>
          <w:tcPr>
            <w:tcW w:w="805" w:type="dxa"/>
          </w:tcPr>
          <w:p w14:paraId="31B4A292" w14:textId="77777777" w:rsidR="008E1FFB" w:rsidRDefault="008E1FFB" w:rsidP="00AA4F14">
            <w:pPr>
              <w:spacing w:line="360" w:lineRule="auto"/>
              <w:jc w:val="center"/>
              <w:rPr>
                <w:ins w:id="179" w:author="phuong vu" w:date="2018-11-15T16:59:00Z"/>
                <w:lang w:val="en-US"/>
              </w:rPr>
            </w:pPr>
            <w:ins w:id="180" w:author="phuong vu" w:date="2018-11-15T16:59:00Z">
              <w:r>
                <w:rPr>
                  <w:lang w:val="en-US"/>
                </w:rPr>
                <w:t>4</w:t>
              </w:r>
            </w:ins>
          </w:p>
        </w:tc>
        <w:tc>
          <w:tcPr>
            <w:tcW w:w="2120" w:type="dxa"/>
          </w:tcPr>
          <w:p w14:paraId="79CD9207" w14:textId="77777777" w:rsidR="008E1FFB" w:rsidRDefault="008E1FFB" w:rsidP="00AA4F14">
            <w:pPr>
              <w:spacing w:line="360" w:lineRule="auto"/>
              <w:rPr>
                <w:ins w:id="181" w:author="phuong vu" w:date="2018-11-15T16:59:00Z"/>
                <w:lang w:val="en-US"/>
              </w:rPr>
            </w:pPr>
            <w:ins w:id="182" w:author="phuong vu" w:date="2018-11-15T16:59:00Z">
              <w:r>
                <w:rPr>
                  <w:lang w:val="en-US"/>
                </w:rPr>
                <w:t>receipt</w:t>
              </w:r>
            </w:ins>
          </w:p>
        </w:tc>
        <w:tc>
          <w:tcPr>
            <w:tcW w:w="1463" w:type="dxa"/>
          </w:tcPr>
          <w:p w14:paraId="5E681253" w14:textId="77777777" w:rsidR="008E1FFB" w:rsidRDefault="008E1FFB" w:rsidP="00AA4F14">
            <w:pPr>
              <w:spacing w:line="360" w:lineRule="auto"/>
              <w:jc w:val="center"/>
              <w:rPr>
                <w:ins w:id="183" w:author="phuong vu" w:date="2018-11-15T16:59:00Z"/>
                <w:lang w:val="en-US"/>
              </w:rPr>
            </w:pPr>
          </w:p>
        </w:tc>
        <w:tc>
          <w:tcPr>
            <w:tcW w:w="1463" w:type="dxa"/>
          </w:tcPr>
          <w:p w14:paraId="5993D6B0" w14:textId="77777777" w:rsidR="008E1FFB" w:rsidRDefault="008E1FFB" w:rsidP="00AA4F14">
            <w:pPr>
              <w:spacing w:line="360" w:lineRule="auto"/>
              <w:jc w:val="center"/>
              <w:rPr>
                <w:ins w:id="184" w:author="phuong vu" w:date="2018-11-15T16:59:00Z"/>
                <w:lang w:val="en-US"/>
              </w:rPr>
            </w:pPr>
          </w:p>
        </w:tc>
        <w:tc>
          <w:tcPr>
            <w:tcW w:w="1463" w:type="dxa"/>
          </w:tcPr>
          <w:p w14:paraId="17A0044B" w14:textId="77777777" w:rsidR="008E1FFB" w:rsidRDefault="008E1FFB" w:rsidP="00AA4F14">
            <w:pPr>
              <w:spacing w:line="360" w:lineRule="auto"/>
              <w:jc w:val="center"/>
              <w:rPr>
                <w:ins w:id="185" w:author="phuong vu" w:date="2018-11-15T16:59:00Z"/>
                <w:lang w:val="en-US"/>
              </w:rPr>
            </w:pPr>
          </w:p>
        </w:tc>
        <w:tc>
          <w:tcPr>
            <w:tcW w:w="1463" w:type="dxa"/>
          </w:tcPr>
          <w:p w14:paraId="70D1695D" w14:textId="77777777" w:rsidR="008E1FFB" w:rsidRDefault="008E1FFB" w:rsidP="00AA4F14">
            <w:pPr>
              <w:jc w:val="center"/>
              <w:rPr>
                <w:ins w:id="186" w:author="phuong vu" w:date="2018-11-15T16:59:00Z"/>
                <w:lang w:val="en-US"/>
              </w:rPr>
            </w:pPr>
            <w:ins w:id="187" w:author="phuong vu" w:date="2018-11-15T16:59:00Z">
              <w:r>
                <w:rPr>
                  <w:lang w:val="en-US"/>
                </w:rPr>
                <w:t>X</w:t>
              </w:r>
            </w:ins>
          </w:p>
        </w:tc>
      </w:tr>
    </w:tbl>
    <w:p w14:paraId="338DB55D" w14:textId="77777777" w:rsidR="008E1FFB" w:rsidRPr="008E1FFB" w:rsidRDefault="008E1FFB" w:rsidP="008E1FFB">
      <w:pPr>
        <w:rPr>
          <w:lang w:val="en-US"/>
          <w:rPrChange w:id="188" w:author="phuong vu" w:date="2018-11-15T16:59:00Z">
            <w:rPr>
              <w:lang w:val="en-US"/>
            </w:rPr>
          </w:rPrChange>
        </w:rPr>
        <w:pPrChange w:id="189" w:author="phuong vu" w:date="2018-11-15T16:59:00Z">
          <w:pPr>
            <w:pStyle w:val="Heading6"/>
          </w:pPr>
        </w:pPrChange>
      </w:pPr>
    </w:p>
    <w:p w14:paraId="6E57EDDC" w14:textId="4B967BB8" w:rsidR="00070C2F" w:rsidRPr="006C3B6C" w:rsidRDefault="00070C2F" w:rsidP="009B63D4">
      <w:pPr>
        <w:pStyle w:val="Heading6"/>
        <w:rPr>
          <w:lang w:val="en-US"/>
        </w:rPr>
      </w:pPr>
      <w:r>
        <w:rPr>
          <w:lang w:val="en-US"/>
        </w:rPr>
        <w:lastRenderedPageBreak/>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CC90670" w:rsidR="00840C60" w:rsidRDefault="00840C60" w:rsidP="00840C60">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11</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5F27B875"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12</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ins w:id="190" w:author="phuong vu" w:date="2018-11-15T16:56: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A4F14">
        <w:trPr>
          <w:ins w:id="191" w:author="phuong vu" w:date="2018-11-15T16:56:00Z"/>
        </w:trPr>
        <w:tc>
          <w:tcPr>
            <w:tcW w:w="805" w:type="dxa"/>
            <w:vMerge w:val="restart"/>
            <w:vAlign w:val="center"/>
          </w:tcPr>
          <w:p w14:paraId="2823D6F3" w14:textId="77777777" w:rsidR="00DE2334" w:rsidRPr="007F1EF1" w:rsidRDefault="00DE2334" w:rsidP="00AA4F14">
            <w:pPr>
              <w:spacing w:line="360" w:lineRule="auto"/>
              <w:jc w:val="center"/>
              <w:rPr>
                <w:ins w:id="192" w:author="phuong vu" w:date="2018-11-15T16:56:00Z"/>
                <w:b/>
                <w:lang w:val="en-US"/>
              </w:rPr>
            </w:pPr>
            <w:ins w:id="193" w:author="phuong vu" w:date="2018-11-15T16:56:00Z">
              <w:r w:rsidRPr="007F1EF1">
                <w:rPr>
                  <w:b/>
                  <w:lang w:val="en-US"/>
                </w:rPr>
                <w:t>STT</w:t>
              </w:r>
            </w:ins>
          </w:p>
        </w:tc>
        <w:tc>
          <w:tcPr>
            <w:tcW w:w="2120" w:type="dxa"/>
            <w:vMerge w:val="restart"/>
            <w:vAlign w:val="center"/>
          </w:tcPr>
          <w:p w14:paraId="01F9EE7D" w14:textId="77777777" w:rsidR="00DE2334" w:rsidRPr="007F1EF1" w:rsidRDefault="00DE2334" w:rsidP="00AA4F14">
            <w:pPr>
              <w:spacing w:line="360" w:lineRule="auto"/>
              <w:jc w:val="center"/>
              <w:rPr>
                <w:ins w:id="194" w:author="phuong vu" w:date="2018-11-15T16:56:00Z"/>
                <w:b/>
                <w:lang w:val="en-US"/>
              </w:rPr>
            </w:pPr>
            <w:ins w:id="195" w:author="phuong vu" w:date="2018-11-15T16:56:00Z">
              <w:r w:rsidRPr="007F1EF1">
                <w:rPr>
                  <w:b/>
                  <w:lang w:val="en-US"/>
                </w:rPr>
                <w:t>Tên bảng/</w:t>
              </w:r>
            </w:ins>
          </w:p>
          <w:p w14:paraId="6C3EEC74" w14:textId="77777777" w:rsidR="00DE2334" w:rsidRPr="007F1EF1" w:rsidRDefault="00DE2334" w:rsidP="00AA4F14">
            <w:pPr>
              <w:spacing w:line="360" w:lineRule="auto"/>
              <w:jc w:val="center"/>
              <w:rPr>
                <w:ins w:id="196" w:author="phuong vu" w:date="2018-11-15T16:56:00Z"/>
                <w:b/>
                <w:lang w:val="en-US"/>
              </w:rPr>
            </w:pPr>
            <w:ins w:id="197" w:author="phuong vu" w:date="2018-11-15T16:56:00Z">
              <w:r w:rsidRPr="007F1EF1">
                <w:rPr>
                  <w:b/>
                  <w:lang w:val="en-US"/>
                </w:rPr>
                <w:t>Cấu tr</w:t>
              </w:r>
              <w:r>
                <w:rPr>
                  <w:b/>
                  <w:lang w:val="en-US"/>
                </w:rPr>
                <w:t>ú</w:t>
              </w:r>
              <w:r w:rsidRPr="007F1EF1">
                <w:rPr>
                  <w:b/>
                  <w:lang w:val="en-US"/>
                </w:rPr>
                <w:t>c dữ liệu</w:t>
              </w:r>
            </w:ins>
          </w:p>
        </w:tc>
        <w:tc>
          <w:tcPr>
            <w:tcW w:w="5852" w:type="dxa"/>
            <w:gridSpan w:val="4"/>
            <w:vAlign w:val="center"/>
          </w:tcPr>
          <w:p w14:paraId="4501FD14" w14:textId="77777777" w:rsidR="00DE2334" w:rsidRPr="007F1EF1" w:rsidRDefault="00DE2334" w:rsidP="00AA4F14">
            <w:pPr>
              <w:spacing w:line="360" w:lineRule="auto"/>
              <w:jc w:val="center"/>
              <w:rPr>
                <w:ins w:id="198" w:author="phuong vu" w:date="2018-11-15T16:56:00Z"/>
                <w:b/>
                <w:lang w:val="en-US"/>
              </w:rPr>
            </w:pPr>
            <w:ins w:id="199" w:author="phuong vu" w:date="2018-11-15T16:56:00Z">
              <w:r w:rsidRPr="007F1EF1">
                <w:rPr>
                  <w:b/>
                  <w:lang w:val="en-US"/>
                </w:rPr>
                <w:t>Phương thức</w:t>
              </w:r>
            </w:ins>
          </w:p>
        </w:tc>
      </w:tr>
      <w:tr w:rsidR="00DE2334" w14:paraId="0A1EF53A" w14:textId="77777777" w:rsidTr="00AA4F14">
        <w:trPr>
          <w:ins w:id="200" w:author="phuong vu" w:date="2018-11-15T16:56:00Z"/>
        </w:trPr>
        <w:tc>
          <w:tcPr>
            <w:tcW w:w="805" w:type="dxa"/>
            <w:vMerge/>
            <w:vAlign w:val="center"/>
          </w:tcPr>
          <w:p w14:paraId="31E028D0" w14:textId="77777777" w:rsidR="00DE2334" w:rsidRPr="007F1EF1" w:rsidRDefault="00DE2334" w:rsidP="00AA4F14">
            <w:pPr>
              <w:spacing w:line="360" w:lineRule="auto"/>
              <w:jc w:val="center"/>
              <w:rPr>
                <w:ins w:id="201" w:author="phuong vu" w:date="2018-11-15T16:56:00Z"/>
                <w:b/>
                <w:lang w:val="en-US"/>
              </w:rPr>
            </w:pPr>
          </w:p>
        </w:tc>
        <w:tc>
          <w:tcPr>
            <w:tcW w:w="2120" w:type="dxa"/>
            <w:vMerge/>
            <w:vAlign w:val="center"/>
          </w:tcPr>
          <w:p w14:paraId="7F8A75B8" w14:textId="77777777" w:rsidR="00DE2334" w:rsidRPr="007F1EF1" w:rsidRDefault="00DE2334" w:rsidP="00AA4F14">
            <w:pPr>
              <w:spacing w:line="360" w:lineRule="auto"/>
              <w:jc w:val="center"/>
              <w:rPr>
                <w:ins w:id="202" w:author="phuong vu" w:date="2018-11-15T16:56:00Z"/>
                <w:b/>
                <w:lang w:val="en-US"/>
              </w:rPr>
            </w:pPr>
          </w:p>
        </w:tc>
        <w:tc>
          <w:tcPr>
            <w:tcW w:w="1463" w:type="dxa"/>
            <w:vAlign w:val="center"/>
          </w:tcPr>
          <w:p w14:paraId="7DD322F4" w14:textId="77777777" w:rsidR="00DE2334" w:rsidRPr="007F1EF1" w:rsidRDefault="00DE2334" w:rsidP="00AA4F14">
            <w:pPr>
              <w:spacing w:line="360" w:lineRule="auto"/>
              <w:jc w:val="center"/>
              <w:rPr>
                <w:ins w:id="203" w:author="phuong vu" w:date="2018-11-15T16:56:00Z"/>
                <w:b/>
                <w:lang w:val="en-US"/>
              </w:rPr>
            </w:pPr>
            <w:ins w:id="204" w:author="phuong vu" w:date="2018-11-15T16:56:00Z">
              <w:r w:rsidRPr="007F1EF1">
                <w:rPr>
                  <w:b/>
                  <w:lang w:val="en-US"/>
                </w:rPr>
                <w:t>Thêm</w:t>
              </w:r>
            </w:ins>
          </w:p>
        </w:tc>
        <w:tc>
          <w:tcPr>
            <w:tcW w:w="1463" w:type="dxa"/>
            <w:vAlign w:val="center"/>
          </w:tcPr>
          <w:p w14:paraId="27F0E872" w14:textId="77777777" w:rsidR="00DE2334" w:rsidRPr="007F1EF1" w:rsidRDefault="00DE2334" w:rsidP="00AA4F14">
            <w:pPr>
              <w:spacing w:line="360" w:lineRule="auto"/>
              <w:jc w:val="center"/>
              <w:rPr>
                <w:ins w:id="205" w:author="phuong vu" w:date="2018-11-15T16:56:00Z"/>
                <w:b/>
                <w:lang w:val="en-US"/>
              </w:rPr>
            </w:pPr>
            <w:ins w:id="206" w:author="phuong vu" w:date="2018-11-15T16:56:00Z">
              <w:r w:rsidRPr="007F1EF1">
                <w:rPr>
                  <w:b/>
                  <w:lang w:val="en-US"/>
                </w:rPr>
                <w:t>Sửa</w:t>
              </w:r>
            </w:ins>
          </w:p>
        </w:tc>
        <w:tc>
          <w:tcPr>
            <w:tcW w:w="1463" w:type="dxa"/>
            <w:vAlign w:val="center"/>
          </w:tcPr>
          <w:p w14:paraId="6012365A" w14:textId="77777777" w:rsidR="00DE2334" w:rsidRPr="007F1EF1" w:rsidRDefault="00DE2334" w:rsidP="00AA4F14">
            <w:pPr>
              <w:spacing w:line="360" w:lineRule="auto"/>
              <w:jc w:val="center"/>
              <w:rPr>
                <w:ins w:id="207" w:author="phuong vu" w:date="2018-11-15T16:56:00Z"/>
                <w:b/>
                <w:lang w:val="en-US"/>
              </w:rPr>
            </w:pPr>
            <w:ins w:id="208" w:author="phuong vu" w:date="2018-11-15T16:56:00Z">
              <w:r w:rsidRPr="007F1EF1">
                <w:rPr>
                  <w:b/>
                  <w:lang w:val="en-US"/>
                </w:rPr>
                <w:t>Xóa</w:t>
              </w:r>
            </w:ins>
          </w:p>
        </w:tc>
        <w:tc>
          <w:tcPr>
            <w:tcW w:w="1463" w:type="dxa"/>
            <w:vAlign w:val="center"/>
          </w:tcPr>
          <w:p w14:paraId="35BC0BD7" w14:textId="77777777" w:rsidR="00DE2334" w:rsidRPr="007F1EF1" w:rsidRDefault="00DE2334" w:rsidP="00AA4F14">
            <w:pPr>
              <w:spacing w:line="360" w:lineRule="auto"/>
              <w:jc w:val="center"/>
              <w:rPr>
                <w:ins w:id="209" w:author="phuong vu" w:date="2018-11-15T16:56:00Z"/>
                <w:b/>
                <w:lang w:val="en-US"/>
              </w:rPr>
            </w:pPr>
            <w:ins w:id="210" w:author="phuong vu" w:date="2018-11-15T16:56:00Z">
              <w:r w:rsidRPr="007F1EF1">
                <w:rPr>
                  <w:b/>
                  <w:lang w:val="en-US"/>
                </w:rPr>
                <w:t>Truy vấn</w:t>
              </w:r>
            </w:ins>
          </w:p>
        </w:tc>
      </w:tr>
      <w:tr w:rsidR="00DE2334" w14:paraId="030F51B7" w14:textId="77777777" w:rsidTr="00AA4F14">
        <w:trPr>
          <w:ins w:id="211" w:author="phuong vu" w:date="2018-11-15T16:56:00Z"/>
        </w:trPr>
        <w:tc>
          <w:tcPr>
            <w:tcW w:w="805" w:type="dxa"/>
          </w:tcPr>
          <w:p w14:paraId="60B2556F" w14:textId="77777777" w:rsidR="00DE2334" w:rsidRDefault="00DE2334" w:rsidP="00AA4F14">
            <w:pPr>
              <w:spacing w:line="360" w:lineRule="auto"/>
              <w:jc w:val="center"/>
              <w:rPr>
                <w:ins w:id="212" w:author="phuong vu" w:date="2018-11-15T16:56:00Z"/>
                <w:lang w:val="en-US"/>
              </w:rPr>
            </w:pPr>
            <w:ins w:id="213" w:author="phuong vu" w:date="2018-11-15T16:56:00Z">
              <w:r>
                <w:rPr>
                  <w:lang w:val="en-US"/>
                </w:rPr>
                <w:t>1</w:t>
              </w:r>
            </w:ins>
          </w:p>
        </w:tc>
        <w:tc>
          <w:tcPr>
            <w:tcW w:w="2120" w:type="dxa"/>
          </w:tcPr>
          <w:p w14:paraId="34847956" w14:textId="77777777" w:rsidR="00DE2334" w:rsidRDefault="00DE2334" w:rsidP="00AA4F14">
            <w:pPr>
              <w:spacing w:line="360" w:lineRule="auto"/>
              <w:rPr>
                <w:ins w:id="214" w:author="phuong vu" w:date="2018-11-15T16:56:00Z"/>
                <w:lang w:val="en-US"/>
              </w:rPr>
            </w:pPr>
            <w:ins w:id="215" w:author="phuong vu" w:date="2018-11-15T16:56:00Z">
              <w:r>
                <w:rPr>
                  <w:lang w:val="en-US"/>
                </w:rPr>
                <w:t>customer_order</w:t>
              </w:r>
            </w:ins>
          </w:p>
        </w:tc>
        <w:tc>
          <w:tcPr>
            <w:tcW w:w="1463" w:type="dxa"/>
          </w:tcPr>
          <w:p w14:paraId="592FB54D" w14:textId="77777777" w:rsidR="00DE2334" w:rsidRDefault="00DE2334" w:rsidP="00AA4F14">
            <w:pPr>
              <w:spacing w:line="360" w:lineRule="auto"/>
              <w:jc w:val="center"/>
              <w:rPr>
                <w:ins w:id="216" w:author="phuong vu" w:date="2018-11-15T16:56:00Z"/>
                <w:lang w:val="en-US"/>
              </w:rPr>
            </w:pPr>
          </w:p>
        </w:tc>
        <w:tc>
          <w:tcPr>
            <w:tcW w:w="1463" w:type="dxa"/>
          </w:tcPr>
          <w:p w14:paraId="164B3BBE" w14:textId="77777777" w:rsidR="00DE2334" w:rsidRDefault="00DE2334" w:rsidP="00AA4F14">
            <w:pPr>
              <w:spacing w:line="360" w:lineRule="auto"/>
              <w:jc w:val="center"/>
              <w:rPr>
                <w:ins w:id="217" w:author="phuong vu" w:date="2018-11-15T16:56:00Z"/>
                <w:lang w:val="en-US"/>
              </w:rPr>
            </w:pPr>
            <w:ins w:id="218" w:author="phuong vu" w:date="2018-11-15T16:56:00Z">
              <w:r>
                <w:rPr>
                  <w:lang w:val="en-US"/>
                </w:rPr>
                <w:t>X</w:t>
              </w:r>
            </w:ins>
          </w:p>
        </w:tc>
        <w:tc>
          <w:tcPr>
            <w:tcW w:w="1463" w:type="dxa"/>
          </w:tcPr>
          <w:p w14:paraId="5F3FA9A9" w14:textId="77777777" w:rsidR="00DE2334" w:rsidRDefault="00DE2334" w:rsidP="00AA4F14">
            <w:pPr>
              <w:spacing w:line="360" w:lineRule="auto"/>
              <w:jc w:val="center"/>
              <w:rPr>
                <w:ins w:id="219" w:author="phuong vu" w:date="2018-11-15T16:56:00Z"/>
                <w:lang w:val="en-US"/>
              </w:rPr>
            </w:pPr>
          </w:p>
        </w:tc>
        <w:tc>
          <w:tcPr>
            <w:tcW w:w="1463" w:type="dxa"/>
          </w:tcPr>
          <w:p w14:paraId="285C96BB" w14:textId="77777777" w:rsidR="00DE2334" w:rsidRDefault="00DE2334" w:rsidP="00AA4F14">
            <w:pPr>
              <w:jc w:val="center"/>
              <w:rPr>
                <w:ins w:id="220" w:author="phuong vu" w:date="2018-11-15T16:56:00Z"/>
                <w:lang w:val="en-US"/>
              </w:rPr>
            </w:pPr>
          </w:p>
        </w:tc>
      </w:tr>
      <w:tr w:rsidR="00DE2334" w14:paraId="35CA55AE" w14:textId="77777777" w:rsidTr="00AA4F14">
        <w:trPr>
          <w:ins w:id="221" w:author="phuong vu" w:date="2018-11-15T16:56:00Z"/>
        </w:trPr>
        <w:tc>
          <w:tcPr>
            <w:tcW w:w="805" w:type="dxa"/>
          </w:tcPr>
          <w:p w14:paraId="7DBE7B6B" w14:textId="77777777" w:rsidR="00DE2334" w:rsidRDefault="00DE2334" w:rsidP="00AA4F14">
            <w:pPr>
              <w:spacing w:line="360" w:lineRule="auto"/>
              <w:jc w:val="center"/>
              <w:rPr>
                <w:ins w:id="222" w:author="phuong vu" w:date="2018-11-15T16:56:00Z"/>
                <w:lang w:val="en-US"/>
              </w:rPr>
            </w:pPr>
            <w:ins w:id="223" w:author="phuong vu" w:date="2018-11-15T16:56:00Z">
              <w:r>
                <w:rPr>
                  <w:lang w:val="en-US"/>
                </w:rPr>
                <w:t>2</w:t>
              </w:r>
            </w:ins>
          </w:p>
        </w:tc>
        <w:tc>
          <w:tcPr>
            <w:tcW w:w="2120" w:type="dxa"/>
          </w:tcPr>
          <w:p w14:paraId="0F91C2F2" w14:textId="77777777" w:rsidR="00DE2334" w:rsidRDefault="00DE2334" w:rsidP="00AA4F14">
            <w:pPr>
              <w:spacing w:line="360" w:lineRule="auto"/>
              <w:rPr>
                <w:ins w:id="224" w:author="phuong vu" w:date="2018-11-15T16:56:00Z"/>
                <w:lang w:val="en-US"/>
              </w:rPr>
            </w:pPr>
            <w:ins w:id="225" w:author="phuong vu" w:date="2018-11-15T16:56:00Z">
              <w:r>
                <w:rPr>
                  <w:lang w:val="en-US"/>
                </w:rPr>
                <w:t>task</w:t>
              </w:r>
            </w:ins>
          </w:p>
        </w:tc>
        <w:tc>
          <w:tcPr>
            <w:tcW w:w="1463" w:type="dxa"/>
          </w:tcPr>
          <w:p w14:paraId="65F066E6" w14:textId="77777777" w:rsidR="00DE2334" w:rsidRDefault="00DE2334" w:rsidP="00AA4F14">
            <w:pPr>
              <w:spacing w:line="360" w:lineRule="auto"/>
              <w:jc w:val="center"/>
              <w:rPr>
                <w:ins w:id="226" w:author="phuong vu" w:date="2018-11-15T16:56:00Z"/>
                <w:lang w:val="en-US"/>
              </w:rPr>
            </w:pPr>
            <w:ins w:id="227" w:author="phuong vu" w:date="2018-11-15T16:56:00Z">
              <w:r>
                <w:rPr>
                  <w:lang w:val="en-US"/>
                </w:rPr>
                <w:t>X</w:t>
              </w:r>
            </w:ins>
          </w:p>
        </w:tc>
        <w:tc>
          <w:tcPr>
            <w:tcW w:w="1463" w:type="dxa"/>
          </w:tcPr>
          <w:p w14:paraId="52A86D1B" w14:textId="77777777" w:rsidR="00DE2334" w:rsidRDefault="00DE2334" w:rsidP="00AA4F14">
            <w:pPr>
              <w:spacing w:line="360" w:lineRule="auto"/>
              <w:jc w:val="center"/>
              <w:rPr>
                <w:ins w:id="228" w:author="phuong vu" w:date="2018-11-15T16:56:00Z"/>
                <w:lang w:val="en-US"/>
              </w:rPr>
            </w:pPr>
            <w:ins w:id="229" w:author="phuong vu" w:date="2018-11-15T16:56:00Z">
              <w:r>
                <w:rPr>
                  <w:lang w:val="en-US"/>
                </w:rPr>
                <w:t>X</w:t>
              </w:r>
            </w:ins>
          </w:p>
        </w:tc>
        <w:tc>
          <w:tcPr>
            <w:tcW w:w="1463" w:type="dxa"/>
          </w:tcPr>
          <w:p w14:paraId="226E7FB3" w14:textId="77777777" w:rsidR="00DE2334" w:rsidRDefault="00DE2334" w:rsidP="00AA4F14">
            <w:pPr>
              <w:spacing w:line="360" w:lineRule="auto"/>
              <w:jc w:val="center"/>
              <w:rPr>
                <w:ins w:id="230" w:author="phuong vu" w:date="2018-11-15T16:56:00Z"/>
                <w:lang w:val="en-US"/>
              </w:rPr>
            </w:pPr>
          </w:p>
        </w:tc>
        <w:tc>
          <w:tcPr>
            <w:tcW w:w="1463" w:type="dxa"/>
          </w:tcPr>
          <w:p w14:paraId="0425B62C" w14:textId="77777777" w:rsidR="00DE2334" w:rsidRDefault="00DE2334" w:rsidP="00AA4F14">
            <w:pPr>
              <w:jc w:val="center"/>
              <w:rPr>
                <w:ins w:id="231" w:author="phuong vu" w:date="2018-11-15T16:56:00Z"/>
                <w:lang w:val="en-US"/>
              </w:rPr>
            </w:pPr>
          </w:p>
        </w:tc>
      </w:tr>
      <w:tr w:rsidR="00DE2334" w14:paraId="72EBEA62" w14:textId="77777777" w:rsidTr="00AA4F14">
        <w:trPr>
          <w:ins w:id="232" w:author="phuong vu" w:date="2018-11-15T16:56:00Z"/>
        </w:trPr>
        <w:tc>
          <w:tcPr>
            <w:tcW w:w="805" w:type="dxa"/>
          </w:tcPr>
          <w:p w14:paraId="2E45C7AF" w14:textId="77777777" w:rsidR="00DE2334" w:rsidRDefault="00DE2334" w:rsidP="00AA4F14">
            <w:pPr>
              <w:spacing w:line="360" w:lineRule="auto"/>
              <w:jc w:val="center"/>
              <w:rPr>
                <w:ins w:id="233" w:author="phuong vu" w:date="2018-11-15T16:56:00Z"/>
                <w:lang w:val="en-US"/>
              </w:rPr>
            </w:pPr>
            <w:ins w:id="234" w:author="phuong vu" w:date="2018-11-15T16:56:00Z">
              <w:r>
                <w:rPr>
                  <w:lang w:val="en-US"/>
                </w:rPr>
                <w:t>3</w:t>
              </w:r>
            </w:ins>
          </w:p>
        </w:tc>
        <w:tc>
          <w:tcPr>
            <w:tcW w:w="2120" w:type="dxa"/>
          </w:tcPr>
          <w:p w14:paraId="460A4563" w14:textId="77777777" w:rsidR="00DE2334" w:rsidRDefault="00DE2334" w:rsidP="00AA4F14">
            <w:pPr>
              <w:spacing w:line="360" w:lineRule="auto"/>
              <w:rPr>
                <w:ins w:id="235" w:author="phuong vu" w:date="2018-11-15T16:56:00Z"/>
                <w:lang w:val="en-US"/>
              </w:rPr>
            </w:pPr>
            <w:ins w:id="236" w:author="phuong vu" w:date="2018-11-15T16:56:00Z">
              <w:r>
                <w:rPr>
                  <w:lang w:val="en-US"/>
                </w:rPr>
                <w:t>order_detail</w:t>
              </w:r>
            </w:ins>
          </w:p>
        </w:tc>
        <w:tc>
          <w:tcPr>
            <w:tcW w:w="1463" w:type="dxa"/>
          </w:tcPr>
          <w:p w14:paraId="1314C561" w14:textId="77777777" w:rsidR="00DE2334" w:rsidRDefault="00DE2334" w:rsidP="00AA4F14">
            <w:pPr>
              <w:spacing w:line="360" w:lineRule="auto"/>
              <w:jc w:val="center"/>
              <w:rPr>
                <w:ins w:id="237" w:author="phuong vu" w:date="2018-11-15T16:56:00Z"/>
                <w:lang w:val="en-US"/>
              </w:rPr>
            </w:pPr>
          </w:p>
        </w:tc>
        <w:tc>
          <w:tcPr>
            <w:tcW w:w="1463" w:type="dxa"/>
          </w:tcPr>
          <w:p w14:paraId="1EE4C89F" w14:textId="77777777" w:rsidR="00DE2334" w:rsidRDefault="00DE2334" w:rsidP="00AA4F14">
            <w:pPr>
              <w:spacing w:line="360" w:lineRule="auto"/>
              <w:jc w:val="center"/>
              <w:rPr>
                <w:ins w:id="238" w:author="phuong vu" w:date="2018-11-15T16:56:00Z"/>
                <w:lang w:val="en-US"/>
              </w:rPr>
            </w:pPr>
            <w:ins w:id="239" w:author="phuong vu" w:date="2018-11-15T16:56:00Z">
              <w:r>
                <w:rPr>
                  <w:lang w:val="en-US"/>
                </w:rPr>
                <w:t>X</w:t>
              </w:r>
            </w:ins>
          </w:p>
        </w:tc>
        <w:tc>
          <w:tcPr>
            <w:tcW w:w="1463" w:type="dxa"/>
          </w:tcPr>
          <w:p w14:paraId="49F13FF2" w14:textId="77777777" w:rsidR="00DE2334" w:rsidRDefault="00DE2334" w:rsidP="00AA4F14">
            <w:pPr>
              <w:spacing w:line="360" w:lineRule="auto"/>
              <w:jc w:val="center"/>
              <w:rPr>
                <w:ins w:id="240" w:author="phuong vu" w:date="2018-11-15T16:56:00Z"/>
                <w:lang w:val="en-US"/>
              </w:rPr>
            </w:pPr>
          </w:p>
        </w:tc>
        <w:tc>
          <w:tcPr>
            <w:tcW w:w="1463" w:type="dxa"/>
          </w:tcPr>
          <w:p w14:paraId="472F0BFE" w14:textId="77777777" w:rsidR="00DE2334" w:rsidRDefault="00DE2334" w:rsidP="00AA4F14">
            <w:pPr>
              <w:jc w:val="center"/>
              <w:rPr>
                <w:ins w:id="241" w:author="phuong vu" w:date="2018-11-15T16:56:00Z"/>
                <w:lang w:val="en-US"/>
              </w:rPr>
            </w:pPr>
          </w:p>
        </w:tc>
      </w:tr>
      <w:tr w:rsidR="00DE2334" w14:paraId="0C2AFE63" w14:textId="77777777" w:rsidTr="00AA4F14">
        <w:trPr>
          <w:ins w:id="242" w:author="phuong vu" w:date="2018-11-15T16:56:00Z"/>
        </w:trPr>
        <w:tc>
          <w:tcPr>
            <w:tcW w:w="805" w:type="dxa"/>
          </w:tcPr>
          <w:p w14:paraId="5F8BAD02" w14:textId="77777777" w:rsidR="00DE2334" w:rsidRDefault="00DE2334" w:rsidP="00AA4F14">
            <w:pPr>
              <w:spacing w:line="360" w:lineRule="auto"/>
              <w:jc w:val="center"/>
              <w:rPr>
                <w:ins w:id="243" w:author="phuong vu" w:date="2018-11-15T16:56:00Z"/>
                <w:lang w:val="en-US"/>
              </w:rPr>
            </w:pPr>
            <w:ins w:id="244" w:author="phuong vu" w:date="2018-11-15T16:56:00Z">
              <w:r>
                <w:rPr>
                  <w:lang w:val="en-US"/>
                </w:rPr>
                <w:t>4</w:t>
              </w:r>
            </w:ins>
          </w:p>
        </w:tc>
        <w:tc>
          <w:tcPr>
            <w:tcW w:w="2120" w:type="dxa"/>
          </w:tcPr>
          <w:p w14:paraId="0C7905DD" w14:textId="77777777" w:rsidR="00DE2334" w:rsidRDefault="00DE2334" w:rsidP="00AA4F14">
            <w:pPr>
              <w:spacing w:line="360" w:lineRule="auto"/>
              <w:rPr>
                <w:ins w:id="245" w:author="phuong vu" w:date="2018-11-15T16:56:00Z"/>
                <w:lang w:val="en-US"/>
              </w:rPr>
            </w:pPr>
            <w:ins w:id="246" w:author="phuong vu" w:date="2018-11-15T16:56:00Z">
              <w:r>
                <w:rPr>
                  <w:lang w:val="en-US"/>
                </w:rPr>
                <w:t>receipt</w:t>
              </w:r>
            </w:ins>
          </w:p>
        </w:tc>
        <w:tc>
          <w:tcPr>
            <w:tcW w:w="1463" w:type="dxa"/>
          </w:tcPr>
          <w:p w14:paraId="19E2A47D" w14:textId="77777777" w:rsidR="00DE2334" w:rsidRDefault="00DE2334" w:rsidP="00AA4F14">
            <w:pPr>
              <w:spacing w:line="360" w:lineRule="auto"/>
              <w:jc w:val="center"/>
              <w:rPr>
                <w:ins w:id="247" w:author="phuong vu" w:date="2018-11-15T16:56:00Z"/>
                <w:lang w:val="en-US"/>
              </w:rPr>
            </w:pPr>
          </w:p>
        </w:tc>
        <w:tc>
          <w:tcPr>
            <w:tcW w:w="1463" w:type="dxa"/>
          </w:tcPr>
          <w:p w14:paraId="26CD018A" w14:textId="77777777" w:rsidR="00DE2334" w:rsidRDefault="00DE2334" w:rsidP="00AA4F14">
            <w:pPr>
              <w:spacing w:line="360" w:lineRule="auto"/>
              <w:jc w:val="center"/>
              <w:rPr>
                <w:ins w:id="248" w:author="phuong vu" w:date="2018-11-15T16:56:00Z"/>
                <w:lang w:val="en-US"/>
              </w:rPr>
            </w:pPr>
            <w:ins w:id="249" w:author="phuong vu" w:date="2018-11-15T16:56:00Z">
              <w:r>
                <w:rPr>
                  <w:lang w:val="en-US"/>
                </w:rPr>
                <w:t>X</w:t>
              </w:r>
            </w:ins>
          </w:p>
        </w:tc>
        <w:tc>
          <w:tcPr>
            <w:tcW w:w="1463" w:type="dxa"/>
          </w:tcPr>
          <w:p w14:paraId="21C0D277" w14:textId="77777777" w:rsidR="00DE2334" w:rsidRDefault="00DE2334" w:rsidP="00AA4F14">
            <w:pPr>
              <w:spacing w:line="360" w:lineRule="auto"/>
              <w:jc w:val="center"/>
              <w:rPr>
                <w:ins w:id="250" w:author="phuong vu" w:date="2018-11-15T16:56:00Z"/>
                <w:lang w:val="en-US"/>
              </w:rPr>
            </w:pPr>
          </w:p>
        </w:tc>
        <w:tc>
          <w:tcPr>
            <w:tcW w:w="1463" w:type="dxa"/>
          </w:tcPr>
          <w:p w14:paraId="7D56F612" w14:textId="77777777" w:rsidR="00DE2334" w:rsidRDefault="00DE2334" w:rsidP="00AA4F14">
            <w:pPr>
              <w:jc w:val="center"/>
              <w:rPr>
                <w:ins w:id="251" w:author="phuong vu" w:date="2018-11-15T16:56:00Z"/>
                <w:lang w:val="en-US"/>
              </w:rPr>
            </w:pPr>
          </w:p>
        </w:tc>
      </w:tr>
    </w:tbl>
    <w:p w14:paraId="650C68F8" w14:textId="77777777" w:rsidR="00DE2334" w:rsidRPr="00DE2334" w:rsidRDefault="00DE2334" w:rsidP="00DE2334">
      <w:pPr>
        <w:rPr>
          <w:lang w:val="en-US"/>
          <w:rPrChange w:id="252" w:author="phuong vu" w:date="2018-11-15T16:56:00Z">
            <w:rPr>
              <w:lang w:val="en-US"/>
            </w:rPr>
          </w:rPrChange>
        </w:rPr>
        <w:pPrChange w:id="253" w:author="phuong vu" w:date="2018-11-15T16:56:00Z">
          <w:pPr>
            <w:pStyle w:val="Heading6"/>
          </w:pPr>
        </w:pPrChange>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430BC52A" w:rsidR="006C3B6C" w:rsidRDefault="006C3B6C" w:rsidP="006C3B6C">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13</w:t>
      </w:r>
      <w:r w:rsidR="006C103E">
        <w:rPr>
          <w:color w:val="auto"/>
          <w:sz w:val="26"/>
          <w:szCs w:val="26"/>
        </w:rPr>
        <w:fldChar w:fldCharType="end"/>
      </w:r>
      <w:r w:rsidRPr="009B63D4">
        <w:rPr>
          <w:color w:val="auto"/>
          <w:sz w:val="26"/>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5E6F8B54" w:rsidR="0013721C" w:rsidRPr="009B63D4" w:rsidRDefault="0013721C"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14</w:t>
      </w:r>
      <w:r w:rsidR="006C103E">
        <w:rPr>
          <w:color w:val="auto"/>
          <w:sz w:val="26"/>
          <w:szCs w:val="26"/>
        </w:rPr>
        <w:fldChar w:fldCharType="end"/>
      </w:r>
      <w:r w:rsidRPr="009B63D4">
        <w:rPr>
          <w:color w:val="auto"/>
          <w:sz w:val="26"/>
          <w:szCs w:val="26"/>
        </w:rPr>
        <w:t>Giao diện cập nhật thông tin biên nhận với trạng thái "đang chờ</w:t>
      </w:r>
      <w:r w:rsidRPr="009B63D4">
        <w:rPr>
          <w:color w:val="auto"/>
          <w:sz w:val="26"/>
          <w:szCs w:val="26"/>
          <w:lang w:val="en-US"/>
        </w:rPr>
        <w:t xml:space="preserve"> trả đồ</w:t>
      </w:r>
      <w:r w:rsidRPr="009B63D4">
        <w:rPr>
          <w:color w:val="auto"/>
          <w:sz w:val="26"/>
          <w:szCs w:val="26"/>
        </w:rPr>
        <w:t>"</w:t>
      </w:r>
    </w:p>
    <w:p w14:paraId="13EF0A50" w14:textId="5411730C" w:rsidR="00070C2F" w:rsidRDefault="00070C2F" w:rsidP="00070C2F">
      <w:pPr>
        <w:pStyle w:val="Heading6"/>
        <w:rPr>
          <w:ins w:id="254" w:author="phuong vu" w:date="2018-11-15T16:46: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A4F14">
        <w:trPr>
          <w:ins w:id="255" w:author="phuong vu" w:date="2018-11-15T16:46:00Z"/>
        </w:trPr>
        <w:tc>
          <w:tcPr>
            <w:tcW w:w="805" w:type="dxa"/>
            <w:vAlign w:val="center"/>
          </w:tcPr>
          <w:p w14:paraId="4EB5F767" w14:textId="77777777" w:rsidR="00451F3E" w:rsidRPr="007F1EF1" w:rsidRDefault="00451F3E" w:rsidP="00AA4F14">
            <w:pPr>
              <w:spacing w:line="360" w:lineRule="auto"/>
              <w:jc w:val="center"/>
              <w:rPr>
                <w:ins w:id="256" w:author="phuong vu" w:date="2018-11-15T16:46:00Z"/>
                <w:b/>
                <w:lang w:val="en-US"/>
              </w:rPr>
            </w:pPr>
            <w:ins w:id="257" w:author="phuong vu" w:date="2018-11-15T16:46:00Z">
              <w:r w:rsidRPr="007F1EF1">
                <w:rPr>
                  <w:b/>
                  <w:lang w:val="en-US"/>
                </w:rPr>
                <w:t>STT</w:t>
              </w:r>
            </w:ins>
          </w:p>
        </w:tc>
        <w:tc>
          <w:tcPr>
            <w:tcW w:w="1980" w:type="dxa"/>
            <w:vAlign w:val="center"/>
          </w:tcPr>
          <w:p w14:paraId="35E10CCD" w14:textId="77777777" w:rsidR="00451F3E" w:rsidRPr="007F1EF1" w:rsidRDefault="00451F3E" w:rsidP="00AA4F14">
            <w:pPr>
              <w:spacing w:line="360" w:lineRule="auto"/>
              <w:jc w:val="center"/>
              <w:rPr>
                <w:ins w:id="258" w:author="phuong vu" w:date="2018-11-15T16:46:00Z"/>
                <w:b/>
                <w:lang w:val="en-US"/>
              </w:rPr>
            </w:pPr>
            <w:ins w:id="259" w:author="phuong vu" w:date="2018-11-15T16:46:00Z">
              <w:r w:rsidRPr="007F1EF1">
                <w:rPr>
                  <w:b/>
                  <w:lang w:val="en-US"/>
                </w:rPr>
                <w:t>Loại điều khiển</w:t>
              </w:r>
            </w:ins>
          </w:p>
        </w:tc>
        <w:tc>
          <w:tcPr>
            <w:tcW w:w="2970" w:type="dxa"/>
            <w:vAlign w:val="center"/>
          </w:tcPr>
          <w:p w14:paraId="15B4DAE8" w14:textId="77777777" w:rsidR="00451F3E" w:rsidRPr="007F1EF1" w:rsidRDefault="00451F3E" w:rsidP="00AA4F14">
            <w:pPr>
              <w:spacing w:line="360" w:lineRule="auto"/>
              <w:jc w:val="center"/>
              <w:rPr>
                <w:ins w:id="260" w:author="phuong vu" w:date="2018-11-15T16:46:00Z"/>
                <w:b/>
                <w:lang w:val="en-US"/>
              </w:rPr>
            </w:pPr>
            <w:ins w:id="261" w:author="phuong vu" w:date="2018-11-15T16:46:00Z">
              <w:r w:rsidRPr="007F1EF1">
                <w:rPr>
                  <w:b/>
                  <w:lang w:val="en-US"/>
                </w:rPr>
                <w:t>Nội dung thực hiện</w:t>
              </w:r>
            </w:ins>
          </w:p>
        </w:tc>
        <w:tc>
          <w:tcPr>
            <w:tcW w:w="1266" w:type="dxa"/>
            <w:vAlign w:val="center"/>
          </w:tcPr>
          <w:p w14:paraId="563EC63B" w14:textId="77777777" w:rsidR="00451F3E" w:rsidRPr="007F1EF1" w:rsidRDefault="00451F3E" w:rsidP="00AA4F14">
            <w:pPr>
              <w:spacing w:line="360" w:lineRule="auto"/>
              <w:jc w:val="center"/>
              <w:rPr>
                <w:ins w:id="262" w:author="phuong vu" w:date="2018-11-15T16:46:00Z"/>
                <w:b/>
                <w:lang w:val="en-US"/>
              </w:rPr>
            </w:pPr>
            <w:ins w:id="263" w:author="phuong vu" w:date="2018-11-15T16:46:00Z">
              <w:r w:rsidRPr="007F1EF1">
                <w:rPr>
                  <w:b/>
                  <w:lang w:val="en-US"/>
                </w:rPr>
                <w:t>Giá trị mặc định</w:t>
              </w:r>
            </w:ins>
          </w:p>
        </w:tc>
        <w:tc>
          <w:tcPr>
            <w:tcW w:w="1756" w:type="dxa"/>
            <w:vAlign w:val="center"/>
          </w:tcPr>
          <w:p w14:paraId="41479801" w14:textId="77777777" w:rsidR="00451F3E" w:rsidRPr="007F1EF1" w:rsidRDefault="00451F3E" w:rsidP="00AA4F14">
            <w:pPr>
              <w:spacing w:line="360" w:lineRule="auto"/>
              <w:jc w:val="center"/>
              <w:rPr>
                <w:ins w:id="264" w:author="phuong vu" w:date="2018-11-15T16:46:00Z"/>
                <w:b/>
                <w:lang w:val="en-US"/>
              </w:rPr>
            </w:pPr>
            <w:ins w:id="265" w:author="phuong vu" w:date="2018-11-15T16:46:00Z">
              <w:r w:rsidRPr="007F1EF1">
                <w:rPr>
                  <w:b/>
                  <w:lang w:val="en-US"/>
                </w:rPr>
                <w:t>Lưu ý</w:t>
              </w:r>
            </w:ins>
          </w:p>
        </w:tc>
      </w:tr>
      <w:tr w:rsidR="00451F3E" w14:paraId="3706529C" w14:textId="77777777" w:rsidTr="00AA4F14">
        <w:trPr>
          <w:ins w:id="266" w:author="phuong vu" w:date="2018-11-15T16:46:00Z"/>
        </w:trPr>
        <w:tc>
          <w:tcPr>
            <w:tcW w:w="805" w:type="dxa"/>
          </w:tcPr>
          <w:p w14:paraId="62332970" w14:textId="77777777" w:rsidR="00451F3E" w:rsidRDefault="00451F3E" w:rsidP="00AA4F14">
            <w:pPr>
              <w:spacing w:line="360" w:lineRule="auto"/>
              <w:jc w:val="center"/>
              <w:rPr>
                <w:ins w:id="267" w:author="phuong vu" w:date="2018-11-15T16:46:00Z"/>
                <w:lang w:val="en-US"/>
              </w:rPr>
            </w:pPr>
            <w:ins w:id="268" w:author="phuong vu" w:date="2018-11-15T16:46:00Z">
              <w:r>
                <w:rPr>
                  <w:lang w:val="en-US"/>
                </w:rPr>
                <w:t>1</w:t>
              </w:r>
            </w:ins>
          </w:p>
        </w:tc>
        <w:tc>
          <w:tcPr>
            <w:tcW w:w="1980" w:type="dxa"/>
          </w:tcPr>
          <w:p w14:paraId="5FC9A44C" w14:textId="72CEF073" w:rsidR="00451F3E" w:rsidRDefault="00451F3E" w:rsidP="00AA4F14">
            <w:pPr>
              <w:spacing w:line="360" w:lineRule="auto"/>
              <w:rPr>
                <w:ins w:id="269" w:author="phuong vu" w:date="2018-11-15T16:46:00Z"/>
                <w:lang w:val="en-US"/>
              </w:rPr>
            </w:pPr>
            <w:ins w:id="270" w:author="phuong vu" w:date="2018-11-15T16:47:00Z">
              <w:r>
                <w:rPr>
                  <w:lang w:val="en-US"/>
                </w:rPr>
                <w:t>inputText</w:t>
              </w:r>
            </w:ins>
          </w:p>
        </w:tc>
        <w:tc>
          <w:tcPr>
            <w:tcW w:w="2970" w:type="dxa"/>
          </w:tcPr>
          <w:p w14:paraId="55B0E60D" w14:textId="1217847B" w:rsidR="00451F3E" w:rsidRDefault="00F45A48" w:rsidP="00AA4F14">
            <w:pPr>
              <w:spacing w:line="360" w:lineRule="auto"/>
              <w:rPr>
                <w:ins w:id="271" w:author="phuong vu" w:date="2018-11-15T16:46:00Z"/>
                <w:lang w:val="en-US"/>
              </w:rPr>
            </w:pPr>
            <w:ins w:id="272" w:author="phuong vu" w:date="2018-11-15T16:53:00Z">
              <w:r>
                <w:rPr>
                  <w:lang w:val="en-US"/>
                </w:rPr>
                <w:t>Ngày lấy đồ</w:t>
              </w:r>
            </w:ins>
          </w:p>
        </w:tc>
        <w:tc>
          <w:tcPr>
            <w:tcW w:w="1266" w:type="dxa"/>
          </w:tcPr>
          <w:p w14:paraId="7E7676E2" w14:textId="77777777" w:rsidR="00451F3E" w:rsidRDefault="00451F3E" w:rsidP="00AA4F14">
            <w:pPr>
              <w:spacing w:line="360" w:lineRule="auto"/>
              <w:rPr>
                <w:ins w:id="273" w:author="phuong vu" w:date="2018-11-15T16:46:00Z"/>
                <w:lang w:val="en-US"/>
              </w:rPr>
            </w:pPr>
          </w:p>
        </w:tc>
        <w:tc>
          <w:tcPr>
            <w:tcW w:w="1756" w:type="dxa"/>
          </w:tcPr>
          <w:p w14:paraId="21BBA71A" w14:textId="77777777" w:rsidR="00451F3E" w:rsidRDefault="00451F3E" w:rsidP="00AA4F14">
            <w:pPr>
              <w:spacing w:line="360" w:lineRule="auto"/>
              <w:rPr>
                <w:ins w:id="274" w:author="phuong vu" w:date="2018-11-15T16:46:00Z"/>
                <w:lang w:val="en-US"/>
              </w:rPr>
            </w:pPr>
          </w:p>
        </w:tc>
      </w:tr>
      <w:tr w:rsidR="00F45A48" w14:paraId="50F1EF56" w14:textId="77777777" w:rsidTr="00AA4F14">
        <w:trPr>
          <w:ins w:id="275" w:author="phuong vu" w:date="2018-11-15T16:53:00Z"/>
        </w:trPr>
        <w:tc>
          <w:tcPr>
            <w:tcW w:w="805" w:type="dxa"/>
          </w:tcPr>
          <w:p w14:paraId="5A590F48" w14:textId="6C7799E5" w:rsidR="00F45A48" w:rsidRDefault="00F45A48" w:rsidP="00AA4F14">
            <w:pPr>
              <w:spacing w:line="360" w:lineRule="auto"/>
              <w:jc w:val="center"/>
              <w:rPr>
                <w:ins w:id="276" w:author="phuong vu" w:date="2018-11-15T16:53:00Z"/>
                <w:lang w:val="en-US"/>
              </w:rPr>
            </w:pPr>
            <w:ins w:id="277" w:author="phuong vu" w:date="2018-11-15T16:53:00Z">
              <w:r>
                <w:rPr>
                  <w:lang w:val="en-US"/>
                </w:rPr>
                <w:t>2</w:t>
              </w:r>
            </w:ins>
          </w:p>
        </w:tc>
        <w:tc>
          <w:tcPr>
            <w:tcW w:w="1980" w:type="dxa"/>
          </w:tcPr>
          <w:p w14:paraId="25AC1C8B" w14:textId="4A725E71" w:rsidR="00F45A48" w:rsidRDefault="00F45A48" w:rsidP="00AA4F14">
            <w:pPr>
              <w:spacing w:line="360" w:lineRule="auto"/>
              <w:rPr>
                <w:ins w:id="278" w:author="phuong vu" w:date="2018-11-15T16:53:00Z"/>
                <w:lang w:val="en-US"/>
              </w:rPr>
            </w:pPr>
            <w:ins w:id="279" w:author="phuong vu" w:date="2018-11-15T16:53:00Z">
              <w:r>
                <w:rPr>
                  <w:lang w:val="en-US"/>
                </w:rPr>
                <w:t>inputText</w:t>
              </w:r>
            </w:ins>
          </w:p>
        </w:tc>
        <w:tc>
          <w:tcPr>
            <w:tcW w:w="2970" w:type="dxa"/>
          </w:tcPr>
          <w:p w14:paraId="56CFBCBD" w14:textId="0F0437DD" w:rsidR="00F45A48" w:rsidRDefault="00D20C30" w:rsidP="00AA4F14">
            <w:pPr>
              <w:spacing w:line="360" w:lineRule="auto"/>
              <w:rPr>
                <w:ins w:id="280" w:author="phuong vu" w:date="2018-11-15T16:53:00Z"/>
                <w:lang w:val="en-US"/>
              </w:rPr>
            </w:pPr>
            <w:ins w:id="281" w:author="phuong vu" w:date="2018-11-15T16:54:00Z">
              <w:r>
                <w:rPr>
                  <w:lang w:val="en-US"/>
                </w:rPr>
                <w:t>Thời gian lấy đồ</w:t>
              </w:r>
            </w:ins>
          </w:p>
        </w:tc>
        <w:tc>
          <w:tcPr>
            <w:tcW w:w="1266" w:type="dxa"/>
          </w:tcPr>
          <w:p w14:paraId="7A8879FF" w14:textId="77777777" w:rsidR="00F45A48" w:rsidRDefault="00F45A48" w:rsidP="00AA4F14">
            <w:pPr>
              <w:spacing w:line="360" w:lineRule="auto"/>
              <w:rPr>
                <w:ins w:id="282" w:author="phuong vu" w:date="2018-11-15T16:53:00Z"/>
                <w:lang w:val="en-US"/>
              </w:rPr>
            </w:pPr>
          </w:p>
        </w:tc>
        <w:tc>
          <w:tcPr>
            <w:tcW w:w="1756" w:type="dxa"/>
          </w:tcPr>
          <w:p w14:paraId="60BD1595" w14:textId="77777777" w:rsidR="00F45A48" w:rsidRDefault="00F45A48" w:rsidP="00AA4F14">
            <w:pPr>
              <w:spacing w:line="360" w:lineRule="auto"/>
              <w:rPr>
                <w:ins w:id="283" w:author="phuong vu" w:date="2018-11-15T16:53:00Z"/>
                <w:lang w:val="en-US"/>
              </w:rPr>
            </w:pPr>
          </w:p>
        </w:tc>
      </w:tr>
      <w:tr w:rsidR="00D20C30" w14:paraId="7BBA8271" w14:textId="77777777" w:rsidTr="00AA4F14">
        <w:trPr>
          <w:ins w:id="284" w:author="phuong vu" w:date="2018-11-15T16:54:00Z"/>
        </w:trPr>
        <w:tc>
          <w:tcPr>
            <w:tcW w:w="805" w:type="dxa"/>
          </w:tcPr>
          <w:p w14:paraId="2B50FBBE" w14:textId="3D2B219C" w:rsidR="00D20C30" w:rsidRDefault="00D20C30" w:rsidP="00AA4F14">
            <w:pPr>
              <w:spacing w:line="360" w:lineRule="auto"/>
              <w:jc w:val="center"/>
              <w:rPr>
                <w:ins w:id="285" w:author="phuong vu" w:date="2018-11-15T16:54:00Z"/>
                <w:lang w:val="en-US"/>
              </w:rPr>
            </w:pPr>
            <w:ins w:id="286" w:author="phuong vu" w:date="2018-11-15T16:54:00Z">
              <w:r>
                <w:rPr>
                  <w:lang w:val="en-US"/>
                </w:rPr>
                <w:t>3</w:t>
              </w:r>
            </w:ins>
          </w:p>
        </w:tc>
        <w:tc>
          <w:tcPr>
            <w:tcW w:w="1980" w:type="dxa"/>
          </w:tcPr>
          <w:p w14:paraId="5CD66038" w14:textId="2B047EB9" w:rsidR="00D20C30" w:rsidRDefault="00D20C30" w:rsidP="00AA4F14">
            <w:pPr>
              <w:spacing w:line="360" w:lineRule="auto"/>
              <w:rPr>
                <w:ins w:id="287" w:author="phuong vu" w:date="2018-11-15T16:54:00Z"/>
                <w:lang w:val="en-US"/>
              </w:rPr>
            </w:pPr>
            <w:ins w:id="288" w:author="phuong vu" w:date="2018-11-15T16:54:00Z">
              <w:r>
                <w:rPr>
                  <w:lang w:val="en-US"/>
                </w:rPr>
                <w:t>inputText</w:t>
              </w:r>
            </w:ins>
          </w:p>
        </w:tc>
        <w:tc>
          <w:tcPr>
            <w:tcW w:w="2970" w:type="dxa"/>
          </w:tcPr>
          <w:p w14:paraId="27362707" w14:textId="145E40D6" w:rsidR="00D20C30" w:rsidRDefault="00D20C30" w:rsidP="00AA4F14">
            <w:pPr>
              <w:spacing w:line="360" w:lineRule="auto"/>
              <w:rPr>
                <w:ins w:id="289" w:author="phuong vu" w:date="2018-11-15T16:54:00Z"/>
                <w:lang w:val="en-US"/>
              </w:rPr>
            </w:pPr>
            <w:ins w:id="290" w:author="phuong vu" w:date="2018-11-15T16:54:00Z">
              <w:r>
                <w:rPr>
                  <w:lang w:val="en-US"/>
                </w:rPr>
                <w:t>Ngày trả đồ</w:t>
              </w:r>
            </w:ins>
          </w:p>
        </w:tc>
        <w:tc>
          <w:tcPr>
            <w:tcW w:w="1266" w:type="dxa"/>
          </w:tcPr>
          <w:p w14:paraId="6383F37C" w14:textId="77777777" w:rsidR="00D20C30" w:rsidRDefault="00D20C30" w:rsidP="00AA4F14">
            <w:pPr>
              <w:spacing w:line="360" w:lineRule="auto"/>
              <w:rPr>
                <w:ins w:id="291" w:author="phuong vu" w:date="2018-11-15T16:54:00Z"/>
                <w:lang w:val="en-US"/>
              </w:rPr>
            </w:pPr>
          </w:p>
        </w:tc>
        <w:tc>
          <w:tcPr>
            <w:tcW w:w="1756" w:type="dxa"/>
          </w:tcPr>
          <w:p w14:paraId="5820C1E0" w14:textId="77777777" w:rsidR="00D20C30" w:rsidRDefault="00D20C30" w:rsidP="00AA4F14">
            <w:pPr>
              <w:spacing w:line="360" w:lineRule="auto"/>
              <w:rPr>
                <w:ins w:id="292" w:author="phuong vu" w:date="2018-11-15T16:54:00Z"/>
                <w:lang w:val="en-US"/>
              </w:rPr>
            </w:pPr>
          </w:p>
        </w:tc>
      </w:tr>
      <w:tr w:rsidR="00D20C30" w14:paraId="67EBED48" w14:textId="77777777" w:rsidTr="00AA4F14">
        <w:trPr>
          <w:ins w:id="293" w:author="phuong vu" w:date="2018-11-15T16:54:00Z"/>
        </w:trPr>
        <w:tc>
          <w:tcPr>
            <w:tcW w:w="805" w:type="dxa"/>
          </w:tcPr>
          <w:p w14:paraId="369CC96F" w14:textId="60FAC0BD" w:rsidR="00D20C30" w:rsidRDefault="00D20C30" w:rsidP="00AA4F14">
            <w:pPr>
              <w:spacing w:line="360" w:lineRule="auto"/>
              <w:jc w:val="center"/>
              <w:rPr>
                <w:ins w:id="294" w:author="phuong vu" w:date="2018-11-15T16:54:00Z"/>
                <w:lang w:val="en-US"/>
              </w:rPr>
            </w:pPr>
            <w:ins w:id="295" w:author="phuong vu" w:date="2018-11-15T16:54:00Z">
              <w:r>
                <w:rPr>
                  <w:lang w:val="en-US"/>
                </w:rPr>
                <w:t>4</w:t>
              </w:r>
            </w:ins>
          </w:p>
        </w:tc>
        <w:tc>
          <w:tcPr>
            <w:tcW w:w="1980" w:type="dxa"/>
          </w:tcPr>
          <w:p w14:paraId="37E88549" w14:textId="7DCECEB7" w:rsidR="00D20C30" w:rsidRDefault="00D20C30" w:rsidP="00AA4F14">
            <w:pPr>
              <w:spacing w:line="360" w:lineRule="auto"/>
              <w:rPr>
                <w:ins w:id="296" w:author="phuong vu" w:date="2018-11-15T16:54:00Z"/>
                <w:lang w:val="en-US"/>
              </w:rPr>
            </w:pPr>
            <w:ins w:id="297" w:author="phuong vu" w:date="2018-11-15T16:54:00Z">
              <w:r>
                <w:rPr>
                  <w:lang w:val="en-US"/>
                </w:rPr>
                <w:t>inputText</w:t>
              </w:r>
            </w:ins>
          </w:p>
        </w:tc>
        <w:tc>
          <w:tcPr>
            <w:tcW w:w="2970" w:type="dxa"/>
          </w:tcPr>
          <w:p w14:paraId="6E4E12D0" w14:textId="61BCAA7B" w:rsidR="00D20C30" w:rsidRDefault="00D20C30" w:rsidP="00AA4F14">
            <w:pPr>
              <w:spacing w:line="360" w:lineRule="auto"/>
              <w:rPr>
                <w:ins w:id="298" w:author="phuong vu" w:date="2018-11-15T16:54:00Z"/>
                <w:lang w:val="en-US"/>
              </w:rPr>
            </w:pPr>
            <w:ins w:id="299" w:author="phuong vu" w:date="2018-11-15T16:54:00Z">
              <w:r>
                <w:rPr>
                  <w:lang w:val="en-US"/>
                </w:rPr>
                <w:t>Thời gian trả đồ</w:t>
              </w:r>
            </w:ins>
          </w:p>
        </w:tc>
        <w:tc>
          <w:tcPr>
            <w:tcW w:w="1266" w:type="dxa"/>
          </w:tcPr>
          <w:p w14:paraId="4434B8D6" w14:textId="77777777" w:rsidR="00D20C30" w:rsidRDefault="00D20C30" w:rsidP="00AA4F14">
            <w:pPr>
              <w:spacing w:line="360" w:lineRule="auto"/>
              <w:rPr>
                <w:ins w:id="300" w:author="phuong vu" w:date="2018-11-15T16:54:00Z"/>
                <w:lang w:val="en-US"/>
              </w:rPr>
            </w:pPr>
          </w:p>
        </w:tc>
        <w:tc>
          <w:tcPr>
            <w:tcW w:w="1756" w:type="dxa"/>
          </w:tcPr>
          <w:p w14:paraId="35A3CC93" w14:textId="77777777" w:rsidR="00D20C30" w:rsidRDefault="00D20C30" w:rsidP="00AA4F14">
            <w:pPr>
              <w:spacing w:line="360" w:lineRule="auto"/>
              <w:rPr>
                <w:ins w:id="301" w:author="phuong vu" w:date="2018-11-15T16:54:00Z"/>
                <w:lang w:val="en-US"/>
              </w:rPr>
            </w:pPr>
          </w:p>
        </w:tc>
      </w:tr>
      <w:tr w:rsidR="00451F3E" w14:paraId="4B76FFA3" w14:textId="77777777" w:rsidTr="00AA4F14">
        <w:trPr>
          <w:ins w:id="302" w:author="phuong vu" w:date="2018-11-15T16:47:00Z"/>
        </w:trPr>
        <w:tc>
          <w:tcPr>
            <w:tcW w:w="805" w:type="dxa"/>
          </w:tcPr>
          <w:p w14:paraId="17AC425E" w14:textId="66BE7298" w:rsidR="00451F3E" w:rsidRDefault="00451F3E" w:rsidP="00AA4F14">
            <w:pPr>
              <w:spacing w:line="360" w:lineRule="auto"/>
              <w:jc w:val="center"/>
              <w:rPr>
                <w:ins w:id="303" w:author="phuong vu" w:date="2018-11-15T16:47:00Z"/>
                <w:lang w:val="en-US"/>
              </w:rPr>
            </w:pPr>
            <w:ins w:id="304" w:author="phuong vu" w:date="2018-11-15T16:51:00Z">
              <w:r>
                <w:rPr>
                  <w:lang w:val="en-US"/>
                </w:rPr>
                <w:t>3</w:t>
              </w:r>
            </w:ins>
          </w:p>
        </w:tc>
        <w:tc>
          <w:tcPr>
            <w:tcW w:w="1980" w:type="dxa"/>
          </w:tcPr>
          <w:p w14:paraId="467ACDAA" w14:textId="191AEFCA" w:rsidR="00451F3E" w:rsidRDefault="00451F3E" w:rsidP="00AA4F14">
            <w:pPr>
              <w:spacing w:line="360" w:lineRule="auto"/>
              <w:rPr>
                <w:ins w:id="305" w:author="phuong vu" w:date="2018-11-15T16:47:00Z"/>
                <w:lang w:val="en-US"/>
              </w:rPr>
            </w:pPr>
            <w:ins w:id="306" w:author="phuong vu" w:date="2018-11-15T16:47:00Z">
              <w:r>
                <w:rPr>
                  <w:lang w:val="en-US"/>
                </w:rPr>
                <w:t>button</w:t>
              </w:r>
            </w:ins>
          </w:p>
        </w:tc>
        <w:tc>
          <w:tcPr>
            <w:tcW w:w="2970" w:type="dxa"/>
          </w:tcPr>
          <w:p w14:paraId="7030D177" w14:textId="33C5E870" w:rsidR="00451F3E" w:rsidRDefault="00451F3E" w:rsidP="00AA4F14">
            <w:pPr>
              <w:spacing w:line="360" w:lineRule="auto"/>
              <w:rPr>
                <w:ins w:id="307" w:author="phuong vu" w:date="2018-11-15T16:47:00Z"/>
                <w:lang w:val="en-US"/>
              </w:rPr>
            </w:pPr>
            <w:ins w:id="308" w:author="phuong vu" w:date="2018-11-15T16:51:00Z">
              <w:r>
                <w:rPr>
                  <w:lang w:val="en-US"/>
                </w:rPr>
                <w:t>Cập nhật biên nhận</w:t>
              </w:r>
            </w:ins>
          </w:p>
        </w:tc>
        <w:tc>
          <w:tcPr>
            <w:tcW w:w="1266" w:type="dxa"/>
          </w:tcPr>
          <w:p w14:paraId="1BE0B2DA" w14:textId="77777777" w:rsidR="00451F3E" w:rsidRDefault="00451F3E" w:rsidP="00AA4F14">
            <w:pPr>
              <w:spacing w:line="360" w:lineRule="auto"/>
              <w:rPr>
                <w:ins w:id="309" w:author="phuong vu" w:date="2018-11-15T16:47:00Z"/>
                <w:lang w:val="en-US"/>
              </w:rPr>
            </w:pPr>
          </w:p>
        </w:tc>
        <w:tc>
          <w:tcPr>
            <w:tcW w:w="1756" w:type="dxa"/>
          </w:tcPr>
          <w:p w14:paraId="163A08F9" w14:textId="77777777" w:rsidR="00451F3E" w:rsidRDefault="00451F3E" w:rsidP="00AA4F14">
            <w:pPr>
              <w:spacing w:line="360" w:lineRule="auto"/>
              <w:rPr>
                <w:ins w:id="310" w:author="phuong vu" w:date="2018-11-15T16:47:00Z"/>
                <w:lang w:val="en-US"/>
              </w:rPr>
            </w:pPr>
          </w:p>
        </w:tc>
      </w:tr>
    </w:tbl>
    <w:p w14:paraId="3C777AFC" w14:textId="77777777" w:rsidR="00451F3E" w:rsidRPr="00451F3E" w:rsidRDefault="00451F3E" w:rsidP="00451F3E">
      <w:pPr>
        <w:rPr>
          <w:lang w:val="en-US"/>
          <w:rPrChange w:id="311" w:author="phuong vu" w:date="2018-11-15T16:46:00Z">
            <w:rPr>
              <w:lang w:val="en-US"/>
            </w:rPr>
          </w:rPrChange>
        </w:rPr>
        <w:pPrChange w:id="312" w:author="phuong vu" w:date="2018-11-15T16:46:00Z">
          <w:pPr>
            <w:pStyle w:val="Heading6"/>
          </w:pPr>
        </w:pPrChange>
      </w:pPr>
    </w:p>
    <w:p w14:paraId="546B60C6" w14:textId="702A9BF0" w:rsidR="00070C2F" w:rsidRDefault="00070C2F" w:rsidP="00070C2F">
      <w:pPr>
        <w:pStyle w:val="Heading6"/>
        <w:rPr>
          <w:ins w:id="313" w:author="phuong vu" w:date="2018-11-15T16:57: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A4F14">
        <w:trPr>
          <w:ins w:id="314" w:author="phuong vu" w:date="2018-11-15T16:57:00Z"/>
        </w:trPr>
        <w:tc>
          <w:tcPr>
            <w:tcW w:w="805" w:type="dxa"/>
            <w:vMerge w:val="restart"/>
            <w:vAlign w:val="center"/>
          </w:tcPr>
          <w:p w14:paraId="6A66E82D" w14:textId="77777777" w:rsidR="00DE2334" w:rsidRPr="007F1EF1" w:rsidRDefault="00DE2334" w:rsidP="00AA4F14">
            <w:pPr>
              <w:spacing w:line="360" w:lineRule="auto"/>
              <w:jc w:val="center"/>
              <w:rPr>
                <w:ins w:id="315" w:author="phuong vu" w:date="2018-11-15T16:57:00Z"/>
                <w:b/>
                <w:lang w:val="en-US"/>
              </w:rPr>
            </w:pPr>
            <w:ins w:id="316" w:author="phuong vu" w:date="2018-11-15T16:57:00Z">
              <w:r w:rsidRPr="007F1EF1">
                <w:rPr>
                  <w:b/>
                  <w:lang w:val="en-US"/>
                </w:rPr>
                <w:t>STT</w:t>
              </w:r>
            </w:ins>
          </w:p>
        </w:tc>
        <w:tc>
          <w:tcPr>
            <w:tcW w:w="2120" w:type="dxa"/>
            <w:vMerge w:val="restart"/>
            <w:vAlign w:val="center"/>
          </w:tcPr>
          <w:p w14:paraId="08E5ED4E" w14:textId="77777777" w:rsidR="00DE2334" w:rsidRPr="007F1EF1" w:rsidRDefault="00DE2334" w:rsidP="00AA4F14">
            <w:pPr>
              <w:spacing w:line="360" w:lineRule="auto"/>
              <w:jc w:val="center"/>
              <w:rPr>
                <w:ins w:id="317" w:author="phuong vu" w:date="2018-11-15T16:57:00Z"/>
                <w:b/>
                <w:lang w:val="en-US"/>
              </w:rPr>
            </w:pPr>
            <w:ins w:id="318" w:author="phuong vu" w:date="2018-11-15T16:57:00Z">
              <w:r w:rsidRPr="007F1EF1">
                <w:rPr>
                  <w:b/>
                  <w:lang w:val="en-US"/>
                </w:rPr>
                <w:t>Tên bảng/</w:t>
              </w:r>
            </w:ins>
          </w:p>
          <w:p w14:paraId="77CD6C79" w14:textId="77777777" w:rsidR="00DE2334" w:rsidRPr="007F1EF1" w:rsidRDefault="00DE2334" w:rsidP="00AA4F14">
            <w:pPr>
              <w:spacing w:line="360" w:lineRule="auto"/>
              <w:jc w:val="center"/>
              <w:rPr>
                <w:ins w:id="319" w:author="phuong vu" w:date="2018-11-15T16:57:00Z"/>
                <w:b/>
                <w:lang w:val="en-US"/>
              </w:rPr>
            </w:pPr>
            <w:ins w:id="320" w:author="phuong vu" w:date="2018-11-15T16:57:00Z">
              <w:r w:rsidRPr="007F1EF1">
                <w:rPr>
                  <w:b/>
                  <w:lang w:val="en-US"/>
                </w:rPr>
                <w:t>Cấu tr</w:t>
              </w:r>
              <w:r>
                <w:rPr>
                  <w:b/>
                  <w:lang w:val="en-US"/>
                </w:rPr>
                <w:t>ú</w:t>
              </w:r>
              <w:r w:rsidRPr="007F1EF1">
                <w:rPr>
                  <w:b/>
                  <w:lang w:val="en-US"/>
                </w:rPr>
                <w:t>c dữ liệu</w:t>
              </w:r>
            </w:ins>
          </w:p>
        </w:tc>
        <w:tc>
          <w:tcPr>
            <w:tcW w:w="5852" w:type="dxa"/>
            <w:gridSpan w:val="4"/>
            <w:vAlign w:val="center"/>
          </w:tcPr>
          <w:p w14:paraId="1EC7656E" w14:textId="77777777" w:rsidR="00DE2334" w:rsidRPr="007F1EF1" w:rsidRDefault="00DE2334" w:rsidP="00AA4F14">
            <w:pPr>
              <w:spacing w:line="360" w:lineRule="auto"/>
              <w:jc w:val="center"/>
              <w:rPr>
                <w:ins w:id="321" w:author="phuong vu" w:date="2018-11-15T16:57:00Z"/>
                <w:b/>
                <w:lang w:val="en-US"/>
              </w:rPr>
            </w:pPr>
            <w:ins w:id="322" w:author="phuong vu" w:date="2018-11-15T16:57:00Z">
              <w:r w:rsidRPr="007F1EF1">
                <w:rPr>
                  <w:b/>
                  <w:lang w:val="en-US"/>
                </w:rPr>
                <w:t>Phương thức</w:t>
              </w:r>
            </w:ins>
          </w:p>
        </w:tc>
      </w:tr>
      <w:tr w:rsidR="00DE2334" w14:paraId="6F53A699" w14:textId="77777777" w:rsidTr="00AA4F14">
        <w:trPr>
          <w:ins w:id="323" w:author="phuong vu" w:date="2018-11-15T16:57:00Z"/>
        </w:trPr>
        <w:tc>
          <w:tcPr>
            <w:tcW w:w="805" w:type="dxa"/>
            <w:vMerge/>
            <w:vAlign w:val="center"/>
          </w:tcPr>
          <w:p w14:paraId="0726DF77" w14:textId="77777777" w:rsidR="00DE2334" w:rsidRPr="007F1EF1" w:rsidRDefault="00DE2334" w:rsidP="00AA4F14">
            <w:pPr>
              <w:spacing w:line="360" w:lineRule="auto"/>
              <w:jc w:val="center"/>
              <w:rPr>
                <w:ins w:id="324" w:author="phuong vu" w:date="2018-11-15T16:57:00Z"/>
                <w:b/>
                <w:lang w:val="en-US"/>
              </w:rPr>
            </w:pPr>
          </w:p>
        </w:tc>
        <w:tc>
          <w:tcPr>
            <w:tcW w:w="2120" w:type="dxa"/>
            <w:vMerge/>
            <w:vAlign w:val="center"/>
          </w:tcPr>
          <w:p w14:paraId="79577E11" w14:textId="77777777" w:rsidR="00DE2334" w:rsidRPr="007F1EF1" w:rsidRDefault="00DE2334" w:rsidP="00AA4F14">
            <w:pPr>
              <w:spacing w:line="360" w:lineRule="auto"/>
              <w:jc w:val="center"/>
              <w:rPr>
                <w:ins w:id="325" w:author="phuong vu" w:date="2018-11-15T16:57:00Z"/>
                <w:b/>
                <w:lang w:val="en-US"/>
              </w:rPr>
            </w:pPr>
          </w:p>
        </w:tc>
        <w:tc>
          <w:tcPr>
            <w:tcW w:w="1463" w:type="dxa"/>
            <w:vAlign w:val="center"/>
          </w:tcPr>
          <w:p w14:paraId="2C8C47F7" w14:textId="77777777" w:rsidR="00DE2334" w:rsidRPr="007F1EF1" w:rsidRDefault="00DE2334" w:rsidP="00AA4F14">
            <w:pPr>
              <w:spacing w:line="360" w:lineRule="auto"/>
              <w:jc w:val="center"/>
              <w:rPr>
                <w:ins w:id="326" w:author="phuong vu" w:date="2018-11-15T16:57:00Z"/>
                <w:b/>
                <w:lang w:val="en-US"/>
              </w:rPr>
            </w:pPr>
            <w:ins w:id="327" w:author="phuong vu" w:date="2018-11-15T16:57:00Z">
              <w:r w:rsidRPr="007F1EF1">
                <w:rPr>
                  <w:b/>
                  <w:lang w:val="en-US"/>
                </w:rPr>
                <w:t>Thêm</w:t>
              </w:r>
            </w:ins>
          </w:p>
        </w:tc>
        <w:tc>
          <w:tcPr>
            <w:tcW w:w="1463" w:type="dxa"/>
            <w:vAlign w:val="center"/>
          </w:tcPr>
          <w:p w14:paraId="1CB196E4" w14:textId="77777777" w:rsidR="00DE2334" w:rsidRPr="007F1EF1" w:rsidRDefault="00DE2334" w:rsidP="00AA4F14">
            <w:pPr>
              <w:spacing w:line="360" w:lineRule="auto"/>
              <w:jc w:val="center"/>
              <w:rPr>
                <w:ins w:id="328" w:author="phuong vu" w:date="2018-11-15T16:57:00Z"/>
                <w:b/>
                <w:lang w:val="en-US"/>
              </w:rPr>
            </w:pPr>
            <w:ins w:id="329" w:author="phuong vu" w:date="2018-11-15T16:57:00Z">
              <w:r w:rsidRPr="007F1EF1">
                <w:rPr>
                  <w:b/>
                  <w:lang w:val="en-US"/>
                </w:rPr>
                <w:t>Sửa</w:t>
              </w:r>
            </w:ins>
          </w:p>
        </w:tc>
        <w:tc>
          <w:tcPr>
            <w:tcW w:w="1463" w:type="dxa"/>
            <w:vAlign w:val="center"/>
          </w:tcPr>
          <w:p w14:paraId="63F6593B" w14:textId="77777777" w:rsidR="00DE2334" w:rsidRPr="007F1EF1" w:rsidRDefault="00DE2334" w:rsidP="00AA4F14">
            <w:pPr>
              <w:spacing w:line="360" w:lineRule="auto"/>
              <w:jc w:val="center"/>
              <w:rPr>
                <w:ins w:id="330" w:author="phuong vu" w:date="2018-11-15T16:57:00Z"/>
                <w:b/>
                <w:lang w:val="en-US"/>
              </w:rPr>
            </w:pPr>
            <w:ins w:id="331" w:author="phuong vu" w:date="2018-11-15T16:57:00Z">
              <w:r w:rsidRPr="007F1EF1">
                <w:rPr>
                  <w:b/>
                  <w:lang w:val="en-US"/>
                </w:rPr>
                <w:t>Xóa</w:t>
              </w:r>
            </w:ins>
          </w:p>
        </w:tc>
        <w:tc>
          <w:tcPr>
            <w:tcW w:w="1463" w:type="dxa"/>
            <w:vAlign w:val="center"/>
          </w:tcPr>
          <w:p w14:paraId="7CCA134F" w14:textId="77777777" w:rsidR="00DE2334" w:rsidRPr="007F1EF1" w:rsidRDefault="00DE2334" w:rsidP="00AA4F14">
            <w:pPr>
              <w:spacing w:line="360" w:lineRule="auto"/>
              <w:jc w:val="center"/>
              <w:rPr>
                <w:ins w:id="332" w:author="phuong vu" w:date="2018-11-15T16:57:00Z"/>
                <w:b/>
                <w:lang w:val="en-US"/>
              </w:rPr>
            </w:pPr>
            <w:ins w:id="333" w:author="phuong vu" w:date="2018-11-15T16:57:00Z">
              <w:r w:rsidRPr="007F1EF1">
                <w:rPr>
                  <w:b/>
                  <w:lang w:val="en-US"/>
                </w:rPr>
                <w:t>Truy vấn</w:t>
              </w:r>
            </w:ins>
          </w:p>
        </w:tc>
      </w:tr>
      <w:tr w:rsidR="00DE2334" w14:paraId="64E7F16A" w14:textId="77777777" w:rsidTr="00AA4F14">
        <w:trPr>
          <w:ins w:id="334" w:author="phuong vu" w:date="2018-11-15T16:57:00Z"/>
        </w:trPr>
        <w:tc>
          <w:tcPr>
            <w:tcW w:w="805" w:type="dxa"/>
          </w:tcPr>
          <w:p w14:paraId="772B20CF" w14:textId="77777777" w:rsidR="00DE2334" w:rsidRDefault="00DE2334" w:rsidP="00AA4F14">
            <w:pPr>
              <w:spacing w:line="360" w:lineRule="auto"/>
              <w:jc w:val="center"/>
              <w:rPr>
                <w:ins w:id="335" w:author="phuong vu" w:date="2018-11-15T16:57:00Z"/>
                <w:lang w:val="en-US"/>
              </w:rPr>
            </w:pPr>
            <w:ins w:id="336" w:author="phuong vu" w:date="2018-11-15T16:57:00Z">
              <w:r>
                <w:rPr>
                  <w:lang w:val="en-US"/>
                </w:rPr>
                <w:t>1</w:t>
              </w:r>
            </w:ins>
          </w:p>
        </w:tc>
        <w:tc>
          <w:tcPr>
            <w:tcW w:w="2120" w:type="dxa"/>
          </w:tcPr>
          <w:p w14:paraId="4C968E53" w14:textId="77777777" w:rsidR="00DE2334" w:rsidRDefault="00DE2334" w:rsidP="00AA4F14">
            <w:pPr>
              <w:spacing w:line="360" w:lineRule="auto"/>
              <w:rPr>
                <w:ins w:id="337" w:author="phuong vu" w:date="2018-11-15T16:57:00Z"/>
                <w:lang w:val="en-US"/>
              </w:rPr>
            </w:pPr>
            <w:ins w:id="338" w:author="phuong vu" w:date="2018-11-15T16:57:00Z">
              <w:r>
                <w:rPr>
                  <w:lang w:val="en-US"/>
                </w:rPr>
                <w:t>customer_order</w:t>
              </w:r>
            </w:ins>
          </w:p>
        </w:tc>
        <w:tc>
          <w:tcPr>
            <w:tcW w:w="1463" w:type="dxa"/>
          </w:tcPr>
          <w:p w14:paraId="46DED9FF" w14:textId="77777777" w:rsidR="00DE2334" w:rsidRDefault="00DE2334" w:rsidP="00AA4F14">
            <w:pPr>
              <w:spacing w:line="360" w:lineRule="auto"/>
              <w:jc w:val="center"/>
              <w:rPr>
                <w:ins w:id="339" w:author="phuong vu" w:date="2018-11-15T16:57:00Z"/>
                <w:lang w:val="en-US"/>
              </w:rPr>
            </w:pPr>
          </w:p>
        </w:tc>
        <w:tc>
          <w:tcPr>
            <w:tcW w:w="1463" w:type="dxa"/>
          </w:tcPr>
          <w:p w14:paraId="6E5DEF4A" w14:textId="77777777" w:rsidR="00DE2334" w:rsidRDefault="00DE2334" w:rsidP="00AA4F14">
            <w:pPr>
              <w:spacing w:line="360" w:lineRule="auto"/>
              <w:jc w:val="center"/>
              <w:rPr>
                <w:ins w:id="340" w:author="phuong vu" w:date="2018-11-15T16:57:00Z"/>
                <w:lang w:val="en-US"/>
              </w:rPr>
            </w:pPr>
            <w:ins w:id="341" w:author="phuong vu" w:date="2018-11-15T16:57:00Z">
              <w:r>
                <w:rPr>
                  <w:lang w:val="en-US"/>
                </w:rPr>
                <w:t>X</w:t>
              </w:r>
            </w:ins>
          </w:p>
        </w:tc>
        <w:tc>
          <w:tcPr>
            <w:tcW w:w="1463" w:type="dxa"/>
          </w:tcPr>
          <w:p w14:paraId="24B1DA0D" w14:textId="77777777" w:rsidR="00DE2334" w:rsidRDefault="00DE2334" w:rsidP="00AA4F14">
            <w:pPr>
              <w:spacing w:line="360" w:lineRule="auto"/>
              <w:jc w:val="center"/>
              <w:rPr>
                <w:ins w:id="342" w:author="phuong vu" w:date="2018-11-15T16:57:00Z"/>
                <w:lang w:val="en-US"/>
              </w:rPr>
            </w:pPr>
          </w:p>
        </w:tc>
        <w:tc>
          <w:tcPr>
            <w:tcW w:w="1463" w:type="dxa"/>
          </w:tcPr>
          <w:p w14:paraId="5606FB6A" w14:textId="77777777" w:rsidR="00DE2334" w:rsidRDefault="00DE2334" w:rsidP="00AA4F14">
            <w:pPr>
              <w:jc w:val="center"/>
              <w:rPr>
                <w:ins w:id="343" w:author="phuong vu" w:date="2018-11-15T16:57:00Z"/>
                <w:lang w:val="en-US"/>
              </w:rPr>
            </w:pPr>
          </w:p>
        </w:tc>
      </w:tr>
      <w:tr w:rsidR="00DE2334" w14:paraId="7F4697A0" w14:textId="77777777" w:rsidTr="00AA4F14">
        <w:trPr>
          <w:ins w:id="344" w:author="phuong vu" w:date="2018-11-15T16:57:00Z"/>
        </w:trPr>
        <w:tc>
          <w:tcPr>
            <w:tcW w:w="805" w:type="dxa"/>
          </w:tcPr>
          <w:p w14:paraId="31255C88" w14:textId="77777777" w:rsidR="00DE2334" w:rsidRDefault="00DE2334" w:rsidP="00AA4F14">
            <w:pPr>
              <w:spacing w:line="360" w:lineRule="auto"/>
              <w:jc w:val="center"/>
              <w:rPr>
                <w:ins w:id="345" w:author="phuong vu" w:date="2018-11-15T16:57:00Z"/>
                <w:lang w:val="en-US"/>
              </w:rPr>
            </w:pPr>
            <w:ins w:id="346" w:author="phuong vu" w:date="2018-11-15T16:57:00Z">
              <w:r>
                <w:rPr>
                  <w:lang w:val="en-US"/>
                </w:rPr>
                <w:t>2</w:t>
              </w:r>
            </w:ins>
          </w:p>
        </w:tc>
        <w:tc>
          <w:tcPr>
            <w:tcW w:w="2120" w:type="dxa"/>
          </w:tcPr>
          <w:p w14:paraId="015B8BE7" w14:textId="77777777" w:rsidR="00DE2334" w:rsidRDefault="00DE2334" w:rsidP="00AA4F14">
            <w:pPr>
              <w:spacing w:line="360" w:lineRule="auto"/>
              <w:rPr>
                <w:ins w:id="347" w:author="phuong vu" w:date="2018-11-15T16:57:00Z"/>
                <w:lang w:val="en-US"/>
              </w:rPr>
            </w:pPr>
            <w:ins w:id="348" w:author="phuong vu" w:date="2018-11-15T16:57:00Z">
              <w:r>
                <w:rPr>
                  <w:lang w:val="en-US"/>
                </w:rPr>
                <w:t>task</w:t>
              </w:r>
            </w:ins>
          </w:p>
        </w:tc>
        <w:tc>
          <w:tcPr>
            <w:tcW w:w="1463" w:type="dxa"/>
          </w:tcPr>
          <w:p w14:paraId="3012BCC4" w14:textId="77777777" w:rsidR="00DE2334" w:rsidRDefault="00DE2334" w:rsidP="00AA4F14">
            <w:pPr>
              <w:spacing w:line="360" w:lineRule="auto"/>
              <w:jc w:val="center"/>
              <w:rPr>
                <w:ins w:id="349" w:author="phuong vu" w:date="2018-11-15T16:57:00Z"/>
                <w:lang w:val="en-US"/>
              </w:rPr>
            </w:pPr>
            <w:ins w:id="350" w:author="phuong vu" w:date="2018-11-15T16:57:00Z">
              <w:r>
                <w:rPr>
                  <w:lang w:val="en-US"/>
                </w:rPr>
                <w:t>X</w:t>
              </w:r>
            </w:ins>
          </w:p>
        </w:tc>
        <w:tc>
          <w:tcPr>
            <w:tcW w:w="1463" w:type="dxa"/>
          </w:tcPr>
          <w:p w14:paraId="59E0663F" w14:textId="77777777" w:rsidR="00DE2334" w:rsidRDefault="00DE2334" w:rsidP="00AA4F14">
            <w:pPr>
              <w:spacing w:line="360" w:lineRule="auto"/>
              <w:jc w:val="center"/>
              <w:rPr>
                <w:ins w:id="351" w:author="phuong vu" w:date="2018-11-15T16:57:00Z"/>
                <w:lang w:val="en-US"/>
              </w:rPr>
            </w:pPr>
            <w:ins w:id="352" w:author="phuong vu" w:date="2018-11-15T16:57:00Z">
              <w:r>
                <w:rPr>
                  <w:lang w:val="en-US"/>
                </w:rPr>
                <w:t>X</w:t>
              </w:r>
            </w:ins>
          </w:p>
        </w:tc>
        <w:tc>
          <w:tcPr>
            <w:tcW w:w="1463" w:type="dxa"/>
          </w:tcPr>
          <w:p w14:paraId="10BF6953" w14:textId="77777777" w:rsidR="00DE2334" w:rsidRDefault="00DE2334" w:rsidP="00AA4F14">
            <w:pPr>
              <w:spacing w:line="360" w:lineRule="auto"/>
              <w:jc w:val="center"/>
              <w:rPr>
                <w:ins w:id="353" w:author="phuong vu" w:date="2018-11-15T16:57:00Z"/>
                <w:lang w:val="en-US"/>
              </w:rPr>
            </w:pPr>
          </w:p>
        </w:tc>
        <w:tc>
          <w:tcPr>
            <w:tcW w:w="1463" w:type="dxa"/>
          </w:tcPr>
          <w:p w14:paraId="1A385CA3" w14:textId="77777777" w:rsidR="00DE2334" w:rsidRDefault="00DE2334" w:rsidP="00AA4F14">
            <w:pPr>
              <w:jc w:val="center"/>
              <w:rPr>
                <w:ins w:id="354" w:author="phuong vu" w:date="2018-11-15T16:57:00Z"/>
                <w:lang w:val="en-US"/>
              </w:rPr>
            </w:pPr>
          </w:p>
        </w:tc>
      </w:tr>
      <w:tr w:rsidR="00DE2334" w14:paraId="1094F5B4" w14:textId="77777777" w:rsidTr="00AA4F14">
        <w:trPr>
          <w:ins w:id="355" w:author="phuong vu" w:date="2018-11-15T16:57:00Z"/>
        </w:trPr>
        <w:tc>
          <w:tcPr>
            <w:tcW w:w="805" w:type="dxa"/>
          </w:tcPr>
          <w:p w14:paraId="5233E117" w14:textId="77777777" w:rsidR="00DE2334" w:rsidRDefault="00DE2334" w:rsidP="00AA4F14">
            <w:pPr>
              <w:spacing w:line="360" w:lineRule="auto"/>
              <w:jc w:val="center"/>
              <w:rPr>
                <w:ins w:id="356" w:author="phuong vu" w:date="2018-11-15T16:57:00Z"/>
                <w:lang w:val="en-US"/>
              </w:rPr>
            </w:pPr>
            <w:ins w:id="357" w:author="phuong vu" w:date="2018-11-15T16:57:00Z">
              <w:r>
                <w:rPr>
                  <w:lang w:val="en-US"/>
                </w:rPr>
                <w:lastRenderedPageBreak/>
                <w:t>3</w:t>
              </w:r>
            </w:ins>
          </w:p>
        </w:tc>
        <w:tc>
          <w:tcPr>
            <w:tcW w:w="2120" w:type="dxa"/>
          </w:tcPr>
          <w:p w14:paraId="2B4F14E3" w14:textId="77777777" w:rsidR="00DE2334" w:rsidRDefault="00DE2334" w:rsidP="00AA4F14">
            <w:pPr>
              <w:spacing w:line="360" w:lineRule="auto"/>
              <w:rPr>
                <w:ins w:id="358" w:author="phuong vu" w:date="2018-11-15T16:57:00Z"/>
                <w:lang w:val="en-US"/>
              </w:rPr>
            </w:pPr>
            <w:ins w:id="359" w:author="phuong vu" w:date="2018-11-15T16:57:00Z">
              <w:r>
                <w:rPr>
                  <w:lang w:val="en-US"/>
                </w:rPr>
                <w:t>order_detail</w:t>
              </w:r>
            </w:ins>
          </w:p>
        </w:tc>
        <w:tc>
          <w:tcPr>
            <w:tcW w:w="1463" w:type="dxa"/>
          </w:tcPr>
          <w:p w14:paraId="13E100AA" w14:textId="77777777" w:rsidR="00DE2334" w:rsidRDefault="00DE2334" w:rsidP="00AA4F14">
            <w:pPr>
              <w:spacing w:line="360" w:lineRule="auto"/>
              <w:jc w:val="center"/>
              <w:rPr>
                <w:ins w:id="360" w:author="phuong vu" w:date="2018-11-15T16:57:00Z"/>
                <w:lang w:val="en-US"/>
              </w:rPr>
            </w:pPr>
          </w:p>
        </w:tc>
        <w:tc>
          <w:tcPr>
            <w:tcW w:w="1463" w:type="dxa"/>
          </w:tcPr>
          <w:p w14:paraId="39E33613" w14:textId="77777777" w:rsidR="00DE2334" w:rsidRDefault="00DE2334" w:rsidP="00AA4F14">
            <w:pPr>
              <w:spacing w:line="360" w:lineRule="auto"/>
              <w:jc w:val="center"/>
              <w:rPr>
                <w:ins w:id="361" w:author="phuong vu" w:date="2018-11-15T16:57:00Z"/>
                <w:lang w:val="en-US"/>
              </w:rPr>
            </w:pPr>
            <w:ins w:id="362" w:author="phuong vu" w:date="2018-11-15T16:57:00Z">
              <w:r>
                <w:rPr>
                  <w:lang w:val="en-US"/>
                </w:rPr>
                <w:t>X</w:t>
              </w:r>
            </w:ins>
          </w:p>
        </w:tc>
        <w:tc>
          <w:tcPr>
            <w:tcW w:w="1463" w:type="dxa"/>
          </w:tcPr>
          <w:p w14:paraId="5C9E5935" w14:textId="77777777" w:rsidR="00DE2334" w:rsidRDefault="00DE2334" w:rsidP="00AA4F14">
            <w:pPr>
              <w:spacing w:line="360" w:lineRule="auto"/>
              <w:jc w:val="center"/>
              <w:rPr>
                <w:ins w:id="363" w:author="phuong vu" w:date="2018-11-15T16:57:00Z"/>
                <w:lang w:val="en-US"/>
              </w:rPr>
            </w:pPr>
          </w:p>
        </w:tc>
        <w:tc>
          <w:tcPr>
            <w:tcW w:w="1463" w:type="dxa"/>
          </w:tcPr>
          <w:p w14:paraId="41D12C15" w14:textId="77777777" w:rsidR="00DE2334" w:rsidRDefault="00DE2334" w:rsidP="00AA4F14">
            <w:pPr>
              <w:jc w:val="center"/>
              <w:rPr>
                <w:ins w:id="364" w:author="phuong vu" w:date="2018-11-15T16:57:00Z"/>
                <w:lang w:val="en-US"/>
              </w:rPr>
            </w:pPr>
          </w:p>
        </w:tc>
      </w:tr>
      <w:tr w:rsidR="00DE2334" w14:paraId="6C98A6F3" w14:textId="77777777" w:rsidTr="00AA4F14">
        <w:trPr>
          <w:ins w:id="365" w:author="phuong vu" w:date="2018-11-15T16:57:00Z"/>
        </w:trPr>
        <w:tc>
          <w:tcPr>
            <w:tcW w:w="805" w:type="dxa"/>
          </w:tcPr>
          <w:p w14:paraId="3DA2A639" w14:textId="77777777" w:rsidR="00DE2334" w:rsidRDefault="00DE2334" w:rsidP="00AA4F14">
            <w:pPr>
              <w:spacing w:line="360" w:lineRule="auto"/>
              <w:jc w:val="center"/>
              <w:rPr>
                <w:ins w:id="366" w:author="phuong vu" w:date="2018-11-15T16:57:00Z"/>
                <w:lang w:val="en-US"/>
              </w:rPr>
            </w:pPr>
            <w:ins w:id="367" w:author="phuong vu" w:date="2018-11-15T16:57:00Z">
              <w:r>
                <w:rPr>
                  <w:lang w:val="en-US"/>
                </w:rPr>
                <w:t>4</w:t>
              </w:r>
            </w:ins>
          </w:p>
        </w:tc>
        <w:tc>
          <w:tcPr>
            <w:tcW w:w="2120" w:type="dxa"/>
          </w:tcPr>
          <w:p w14:paraId="23CFBC83" w14:textId="77777777" w:rsidR="00DE2334" w:rsidRDefault="00DE2334" w:rsidP="00AA4F14">
            <w:pPr>
              <w:spacing w:line="360" w:lineRule="auto"/>
              <w:rPr>
                <w:ins w:id="368" w:author="phuong vu" w:date="2018-11-15T16:57:00Z"/>
                <w:lang w:val="en-US"/>
              </w:rPr>
            </w:pPr>
            <w:ins w:id="369" w:author="phuong vu" w:date="2018-11-15T16:57:00Z">
              <w:r>
                <w:rPr>
                  <w:lang w:val="en-US"/>
                </w:rPr>
                <w:t>receipt</w:t>
              </w:r>
            </w:ins>
          </w:p>
        </w:tc>
        <w:tc>
          <w:tcPr>
            <w:tcW w:w="1463" w:type="dxa"/>
          </w:tcPr>
          <w:p w14:paraId="737FC554" w14:textId="77777777" w:rsidR="00DE2334" w:rsidRDefault="00DE2334" w:rsidP="00AA4F14">
            <w:pPr>
              <w:spacing w:line="360" w:lineRule="auto"/>
              <w:jc w:val="center"/>
              <w:rPr>
                <w:ins w:id="370" w:author="phuong vu" w:date="2018-11-15T16:57:00Z"/>
                <w:lang w:val="en-US"/>
              </w:rPr>
            </w:pPr>
          </w:p>
        </w:tc>
        <w:tc>
          <w:tcPr>
            <w:tcW w:w="1463" w:type="dxa"/>
          </w:tcPr>
          <w:p w14:paraId="07C21C42" w14:textId="77777777" w:rsidR="00DE2334" w:rsidRDefault="00DE2334" w:rsidP="00AA4F14">
            <w:pPr>
              <w:spacing w:line="360" w:lineRule="auto"/>
              <w:jc w:val="center"/>
              <w:rPr>
                <w:ins w:id="371" w:author="phuong vu" w:date="2018-11-15T16:57:00Z"/>
                <w:lang w:val="en-US"/>
              </w:rPr>
            </w:pPr>
            <w:ins w:id="372" w:author="phuong vu" w:date="2018-11-15T16:57:00Z">
              <w:r>
                <w:rPr>
                  <w:lang w:val="en-US"/>
                </w:rPr>
                <w:t>X</w:t>
              </w:r>
            </w:ins>
          </w:p>
        </w:tc>
        <w:tc>
          <w:tcPr>
            <w:tcW w:w="1463" w:type="dxa"/>
          </w:tcPr>
          <w:p w14:paraId="3CC2C374" w14:textId="77777777" w:rsidR="00DE2334" w:rsidRDefault="00DE2334" w:rsidP="00AA4F14">
            <w:pPr>
              <w:spacing w:line="360" w:lineRule="auto"/>
              <w:jc w:val="center"/>
              <w:rPr>
                <w:ins w:id="373" w:author="phuong vu" w:date="2018-11-15T16:57:00Z"/>
                <w:lang w:val="en-US"/>
              </w:rPr>
            </w:pPr>
          </w:p>
        </w:tc>
        <w:tc>
          <w:tcPr>
            <w:tcW w:w="1463" w:type="dxa"/>
          </w:tcPr>
          <w:p w14:paraId="16D10AD1" w14:textId="77777777" w:rsidR="00DE2334" w:rsidRDefault="00DE2334" w:rsidP="00AA4F14">
            <w:pPr>
              <w:jc w:val="center"/>
              <w:rPr>
                <w:ins w:id="374" w:author="phuong vu" w:date="2018-11-15T16:57:00Z"/>
                <w:lang w:val="en-US"/>
              </w:rPr>
            </w:pPr>
          </w:p>
        </w:tc>
      </w:tr>
    </w:tbl>
    <w:p w14:paraId="2DAD3F6C" w14:textId="77777777" w:rsidR="00DE2334" w:rsidRPr="00DE2334" w:rsidRDefault="00DE2334" w:rsidP="00DE2334">
      <w:pPr>
        <w:rPr>
          <w:lang w:val="en-US"/>
          <w:rPrChange w:id="375" w:author="phuong vu" w:date="2018-11-15T16:57:00Z">
            <w:rPr>
              <w:lang w:val="en-US"/>
            </w:rPr>
          </w:rPrChange>
        </w:rPr>
        <w:pPrChange w:id="376" w:author="phuong vu" w:date="2018-11-15T16:57:00Z">
          <w:pPr>
            <w:pStyle w:val="Heading6"/>
          </w:pPr>
        </w:pPrChange>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377" w:name="_Toc529744438"/>
      <w:r>
        <w:rPr>
          <w:lang w:val="en-US"/>
        </w:rPr>
        <w:t>Tạo đơn hàng</w:t>
      </w:r>
      <w:bookmarkEnd w:id="377"/>
    </w:p>
    <w:p w14:paraId="6FFB52A8" w14:textId="1B59BA4C" w:rsidR="008E15BC" w:rsidRDefault="008E15BC" w:rsidP="008E15BC">
      <w:pPr>
        <w:pStyle w:val="Heading5"/>
        <w:rPr>
          <w:ins w:id="378" w:author="phuong vu" w:date="2018-11-15T17:00:00Z"/>
          <w:lang w:val="en-US"/>
        </w:rPr>
      </w:pPr>
      <w:r>
        <w:rPr>
          <w:lang w:val="en-US"/>
        </w:rPr>
        <w:t>Mục đích</w:t>
      </w:r>
    </w:p>
    <w:p w14:paraId="5C4CAF4E" w14:textId="59843113" w:rsidR="003C68BE" w:rsidRPr="003C68BE" w:rsidRDefault="003C68BE" w:rsidP="003C68BE">
      <w:pPr>
        <w:ind w:firstLine="720"/>
        <w:rPr>
          <w:lang w:val="en-US"/>
          <w:rPrChange w:id="379" w:author="phuong vu" w:date="2018-11-15T17:00:00Z">
            <w:rPr>
              <w:lang w:val="en-US"/>
            </w:rPr>
          </w:rPrChange>
        </w:rPr>
        <w:pPrChange w:id="380" w:author="phuong vu" w:date="2018-11-15T17:02:00Z">
          <w:pPr>
            <w:pStyle w:val="Heading5"/>
          </w:pPr>
        </w:pPrChange>
      </w:pPr>
      <w:ins w:id="381" w:author="phuong vu" w:date="2018-11-15T17:00:00Z">
        <w:r>
          <w:rPr>
            <w:lang w:val="en-US"/>
          </w:rPr>
          <w:t xml:space="preserve">Tạo đơn hàng là chức năng tiên quyết để cho hệ thống có dữ liệu để xử lí. Tạo đơn </w:t>
        </w:r>
      </w:ins>
      <w:ins w:id="382" w:author="phuong vu" w:date="2018-11-15T17:01:00Z">
        <w:r>
          <w:rPr>
            <w:lang w:val="en-US"/>
          </w:rPr>
          <w:t xml:space="preserve">hàng hỗ trợ tạo ở điện thoại được áp dụng cho người dùng khách hàng. Ở web, chức năng tạo đơn hàng chỉ được người dùng nhân viên (nhân viên </w:t>
        </w:r>
      </w:ins>
      <w:ins w:id="383" w:author="phuong vu" w:date="2018-11-15T17:02:00Z">
        <w:r>
          <w:rPr>
            <w:lang w:val="en-US"/>
          </w:rPr>
          <w:t>quản lí đơn hàng</w:t>
        </w:r>
      </w:ins>
      <w:ins w:id="384" w:author="phuong vu" w:date="2018-11-15T17:01:00Z">
        <w:r>
          <w:rPr>
            <w:lang w:val="en-US"/>
          </w:rPr>
          <w:t>)</w:t>
        </w:r>
      </w:ins>
      <w:ins w:id="385" w:author="phuong vu" w:date="2018-11-15T17:02:00Z">
        <w:r>
          <w:rPr>
            <w:lang w:val="en-US"/>
          </w:rPr>
          <w:t xml:space="preserve"> sử dụng.</w:t>
        </w:r>
      </w:ins>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5681C7F7" w:rsidR="00D3682B" w:rsidRDefault="00D3682B" w:rsidP="00D3682B">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15</w:t>
      </w:r>
      <w:r w:rsidR="006C103E">
        <w:rPr>
          <w:color w:val="auto"/>
          <w:sz w:val="26"/>
          <w:szCs w:val="26"/>
        </w:rPr>
        <w:fldChar w:fldCharType="end"/>
      </w:r>
      <w:r w:rsidRPr="009B63D4">
        <w:rPr>
          <w:color w:val="auto"/>
          <w:sz w:val="26"/>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238E2EAD" w:rsidR="00442EB8" w:rsidRPr="009B63D4" w:rsidRDefault="00442EB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16</w:t>
      </w:r>
      <w:r w:rsidR="006C103E">
        <w:rPr>
          <w:color w:val="auto"/>
          <w:sz w:val="26"/>
          <w:szCs w:val="26"/>
        </w:rPr>
        <w:fldChar w:fldCharType="end"/>
      </w:r>
      <w:r w:rsidRPr="009B63D4">
        <w:rPr>
          <w:color w:val="auto"/>
          <w:sz w:val="26"/>
          <w:szCs w:val="26"/>
          <w:lang w:val="en-US"/>
        </w:rPr>
        <w:t xml:space="preserve"> Giao diện xác nhận đơn hàng sau khi tạo mới</w:t>
      </w:r>
    </w:p>
    <w:p w14:paraId="0BC24A2A" w14:textId="5A2DDB0C" w:rsidR="008E15BC" w:rsidRDefault="008E15BC" w:rsidP="008E15BC">
      <w:pPr>
        <w:pStyle w:val="Heading5"/>
        <w:rPr>
          <w:ins w:id="386" w:author="phuong vu" w:date="2018-11-15T17:02: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263449" w14:paraId="44F1660E" w14:textId="77777777" w:rsidTr="00AA4F14">
        <w:trPr>
          <w:ins w:id="387" w:author="phuong vu" w:date="2018-11-15T17:02:00Z"/>
        </w:trPr>
        <w:tc>
          <w:tcPr>
            <w:tcW w:w="805" w:type="dxa"/>
            <w:vAlign w:val="center"/>
          </w:tcPr>
          <w:p w14:paraId="296D1AB1" w14:textId="77777777" w:rsidR="00263449" w:rsidRPr="007F1EF1" w:rsidRDefault="00263449" w:rsidP="00AA4F14">
            <w:pPr>
              <w:spacing w:line="360" w:lineRule="auto"/>
              <w:jc w:val="center"/>
              <w:rPr>
                <w:ins w:id="388" w:author="phuong vu" w:date="2018-11-15T17:02:00Z"/>
                <w:b/>
                <w:lang w:val="en-US"/>
              </w:rPr>
            </w:pPr>
            <w:ins w:id="389" w:author="phuong vu" w:date="2018-11-15T17:02:00Z">
              <w:r w:rsidRPr="007F1EF1">
                <w:rPr>
                  <w:b/>
                  <w:lang w:val="en-US"/>
                </w:rPr>
                <w:t>STT</w:t>
              </w:r>
            </w:ins>
          </w:p>
        </w:tc>
        <w:tc>
          <w:tcPr>
            <w:tcW w:w="1980" w:type="dxa"/>
            <w:vAlign w:val="center"/>
          </w:tcPr>
          <w:p w14:paraId="59A5CDDE" w14:textId="77777777" w:rsidR="00263449" w:rsidRPr="007F1EF1" w:rsidRDefault="00263449" w:rsidP="00AA4F14">
            <w:pPr>
              <w:spacing w:line="360" w:lineRule="auto"/>
              <w:jc w:val="center"/>
              <w:rPr>
                <w:ins w:id="390" w:author="phuong vu" w:date="2018-11-15T17:02:00Z"/>
                <w:b/>
                <w:lang w:val="en-US"/>
              </w:rPr>
            </w:pPr>
            <w:ins w:id="391" w:author="phuong vu" w:date="2018-11-15T17:02:00Z">
              <w:r w:rsidRPr="007F1EF1">
                <w:rPr>
                  <w:b/>
                  <w:lang w:val="en-US"/>
                </w:rPr>
                <w:t>Loại điều khiển</w:t>
              </w:r>
            </w:ins>
          </w:p>
        </w:tc>
        <w:tc>
          <w:tcPr>
            <w:tcW w:w="2970" w:type="dxa"/>
            <w:vAlign w:val="center"/>
          </w:tcPr>
          <w:p w14:paraId="48D7A81F" w14:textId="77777777" w:rsidR="00263449" w:rsidRPr="007F1EF1" w:rsidRDefault="00263449" w:rsidP="00AA4F14">
            <w:pPr>
              <w:spacing w:line="360" w:lineRule="auto"/>
              <w:jc w:val="center"/>
              <w:rPr>
                <w:ins w:id="392" w:author="phuong vu" w:date="2018-11-15T17:02:00Z"/>
                <w:b/>
                <w:lang w:val="en-US"/>
              </w:rPr>
            </w:pPr>
            <w:ins w:id="393" w:author="phuong vu" w:date="2018-11-15T17:02:00Z">
              <w:r w:rsidRPr="007F1EF1">
                <w:rPr>
                  <w:b/>
                  <w:lang w:val="en-US"/>
                </w:rPr>
                <w:t>Nội dung thực hiện</w:t>
              </w:r>
            </w:ins>
          </w:p>
        </w:tc>
        <w:tc>
          <w:tcPr>
            <w:tcW w:w="1266" w:type="dxa"/>
            <w:vAlign w:val="center"/>
          </w:tcPr>
          <w:p w14:paraId="14598B60" w14:textId="77777777" w:rsidR="00263449" w:rsidRPr="007F1EF1" w:rsidRDefault="00263449" w:rsidP="00AA4F14">
            <w:pPr>
              <w:spacing w:line="360" w:lineRule="auto"/>
              <w:jc w:val="center"/>
              <w:rPr>
                <w:ins w:id="394" w:author="phuong vu" w:date="2018-11-15T17:02:00Z"/>
                <w:b/>
                <w:lang w:val="en-US"/>
              </w:rPr>
            </w:pPr>
            <w:ins w:id="395" w:author="phuong vu" w:date="2018-11-15T17:02:00Z">
              <w:r w:rsidRPr="007F1EF1">
                <w:rPr>
                  <w:b/>
                  <w:lang w:val="en-US"/>
                </w:rPr>
                <w:t>Giá trị mặc định</w:t>
              </w:r>
            </w:ins>
          </w:p>
        </w:tc>
        <w:tc>
          <w:tcPr>
            <w:tcW w:w="1756" w:type="dxa"/>
            <w:vAlign w:val="center"/>
          </w:tcPr>
          <w:p w14:paraId="4A449ABF" w14:textId="77777777" w:rsidR="00263449" w:rsidRPr="007F1EF1" w:rsidRDefault="00263449" w:rsidP="00AA4F14">
            <w:pPr>
              <w:spacing w:line="360" w:lineRule="auto"/>
              <w:jc w:val="center"/>
              <w:rPr>
                <w:ins w:id="396" w:author="phuong vu" w:date="2018-11-15T17:02:00Z"/>
                <w:b/>
                <w:lang w:val="en-US"/>
              </w:rPr>
            </w:pPr>
            <w:ins w:id="397" w:author="phuong vu" w:date="2018-11-15T17:02:00Z">
              <w:r w:rsidRPr="007F1EF1">
                <w:rPr>
                  <w:b/>
                  <w:lang w:val="en-US"/>
                </w:rPr>
                <w:t>Lưu ý</w:t>
              </w:r>
            </w:ins>
          </w:p>
        </w:tc>
      </w:tr>
      <w:tr w:rsidR="00263449" w14:paraId="4F1595FE" w14:textId="77777777" w:rsidTr="00AA4F14">
        <w:trPr>
          <w:ins w:id="398" w:author="phuong vu" w:date="2018-11-15T17:02:00Z"/>
        </w:trPr>
        <w:tc>
          <w:tcPr>
            <w:tcW w:w="805" w:type="dxa"/>
          </w:tcPr>
          <w:p w14:paraId="7BE50AAA" w14:textId="77777777" w:rsidR="00263449" w:rsidRDefault="00263449" w:rsidP="00AA4F14">
            <w:pPr>
              <w:spacing w:line="360" w:lineRule="auto"/>
              <w:jc w:val="center"/>
              <w:rPr>
                <w:ins w:id="399" w:author="phuong vu" w:date="2018-11-15T17:02:00Z"/>
                <w:lang w:val="en-US"/>
              </w:rPr>
            </w:pPr>
            <w:ins w:id="400" w:author="phuong vu" w:date="2018-11-15T17:02:00Z">
              <w:r>
                <w:rPr>
                  <w:lang w:val="en-US"/>
                </w:rPr>
                <w:t>1</w:t>
              </w:r>
            </w:ins>
          </w:p>
        </w:tc>
        <w:tc>
          <w:tcPr>
            <w:tcW w:w="1980" w:type="dxa"/>
          </w:tcPr>
          <w:p w14:paraId="1CD704F6" w14:textId="0C73A9E7" w:rsidR="00263449" w:rsidRDefault="00263449" w:rsidP="00AA4F14">
            <w:pPr>
              <w:spacing w:line="360" w:lineRule="auto"/>
              <w:rPr>
                <w:ins w:id="401" w:author="phuong vu" w:date="2018-11-15T17:02:00Z"/>
                <w:lang w:val="en-US"/>
              </w:rPr>
            </w:pPr>
            <w:ins w:id="402" w:author="phuong vu" w:date="2018-11-15T17:03:00Z">
              <w:r>
                <w:rPr>
                  <w:lang w:val="en-US"/>
                </w:rPr>
                <w:t>inputText</w:t>
              </w:r>
            </w:ins>
          </w:p>
        </w:tc>
        <w:tc>
          <w:tcPr>
            <w:tcW w:w="2970" w:type="dxa"/>
          </w:tcPr>
          <w:p w14:paraId="7FE605BD" w14:textId="4C49B6C5" w:rsidR="00263449" w:rsidRDefault="00263449" w:rsidP="00AA4F14">
            <w:pPr>
              <w:spacing w:line="360" w:lineRule="auto"/>
              <w:rPr>
                <w:ins w:id="403" w:author="phuong vu" w:date="2018-11-15T17:02:00Z"/>
                <w:lang w:val="en-US"/>
              </w:rPr>
            </w:pPr>
          </w:p>
        </w:tc>
        <w:tc>
          <w:tcPr>
            <w:tcW w:w="1266" w:type="dxa"/>
          </w:tcPr>
          <w:p w14:paraId="36772297" w14:textId="77777777" w:rsidR="00263449" w:rsidRDefault="00263449" w:rsidP="00AA4F14">
            <w:pPr>
              <w:spacing w:line="360" w:lineRule="auto"/>
              <w:rPr>
                <w:ins w:id="404" w:author="phuong vu" w:date="2018-11-15T17:02:00Z"/>
                <w:lang w:val="en-US"/>
              </w:rPr>
            </w:pPr>
          </w:p>
        </w:tc>
        <w:tc>
          <w:tcPr>
            <w:tcW w:w="1756" w:type="dxa"/>
          </w:tcPr>
          <w:p w14:paraId="1376C94F" w14:textId="77777777" w:rsidR="00263449" w:rsidRDefault="00263449" w:rsidP="00AA4F14">
            <w:pPr>
              <w:spacing w:line="360" w:lineRule="auto"/>
              <w:rPr>
                <w:ins w:id="405" w:author="phuong vu" w:date="2018-11-15T17:02:00Z"/>
                <w:lang w:val="en-US"/>
              </w:rPr>
            </w:pPr>
          </w:p>
        </w:tc>
      </w:tr>
      <w:tr w:rsidR="00263449" w14:paraId="6803E1C5" w14:textId="77777777" w:rsidTr="00AA4F14">
        <w:trPr>
          <w:ins w:id="406" w:author="phuong vu" w:date="2018-11-15T17:02:00Z"/>
        </w:trPr>
        <w:tc>
          <w:tcPr>
            <w:tcW w:w="805" w:type="dxa"/>
          </w:tcPr>
          <w:p w14:paraId="0A281741" w14:textId="77777777" w:rsidR="00263449" w:rsidRDefault="00263449" w:rsidP="00AA4F14">
            <w:pPr>
              <w:spacing w:line="360" w:lineRule="auto"/>
              <w:jc w:val="center"/>
              <w:rPr>
                <w:ins w:id="407" w:author="phuong vu" w:date="2018-11-15T17:02:00Z"/>
                <w:lang w:val="en-US"/>
              </w:rPr>
            </w:pPr>
            <w:ins w:id="408" w:author="phuong vu" w:date="2018-11-15T17:02:00Z">
              <w:r>
                <w:rPr>
                  <w:lang w:val="en-US"/>
                </w:rPr>
                <w:t>2</w:t>
              </w:r>
            </w:ins>
          </w:p>
        </w:tc>
        <w:tc>
          <w:tcPr>
            <w:tcW w:w="1980" w:type="dxa"/>
          </w:tcPr>
          <w:p w14:paraId="3F10D442" w14:textId="77777777" w:rsidR="00263449" w:rsidRDefault="00263449" w:rsidP="00AA4F14">
            <w:pPr>
              <w:spacing w:line="360" w:lineRule="auto"/>
              <w:rPr>
                <w:ins w:id="409" w:author="phuong vu" w:date="2018-11-15T17:02:00Z"/>
                <w:lang w:val="en-US"/>
              </w:rPr>
            </w:pPr>
            <w:ins w:id="410" w:author="phuong vu" w:date="2018-11-15T17:02:00Z">
              <w:r>
                <w:rPr>
                  <w:lang w:val="en-US"/>
                </w:rPr>
                <w:t>inputText</w:t>
              </w:r>
            </w:ins>
          </w:p>
        </w:tc>
        <w:tc>
          <w:tcPr>
            <w:tcW w:w="2970" w:type="dxa"/>
          </w:tcPr>
          <w:p w14:paraId="03ABB1EF" w14:textId="0BD94497" w:rsidR="00263449" w:rsidRDefault="00263449" w:rsidP="00AA4F14">
            <w:pPr>
              <w:spacing w:line="360" w:lineRule="auto"/>
              <w:rPr>
                <w:ins w:id="411" w:author="phuong vu" w:date="2018-11-15T17:02:00Z"/>
                <w:lang w:val="en-US"/>
              </w:rPr>
            </w:pPr>
          </w:p>
        </w:tc>
        <w:tc>
          <w:tcPr>
            <w:tcW w:w="1266" w:type="dxa"/>
          </w:tcPr>
          <w:p w14:paraId="6CD5DC03" w14:textId="77777777" w:rsidR="00263449" w:rsidRDefault="00263449" w:rsidP="00AA4F14">
            <w:pPr>
              <w:spacing w:line="360" w:lineRule="auto"/>
              <w:rPr>
                <w:ins w:id="412" w:author="phuong vu" w:date="2018-11-15T17:02:00Z"/>
                <w:lang w:val="en-US"/>
              </w:rPr>
            </w:pPr>
          </w:p>
        </w:tc>
        <w:tc>
          <w:tcPr>
            <w:tcW w:w="1756" w:type="dxa"/>
          </w:tcPr>
          <w:p w14:paraId="63665626" w14:textId="77777777" w:rsidR="00263449" w:rsidRDefault="00263449" w:rsidP="00AA4F14">
            <w:pPr>
              <w:spacing w:line="360" w:lineRule="auto"/>
              <w:rPr>
                <w:ins w:id="413" w:author="phuong vu" w:date="2018-11-15T17:02:00Z"/>
                <w:lang w:val="en-US"/>
              </w:rPr>
            </w:pPr>
          </w:p>
        </w:tc>
      </w:tr>
      <w:tr w:rsidR="00263449" w14:paraId="7A26CB4B" w14:textId="77777777" w:rsidTr="00AA4F14">
        <w:trPr>
          <w:ins w:id="414" w:author="phuong vu" w:date="2018-11-15T17:02:00Z"/>
        </w:trPr>
        <w:tc>
          <w:tcPr>
            <w:tcW w:w="805" w:type="dxa"/>
          </w:tcPr>
          <w:p w14:paraId="77F926F8" w14:textId="77777777" w:rsidR="00263449" w:rsidRDefault="00263449" w:rsidP="00AA4F14">
            <w:pPr>
              <w:spacing w:line="360" w:lineRule="auto"/>
              <w:jc w:val="center"/>
              <w:rPr>
                <w:ins w:id="415" w:author="phuong vu" w:date="2018-11-15T17:02:00Z"/>
                <w:lang w:val="en-US"/>
              </w:rPr>
            </w:pPr>
            <w:ins w:id="416" w:author="phuong vu" w:date="2018-11-15T17:02:00Z">
              <w:r>
                <w:rPr>
                  <w:lang w:val="en-US"/>
                </w:rPr>
                <w:t>3</w:t>
              </w:r>
            </w:ins>
          </w:p>
        </w:tc>
        <w:tc>
          <w:tcPr>
            <w:tcW w:w="1980" w:type="dxa"/>
          </w:tcPr>
          <w:p w14:paraId="2C58E138" w14:textId="77777777" w:rsidR="00263449" w:rsidRDefault="00263449" w:rsidP="00AA4F14">
            <w:pPr>
              <w:spacing w:line="360" w:lineRule="auto"/>
              <w:rPr>
                <w:ins w:id="417" w:author="phuong vu" w:date="2018-11-15T17:02:00Z"/>
                <w:lang w:val="en-US"/>
              </w:rPr>
            </w:pPr>
            <w:ins w:id="418" w:author="phuong vu" w:date="2018-11-15T17:02:00Z">
              <w:r>
                <w:rPr>
                  <w:lang w:val="en-US"/>
                </w:rPr>
                <w:t>inputText</w:t>
              </w:r>
            </w:ins>
          </w:p>
        </w:tc>
        <w:tc>
          <w:tcPr>
            <w:tcW w:w="2970" w:type="dxa"/>
          </w:tcPr>
          <w:p w14:paraId="68C4F530" w14:textId="2918A8E2" w:rsidR="00263449" w:rsidRDefault="00263449" w:rsidP="00AA4F14">
            <w:pPr>
              <w:spacing w:line="360" w:lineRule="auto"/>
              <w:rPr>
                <w:ins w:id="419" w:author="phuong vu" w:date="2018-11-15T17:02:00Z"/>
                <w:lang w:val="en-US"/>
              </w:rPr>
            </w:pPr>
          </w:p>
        </w:tc>
        <w:tc>
          <w:tcPr>
            <w:tcW w:w="1266" w:type="dxa"/>
          </w:tcPr>
          <w:p w14:paraId="66FF1617" w14:textId="77777777" w:rsidR="00263449" w:rsidRDefault="00263449" w:rsidP="00AA4F14">
            <w:pPr>
              <w:spacing w:line="360" w:lineRule="auto"/>
              <w:rPr>
                <w:ins w:id="420" w:author="phuong vu" w:date="2018-11-15T17:02:00Z"/>
                <w:lang w:val="en-US"/>
              </w:rPr>
            </w:pPr>
          </w:p>
        </w:tc>
        <w:tc>
          <w:tcPr>
            <w:tcW w:w="1756" w:type="dxa"/>
          </w:tcPr>
          <w:p w14:paraId="62FF6085" w14:textId="77777777" w:rsidR="00263449" w:rsidRDefault="00263449" w:rsidP="00AA4F14">
            <w:pPr>
              <w:spacing w:line="360" w:lineRule="auto"/>
              <w:rPr>
                <w:ins w:id="421" w:author="phuong vu" w:date="2018-11-15T17:02:00Z"/>
                <w:lang w:val="en-US"/>
              </w:rPr>
            </w:pPr>
          </w:p>
        </w:tc>
      </w:tr>
      <w:tr w:rsidR="00263449" w14:paraId="42A9B3D5" w14:textId="77777777" w:rsidTr="00AA4F14">
        <w:trPr>
          <w:ins w:id="422" w:author="phuong vu" w:date="2018-11-15T17:02:00Z"/>
        </w:trPr>
        <w:tc>
          <w:tcPr>
            <w:tcW w:w="805" w:type="dxa"/>
          </w:tcPr>
          <w:p w14:paraId="3D51FB8D" w14:textId="77777777" w:rsidR="00263449" w:rsidRDefault="00263449" w:rsidP="00AA4F14">
            <w:pPr>
              <w:spacing w:line="360" w:lineRule="auto"/>
              <w:jc w:val="center"/>
              <w:rPr>
                <w:ins w:id="423" w:author="phuong vu" w:date="2018-11-15T17:02:00Z"/>
                <w:lang w:val="en-US"/>
              </w:rPr>
            </w:pPr>
            <w:ins w:id="424" w:author="phuong vu" w:date="2018-11-15T17:02:00Z">
              <w:r>
                <w:rPr>
                  <w:lang w:val="en-US"/>
                </w:rPr>
                <w:t>4</w:t>
              </w:r>
            </w:ins>
          </w:p>
        </w:tc>
        <w:tc>
          <w:tcPr>
            <w:tcW w:w="1980" w:type="dxa"/>
          </w:tcPr>
          <w:p w14:paraId="0D2C1B14" w14:textId="256BD532" w:rsidR="00263449" w:rsidRDefault="00263449" w:rsidP="00AA4F14">
            <w:pPr>
              <w:spacing w:line="360" w:lineRule="auto"/>
              <w:rPr>
                <w:ins w:id="425" w:author="phuong vu" w:date="2018-11-15T17:02:00Z"/>
                <w:lang w:val="en-US"/>
              </w:rPr>
            </w:pPr>
            <w:ins w:id="426" w:author="phuong vu" w:date="2018-11-15T17:03:00Z">
              <w:r>
                <w:rPr>
                  <w:lang w:val="en-US"/>
                </w:rPr>
                <w:t>inputText</w:t>
              </w:r>
            </w:ins>
          </w:p>
        </w:tc>
        <w:tc>
          <w:tcPr>
            <w:tcW w:w="2970" w:type="dxa"/>
          </w:tcPr>
          <w:p w14:paraId="70179359" w14:textId="04CA5A60" w:rsidR="00263449" w:rsidRDefault="00263449" w:rsidP="00AA4F14">
            <w:pPr>
              <w:spacing w:line="360" w:lineRule="auto"/>
              <w:rPr>
                <w:ins w:id="427" w:author="phuong vu" w:date="2018-11-15T17:02:00Z"/>
                <w:lang w:val="en-US"/>
              </w:rPr>
            </w:pPr>
          </w:p>
        </w:tc>
        <w:tc>
          <w:tcPr>
            <w:tcW w:w="1266" w:type="dxa"/>
          </w:tcPr>
          <w:p w14:paraId="537CA94E" w14:textId="77777777" w:rsidR="00263449" w:rsidRDefault="00263449" w:rsidP="00AA4F14">
            <w:pPr>
              <w:spacing w:line="360" w:lineRule="auto"/>
              <w:rPr>
                <w:ins w:id="428" w:author="phuong vu" w:date="2018-11-15T17:02:00Z"/>
                <w:lang w:val="en-US"/>
              </w:rPr>
            </w:pPr>
          </w:p>
        </w:tc>
        <w:tc>
          <w:tcPr>
            <w:tcW w:w="1756" w:type="dxa"/>
          </w:tcPr>
          <w:p w14:paraId="7077E56F" w14:textId="77777777" w:rsidR="00263449" w:rsidRDefault="00263449" w:rsidP="00AA4F14">
            <w:pPr>
              <w:spacing w:line="360" w:lineRule="auto"/>
              <w:rPr>
                <w:ins w:id="429" w:author="phuong vu" w:date="2018-11-15T17:02:00Z"/>
                <w:lang w:val="en-US"/>
              </w:rPr>
            </w:pPr>
          </w:p>
        </w:tc>
      </w:tr>
      <w:tr w:rsidR="00263449" w14:paraId="441FDF18" w14:textId="77777777" w:rsidTr="00AA4F14">
        <w:trPr>
          <w:ins w:id="430" w:author="phuong vu" w:date="2018-11-15T17:02:00Z"/>
        </w:trPr>
        <w:tc>
          <w:tcPr>
            <w:tcW w:w="805" w:type="dxa"/>
          </w:tcPr>
          <w:p w14:paraId="0364CA6C" w14:textId="77777777" w:rsidR="00263449" w:rsidRDefault="00263449" w:rsidP="00AA4F14">
            <w:pPr>
              <w:spacing w:line="360" w:lineRule="auto"/>
              <w:jc w:val="center"/>
              <w:rPr>
                <w:ins w:id="431" w:author="phuong vu" w:date="2018-11-15T17:02:00Z"/>
                <w:lang w:val="en-US"/>
              </w:rPr>
            </w:pPr>
            <w:ins w:id="432" w:author="phuong vu" w:date="2018-11-15T17:02:00Z">
              <w:r>
                <w:rPr>
                  <w:lang w:val="en-US"/>
                </w:rPr>
                <w:t>5</w:t>
              </w:r>
            </w:ins>
          </w:p>
        </w:tc>
        <w:tc>
          <w:tcPr>
            <w:tcW w:w="1980" w:type="dxa"/>
          </w:tcPr>
          <w:p w14:paraId="4CB6551E" w14:textId="50D65511" w:rsidR="00263449" w:rsidRDefault="00263449" w:rsidP="00AA4F14">
            <w:pPr>
              <w:spacing w:line="360" w:lineRule="auto"/>
              <w:rPr>
                <w:ins w:id="433" w:author="phuong vu" w:date="2018-11-15T17:02:00Z"/>
                <w:lang w:val="en-US"/>
              </w:rPr>
            </w:pPr>
            <w:ins w:id="434" w:author="phuong vu" w:date="2018-11-15T17:03:00Z">
              <w:r>
                <w:rPr>
                  <w:lang w:val="en-US"/>
                </w:rPr>
                <w:t>inputText</w:t>
              </w:r>
            </w:ins>
          </w:p>
        </w:tc>
        <w:tc>
          <w:tcPr>
            <w:tcW w:w="2970" w:type="dxa"/>
          </w:tcPr>
          <w:p w14:paraId="09EC4F78" w14:textId="61F9B64B" w:rsidR="00263449" w:rsidRDefault="00263449" w:rsidP="00AA4F14">
            <w:pPr>
              <w:spacing w:line="360" w:lineRule="auto"/>
              <w:rPr>
                <w:ins w:id="435" w:author="phuong vu" w:date="2018-11-15T17:02:00Z"/>
                <w:lang w:val="en-US"/>
              </w:rPr>
            </w:pPr>
          </w:p>
        </w:tc>
        <w:tc>
          <w:tcPr>
            <w:tcW w:w="1266" w:type="dxa"/>
          </w:tcPr>
          <w:p w14:paraId="49B173D4" w14:textId="77777777" w:rsidR="00263449" w:rsidRDefault="00263449" w:rsidP="00AA4F14">
            <w:pPr>
              <w:spacing w:line="360" w:lineRule="auto"/>
              <w:rPr>
                <w:ins w:id="436" w:author="phuong vu" w:date="2018-11-15T17:02:00Z"/>
                <w:lang w:val="en-US"/>
              </w:rPr>
            </w:pPr>
          </w:p>
        </w:tc>
        <w:tc>
          <w:tcPr>
            <w:tcW w:w="1756" w:type="dxa"/>
          </w:tcPr>
          <w:p w14:paraId="37B55F90" w14:textId="77777777" w:rsidR="00263449" w:rsidRDefault="00263449" w:rsidP="00AA4F14">
            <w:pPr>
              <w:spacing w:line="360" w:lineRule="auto"/>
              <w:rPr>
                <w:ins w:id="437" w:author="phuong vu" w:date="2018-11-15T17:02:00Z"/>
                <w:lang w:val="en-US"/>
              </w:rPr>
            </w:pPr>
          </w:p>
        </w:tc>
      </w:tr>
      <w:tr w:rsidR="00263449" w14:paraId="459B5FD4" w14:textId="77777777" w:rsidTr="00AA4F14">
        <w:trPr>
          <w:ins w:id="438" w:author="phuong vu" w:date="2018-11-15T17:02:00Z"/>
        </w:trPr>
        <w:tc>
          <w:tcPr>
            <w:tcW w:w="805" w:type="dxa"/>
          </w:tcPr>
          <w:p w14:paraId="15BE7603" w14:textId="77777777" w:rsidR="00263449" w:rsidRDefault="00263449" w:rsidP="00AA4F14">
            <w:pPr>
              <w:spacing w:line="360" w:lineRule="auto"/>
              <w:jc w:val="center"/>
              <w:rPr>
                <w:ins w:id="439" w:author="phuong vu" w:date="2018-11-15T17:02:00Z"/>
                <w:lang w:val="en-US"/>
              </w:rPr>
            </w:pPr>
            <w:ins w:id="440" w:author="phuong vu" w:date="2018-11-15T17:02:00Z">
              <w:r>
                <w:rPr>
                  <w:lang w:val="en-US"/>
                </w:rPr>
                <w:t>6</w:t>
              </w:r>
            </w:ins>
          </w:p>
        </w:tc>
        <w:tc>
          <w:tcPr>
            <w:tcW w:w="1980" w:type="dxa"/>
          </w:tcPr>
          <w:p w14:paraId="46C1FFD8" w14:textId="57CAC206" w:rsidR="00263449" w:rsidRDefault="00263449" w:rsidP="00AA4F14">
            <w:pPr>
              <w:spacing w:line="360" w:lineRule="auto"/>
              <w:rPr>
                <w:ins w:id="441" w:author="phuong vu" w:date="2018-11-15T17:02:00Z"/>
                <w:lang w:val="en-US"/>
              </w:rPr>
            </w:pPr>
            <w:ins w:id="442" w:author="phuong vu" w:date="2018-11-15T17:03:00Z">
              <w:r>
                <w:rPr>
                  <w:lang w:val="en-US"/>
                </w:rPr>
                <w:t>inputText</w:t>
              </w:r>
            </w:ins>
          </w:p>
        </w:tc>
        <w:tc>
          <w:tcPr>
            <w:tcW w:w="2970" w:type="dxa"/>
          </w:tcPr>
          <w:p w14:paraId="1B80E87F" w14:textId="23EAF47E" w:rsidR="00263449" w:rsidRDefault="00263449" w:rsidP="00AA4F14">
            <w:pPr>
              <w:spacing w:line="360" w:lineRule="auto"/>
              <w:rPr>
                <w:ins w:id="443" w:author="phuong vu" w:date="2018-11-15T17:02:00Z"/>
                <w:lang w:val="en-US"/>
              </w:rPr>
            </w:pPr>
          </w:p>
        </w:tc>
        <w:tc>
          <w:tcPr>
            <w:tcW w:w="1266" w:type="dxa"/>
          </w:tcPr>
          <w:p w14:paraId="3B64209C" w14:textId="77777777" w:rsidR="00263449" w:rsidRDefault="00263449" w:rsidP="00AA4F14">
            <w:pPr>
              <w:spacing w:line="360" w:lineRule="auto"/>
              <w:rPr>
                <w:ins w:id="444" w:author="phuong vu" w:date="2018-11-15T17:02:00Z"/>
                <w:lang w:val="en-US"/>
              </w:rPr>
            </w:pPr>
          </w:p>
        </w:tc>
        <w:tc>
          <w:tcPr>
            <w:tcW w:w="1756" w:type="dxa"/>
          </w:tcPr>
          <w:p w14:paraId="0B43DDA9" w14:textId="77777777" w:rsidR="00263449" w:rsidRDefault="00263449" w:rsidP="00AA4F14">
            <w:pPr>
              <w:spacing w:line="360" w:lineRule="auto"/>
              <w:rPr>
                <w:ins w:id="445" w:author="phuong vu" w:date="2018-11-15T17:02:00Z"/>
                <w:lang w:val="en-US"/>
              </w:rPr>
            </w:pPr>
          </w:p>
        </w:tc>
      </w:tr>
      <w:tr w:rsidR="00263449" w14:paraId="4A9A8654" w14:textId="77777777" w:rsidTr="00AA4F14">
        <w:trPr>
          <w:ins w:id="446" w:author="phuong vu" w:date="2018-11-15T17:02:00Z"/>
        </w:trPr>
        <w:tc>
          <w:tcPr>
            <w:tcW w:w="805" w:type="dxa"/>
          </w:tcPr>
          <w:p w14:paraId="74B83422" w14:textId="77777777" w:rsidR="00263449" w:rsidRDefault="00263449" w:rsidP="00AA4F14">
            <w:pPr>
              <w:spacing w:line="360" w:lineRule="auto"/>
              <w:jc w:val="center"/>
              <w:rPr>
                <w:ins w:id="447" w:author="phuong vu" w:date="2018-11-15T17:02:00Z"/>
                <w:lang w:val="en-US"/>
              </w:rPr>
            </w:pPr>
            <w:ins w:id="448" w:author="phuong vu" w:date="2018-11-15T17:02:00Z">
              <w:r>
                <w:rPr>
                  <w:lang w:val="en-US"/>
                </w:rPr>
                <w:t>7</w:t>
              </w:r>
            </w:ins>
          </w:p>
        </w:tc>
        <w:tc>
          <w:tcPr>
            <w:tcW w:w="1980" w:type="dxa"/>
          </w:tcPr>
          <w:p w14:paraId="59B500AC" w14:textId="563AEC06" w:rsidR="00263449" w:rsidRDefault="00263449" w:rsidP="00AA4F14">
            <w:pPr>
              <w:spacing w:line="360" w:lineRule="auto"/>
              <w:rPr>
                <w:ins w:id="449" w:author="phuong vu" w:date="2018-11-15T17:02:00Z"/>
                <w:lang w:val="en-US"/>
              </w:rPr>
            </w:pPr>
            <w:ins w:id="450" w:author="phuong vu" w:date="2018-11-15T17:03:00Z">
              <w:r>
                <w:rPr>
                  <w:lang w:val="en-US"/>
                </w:rPr>
                <w:t>inputText</w:t>
              </w:r>
            </w:ins>
          </w:p>
        </w:tc>
        <w:tc>
          <w:tcPr>
            <w:tcW w:w="2970" w:type="dxa"/>
          </w:tcPr>
          <w:p w14:paraId="0FE7BE4C" w14:textId="07B25640" w:rsidR="00263449" w:rsidRDefault="00263449" w:rsidP="00AA4F14">
            <w:pPr>
              <w:spacing w:line="360" w:lineRule="auto"/>
              <w:rPr>
                <w:ins w:id="451" w:author="phuong vu" w:date="2018-11-15T17:02:00Z"/>
                <w:lang w:val="en-US"/>
              </w:rPr>
            </w:pPr>
          </w:p>
        </w:tc>
        <w:tc>
          <w:tcPr>
            <w:tcW w:w="1266" w:type="dxa"/>
          </w:tcPr>
          <w:p w14:paraId="487C2E18" w14:textId="77777777" w:rsidR="00263449" w:rsidRDefault="00263449" w:rsidP="00AA4F14">
            <w:pPr>
              <w:spacing w:line="360" w:lineRule="auto"/>
              <w:rPr>
                <w:ins w:id="452" w:author="phuong vu" w:date="2018-11-15T17:02:00Z"/>
                <w:lang w:val="en-US"/>
              </w:rPr>
            </w:pPr>
          </w:p>
        </w:tc>
        <w:tc>
          <w:tcPr>
            <w:tcW w:w="1756" w:type="dxa"/>
          </w:tcPr>
          <w:p w14:paraId="5F01294E" w14:textId="77777777" w:rsidR="00263449" w:rsidRDefault="00263449" w:rsidP="00AA4F14">
            <w:pPr>
              <w:spacing w:line="360" w:lineRule="auto"/>
              <w:rPr>
                <w:ins w:id="453" w:author="phuong vu" w:date="2018-11-15T17:02:00Z"/>
                <w:lang w:val="en-US"/>
              </w:rPr>
            </w:pPr>
          </w:p>
        </w:tc>
      </w:tr>
      <w:tr w:rsidR="00263449" w14:paraId="1DA9635F" w14:textId="77777777" w:rsidTr="00AA4F14">
        <w:trPr>
          <w:ins w:id="454" w:author="phuong vu" w:date="2018-11-15T17:02:00Z"/>
        </w:trPr>
        <w:tc>
          <w:tcPr>
            <w:tcW w:w="805" w:type="dxa"/>
          </w:tcPr>
          <w:p w14:paraId="25201B0F" w14:textId="77777777" w:rsidR="00263449" w:rsidRDefault="00263449" w:rsidP="00AA4F14">
            <w:pPr>
              <w:spacing w:line="360" w:lineRule="auto"/>
              <w:jc w:val="center"/>
              <w:rPr>
                <w:ins w:id="455" w:author="phuong vu" w:date="2018-11-15T17:02:00Z"/>
                <w:lang w:val="en-US"/>
              </w:rPr>
            </w:pPr>
            <w:ins w:id="456" w:author="phuong vu" w:date="2018-11-15T17:02:00Z">
              <w:r>
                <w:rPr>
                  <w:lang w:val="en-US"/>
                </w:rPr>
                <w:t>8</w:t>
              </w:r>
            </w:ins>
          </w:p>
        </w:tc>
        <w:tc>
          <w:tcPr>
            <w:tcW w:w="1980" w:type="dxa"/>
          </w:tcPr>
          <w:p w14:paraId="5BBAE06B" w14:textId="0DA6296E" w:rsidR="00263449" w:rsidRDefault="00263449" w:rsidP="00AA4F14">
            <w:pPr>
              <w:spacing w:line="360" w:lineRule="auto"/>
              <w:rPr>
                <w:ins w:id="457" w:author="phuong vu" w:date="2018-11-15T17:02:00Z"/>
                <w:lang w:val="en-US"/>
              </w:rPr>
            </w:pPr>
            <w:ins w:id="458" w:author="phuong vu" w:date="2018-11-15T17:03:00Z">
              <w:r>
                <w:rPr>
                  <w:lang w:val="en-US"/>
                </w:rPr>
                <w:t>inputText</w:t>
              </w:r>
            </w:ins>
          </w:p>
        </w:tc>
        <w:tc>
          <w:tcPr>
            <w:tcW w:w="2970" w:type="dxa"/>
          </w:tcPr>
          <w:p w14:paraId="2B405E23" w14:textId="53EEE8D7" w:rsidR="00263449" w:rsidRDefault="00263449" w:rsidP="00AA4F14">
            <w:pPr>
              <w:spacing w:line="360" w:lineRule="auto"/>
              <w:rPr>
                <w:ins w:id="459" w:author="phuong vu" w:date="2018-11-15T17:02:00Z"/>
                <w:lang w:val="en-US"/>
              </w:rPr>
            </w:pPr>
          </w:p>
        </w:tc>
        <w:tc>
          <w:tcPr>
            <w:tcW w:w="1266" w:type="dxa"/>
          </w:tcPr>
          <w:p w14:paraId="5F682274" w14:textId="77777777" w:rsidR="00263449" w:rsidRDefault="00263449" w:rsidP="00AA4F14">
            <w:pPr>
              <w:spacing w:line="360" w:lineRule="auto"/>
              <w:rPr>
                <w:ins w:id="460" w:author="phuong vu" w:date="2018-11-15T17:02:00Z"/>
                <w:lang w:val="en-US"/>
              </w:rPr>
            </w:pPr>
          </w:p>
        </w:tc>
        <w:tc>
          <w:tcPr>
            <w:tcW w:w="1756" w:type="dxa"/>
          </w:tcPr>
          <w:p w14:paraId="38FEAFC1" w14:textId="77777777" w:rsidR="00263449" w:rsidRDefault="00263449" w:rsidP="00AA4F14">
            <w:pPr>
              <w:spacing w:line="360" w:lineRule="auto"/>
              <w:rPr>
                <w:ins w:id="461" w:author="phuong vu" w:date="2018-11-15T17:02:00Z"/>
                <w:lang w:val="en-US"/>
              </w:rPr>
            </w:pPr>
          </w:p>
        </w:tc>
      </w:tr>
      <w:tr w:rsidR="00263449" w14:paraId="24AB4D8C" w14:textId="77777777" w:rsidTr="00AA4F14">
        <w:trPr>
          <w:ins w:id="462" w:author="phuong vu" w:date="2018-11-15T17:02:00Z"/>
        </w:trPr>
        <w:tc>
          <w:tcPr>
            <w:tcW w:w="805" w:type="dxa"/>
          </w:tcPr>
          <w:p w14:paraId="0655E857" w14:textId="77777777" w:rsidR="00263449" w:rsidRDefault="00263449" w:rsidP="00AA4F14">
            <w:pPr>
              <w:spacing w:line="360" w:lineRule="auto"/>
              <w:jc w:val="center"/>
              <w:rPr>
                <w:ins w:id="463" w:author="phuong vu" w:date="2018-11-15T17:02:00Z"/>
                <w:lang w:val="en-US"/>
              </w:rPr>
            </w:pPr>
            <w:ins w:id="464" w:author="phuong vu" w:date="2018-11-15T17:02:00Z">
              <w:r>
                <w:rPr>
                  <w:lang w:val="en-US"/>
                </w:rPr>
                <w:t>9</w:t>
              </w:r>
            </w:ins>
          </w:p>
        </w:tc>
        <w:tc>
          <w:tcPr>
            <w:tcW w:w="1980" w:type="dxa"/>
          </w:tcPr>
          <w:p w14:paraId="28BF0742" w14:textId="44EE388A" w:rsidR="00263449" w:rsidRDefault="00263449" w:rsidP="00AA4F14">
            <w:pPr>
              <w:spacing w:line="360" w:lineRule="auto"/>
              <w:rPr>
                <w:ins w:id="465" w:author="phuong vu" w:date="2018-11-15T17:02:00Z"/>
                <w:lang w:val="en-US"/>
              </w:rPr>
            </w:pPr>
            <w:ins w:id="466" w:author="phuong vu" w:date="2018-11-15T17:03:00Z">
              <w:r>
                <w:rPr>
                  <w:lang w:val="en-US"/>
                </w:rPr>
                <w:t>inputText</w:t>
              </w:r>
            </w:ins>
          </w:p>
        </w:tc>
        <w:tc>
          <w:tcPr>
            <w:tcW w:w="2970" w:type="dxa"/>
          </w:tcPr>
          <w:p w14:paraId="4386248D" w14:textId="0CCEDF59" w:rsidR="00263449" w:rsidRDefault="00263449" w:rsidP="00AA4F14">
            <w:pPr>
              <w:spacing w:line="360" w:lineRule="auto"/>
              <w:rPr>
                <w:ins w:id="467" w:author="phuong vu" w:date="2018-11-15T17:02:00Z"/>
                <w:lang w:val="en-US"/>
              </w:rPr>
            </w:pPr>
          </w:p>
        </w:tc>
        <w:tc>
          <w:tcPr>
            <w:tcW w:w="1266" w:type="dxa"/>
          </w:tcPr>
          <w:p w14:paraId="0C350A32" w14:textId="59C3B2E4" w:rsidR="00263449" w:rsidRDefault="00263449" w:rsidP="00AA4F14">
            <w:pPr>
              <w:spacing w:line="360" w:lineRule="auto"/>
              <w:jc w:val="center"/>
              <w:rPr>
                <w:ins w:id="468" w:author="phuong vu" w:date="2018-11-15T17:02:00Z"/>
                <w:lang w:val="en-US"/>
              </w:rPr>
            </w:pPr>
          </w:p>
        </w:tc>
        <w:tc>
          <w:tcPr>
            <w:tcW w:w="1756" w:type="dxa"/>
          </w:tcPr>
          <w:p w14:paraId="69D4D2E3" w14:textId="77777777" w:rsidR="00263449" w:rsidRDefault="00263449" w:rsidP="00AA4F14">
            <w:pPr>
              <w:spacing w:line="360" w:lineRule="auto"/>
              <w:rPr>
                <w:ins w:id="469" w:author="phuong vu" w:date="2018-11-15T17:02:00Z"/>
                <w:lang w:val="en-US"/>
              </w:rPr>
            </w:pPr>
          </w:p>
        </w:tc>
      </w:tr>
      <w:tr w:rsidR="00263449" w14:paraId="290F7445" w14:textId="77777777" w:rsidTr="00AA4F14">
        <w:trPr>
          <w:ins w:id="470" w:author="phuong vu" w:date="2018-11-15T17:03:00Z"/>
        </w:trPr>
        <w:tc>
          <w:tcPr>
            <w:tcW w:w="805" w:type="dxa"/>
          </w:tcPr>
          <w:p w14:paraId="3642CCA4" w14:textId="1C2953C0" w:rsidR="00263449" w:rsidRDefault="00263449" w:rsidP="00AA4F14">
            <w:pPr>
              <w:spacing w:line="360" w:lineRule="auto"/>
              <w:jc w:val="center"/>
              <w:rPr>
                <w:ins w:id="471" w:author="phuong vu" w:date="2018-11-15T17:03:00Z"/>
                <w:lang w:val="en-US"/>
              </w:rPr>
            </w:pPr>
            <w:ins w:id="472" w:author="phuong vu" w:date="2018-11-15T17:03:00Z">
              <w:r>
                <w:rPr>
                  <w:lang w:val="en-US"/>
                </w:rPr>
                <w:lastRenderedPageBreak/>
                <w:t>10</w:t>
              </w:r>
            </w:ins>
          </w:p>
        </w:tc>
        <w:tc>
          <w:tcPr>
            <w:tcW w:w="1980" w:type="dxa"/>
          </w:tcPr>
          <w:p w14:paraId="3BB191F6" w14:textId="7A86005C" w:rsidR="00263449" w:rsidRDefault="00980771" w:rsidP="00AA4F14">
            <w:pPr>
              <w:spacing w:line="360" w:lineRule="auto"/>
              <w:rPr>
                <w:ins w:id="473" w:author="phuong vu" w:date="2018-11-15T17:03:00Z"/>
                <w:lang w:val="en-US"/>
              </w:rPr>
            </w:pPr>
            <w:ins w:id="474" w:author="phuong vu" w:date="2018-11-15T17:04:00Z">
              <w:r>
                <w:rPr>
                  <w:lang w:val="en-US"/>
                </w:rPr>
                <w:t>inputText</w:t>
              </w:r>
            </w:ins>
          </w:p>
        </w:tc>
        <w:tc>
          <w:tcPr>
            <w:tcW w:w="2970" w:type="dxa"/>
          </w:tcPr>
          <w:p w14:paraId="263950CD" w14:textId="77777777" w:rsidR="00263449" w:rsidRDefault="00263449" w:rsidP="00AA4F14">
            <w:pPr>
              <w:spacing w:line="360" w:lineRule="auto"/>
              <w:rPr>
                <w:ins w:id="475" w:author="phuong vu" w:date="2018-11-15T17:03:00Z"/>
                <w:lang w:val="en-US"/>
              </w:rPr>
            </w:pPr>
          </w:p>
        </w:tc>
        <w:tc>
          <w:tcPr>
            <w:tcW w:w="1266" w:type="dxa"/>
          </w:tcPr>
          <w:p w14:paraId="7FDD986B" w14:textId="77777777" w:rsidR="00263449" w:rsidRDefault="00263449" w:rsidP="00AA4F14">
            <w:pPr>
              <w:spacing w:line="360" w:lineRule="auto"/>
              <w:jc w:val="center"/>
              <w:rPr>
                <w:ins w:id="476" w:author="phuong vu" w:date="2018-11-15T17:03:00Z"/>
                <w:lang w:val="en-US"/>
              </w:rPr>
            </w:pPr>
          </w:p>
        </w:tc>
        <w:tc>
          <w:tcPr>
            <w:tcW w:w="1756" w:type="dxa"/>
          </w:tcPr>
          <w:p w14:paraId="732D39CD" w14:textId="77777777" w:rsidR="00263449" w:rsidRDefault="00263449" w:rsidP="00AA4F14">
            <w:pPr>
              <w:spacing w:line="360" w:lineRule="auto"/>
              <w:rPr>
                <w:ins w:id="477" w:author="phuong vu" w:date="2018-11-15T17:03:00Z"/>
                <w:lang w:val="en-US"/>
              </w:rPr>
            </w:pPr>
          </w:p>
        </w:tc>
      </w:tr>
      <w:tr w:rsidR="00263449" w14:paraId="59A9A622" w14:textId="77777777" w:rsidTr="00AA4F14">
        <w:trPr>
          <w:ins w:id="478" w:author="phuong vu" w:date="2018-11-15T17:03:00Z"/>
        </w:trPr>
        <w:tc>
          <w:tcPr>
            <w:tcW w:w="805" w:type="dxa"/>
          </w:tcPr>
          <w:p w14:paraId="2D64BBA6" w14:textId="2C7F66A0" w:rsidR="00263449" w:rsidRDefault="00263449" w:rsidP="00AA4F14">
            <w:pPr>
              <w:spacing w:line="360" w:lineRule="auto"/>
              <w:jc w:val="center"/>
              <w:rPr>
                <w:ins w:id="479" w:author="phuong vu" w:date="2018-11-15T17:03:00Z"/>
                <w:lang w:val="en-US"/>
              </w:rPr>
            </w:pPr>
            <w:ins w:id="480" w:author="phuong vu" w:date="2018-11-15T17:04:00Z">
              <w:r>
                <w:rPr>
                  <w:lang w:val="en-US"/>
                </w:rPr>
                <w:t>11</w:t>
              </w:r>
            </w:ins>
          </w:p>
        </w:tc>
        <w:tc>
          <w:tcPr>
            <w:tcW w:w="1980" w:type="dxa"/>
          </w:tcPr>
          <w:p w14:paraId="0C7FA4BA" w14:textId="01C8D072" w:rsidR="00263449" w:rsidRDefault="00980771" w:rsidP="00AA4F14">
            <w:pPr>
              <w:spacing w:line="360" w:lineRule="auto"/>
              <w:rPr>
                <w:ins w:id="481" w:author="phuong vu" w:date="2018-11-15T17:03:00Z"/>
                <w:lang w:val="en-US"/>
              </w:rPr>
            </w:pPr>
            <w:ins w:id="482" w:author="phuong vu" w:date="2018-11-15T17:04:00Z">
              <w:r>
                <w:rPr>
                  <w:lang w:val="en-US"/>
                </w:rPr>
                <w:t>inputText</w:t>
              </w:r>
            </w:ins>
          </w:p>
        </w:tc>
        <w:tc>
          <w:tcPr>
            <w:tcW w:w="2970" w:type="dxa"/>
          </w:tcPr>
          <w:p w14:paraId="17DF29BF" w14:textId="77777777" w:rsidR="00263449" w:rsidRDefault="00263449" w:rsidP="00AA4F14">
            <w:pPr>
              <w:spacing w:line="360" w:lineRule="auto"/>
              <w:rPr>
                <w:ins w:id="483" w:author="phuong vu" w:date="2018-11-15T17:03:00Z"/>
                <w:lang w:val="en-US"/>
              </w:rPr>
            </w:pPr>
          </w:p>
        </w:tc>
        <w:tc>
          <w:tcPr>
            <w:tcW w:w="1266" w:type="dxa"/>
          </w:tcPr>
          <w:p w14:paraId="67514460" w14:textId="77777777" w:rsidR="00263449" w:rsidRDefault="00263449" w:rsidP="00AA4F14">
            <w:pPr>
              <w:spacing w:line="360" w:lineRule="auto"/>
              <w:jc w:val="center"/>
              <w:rPr>
                <w:ins w:id="484" w:author="phuong vu" w:date="2018-11-15T17:03:00Z"/>
                <w:lang w:val="en-US"/>
              </w:rPr>
            </w:pPr>
          </w:p>
        </w:tc>
        <w:tc>
          <w:tcPr>
            <w:tcW w:w="1756" w:type="dxa"/>
          </w:tcPr>
          <w:p w14:paraId="33B8F55C" w14:textId="77777777" w:rsidR="00263449" w:rsidRDefault="00263449" w:rsidP="00AA4F14">
            <w:pPr>
              <w:spacing w:line="360" w:lineRule="auto"/>
              <w:rPr>
                <w:ins w:id="485" w:author="phuong vu" w:date="2018-11-15T17:03:00Z"/>
                <w:lang w:val="en-US"/>
              </w:rPr>
            </w:pPr>
          </w:p>
        </w:tc>
      </w:tr>
      <w:tr w:rsidR="00263449" w14:paraId="12EA6AC9" w14:textId="77777777" w:rsidTr="00AA4F14">
        <w:trPr>
          <w:ins w:id="486" w:author="phuong vu" w:date="2018-11-15T17:03:00Z"/>
        </w:trPr>
        <w:tc>
          <w:tcPr>
            <w:tcW w:w="805" w:type="dxa"/>
          </w:tcPr>
          <w:p w14:paraId="2F27551F" w14:textId="02B046A7" w:rsidR="00263449" w:rsidRDefault="00263449" w:rsidP="00AA4F14">
            <w:pPr>
              <w:spacing w:line="360" w:lineRule="auto"/>
              <w:jc w:val="center"/>
              <w:rPr>
                <w:ins w:id="487" w:author="phuong vu" w:date="2018-11-15T17:03:00Z"/>
                <w:lang w:val="en-US"/>
              </w:rPr>
            </w:pPr>
            <w:ins w:id="488" w:author="phuong vu" w:date="2018-11-15T17:04:00Z">
              <w:r>
                <w:rPr>
                  <w:lang w:val="en-US"/>
                </w:rPr>
                <w:t>12</w:t>
              </w:r>
            </w:ins>
          </w:p>
        </w:tc>
        <w:tc>
          <w:tcPr>
            <w:tcW w:w="1980" w:type="dxa"/>
          </w:tcPr>
          <w:p w14:paraId="12F961E7" w14:textId="0FF1652E" w:rsidR="00263449" w:rsidRDefault="00980771" w:rsidP="00AA4F14">
            <w:pPr>
              <w:spacing w:line="360" w:lineRule="auto"/>
              <w:rPr>
                <w:ins w:id="489" w:author="phuong vu" w:date="2018-11-15T17:03:00Z"/>
                <w:lang w:val="en-US"/>
              </w:rPr>
            </w:pPr>
            <w:ins w:id="490" w:author="phuong vu" w:date="2018-11-15T17:04:00Z">
              <w:r>
                <w:rPr>
                  <w:lang w:val="en-US"/>
                </w:rPr>
                <w:t>inputText</w:t>
              </w:r>
            </w:ins>
          </w:p>
        </w:tc>
        <w:tc>
          <w:tcPr>
            <w:tcW w:w="2970" w:type="dxa"/>
          </w:tcPr>
          <w:p w14:paraId="042D9404" w14:textId="77777777" w:rsidR="00263449" w:rsidRDefault="00263449" w:rsidP="00AA4F14">
            <w:pPr>
              <w:spacing w:line="360" w:lineRule="auto"/>
              <w:rPr>
                <w:ins w:id="491" w:author="phuong vu" w:date="2018-11-15T17:03:00Z"/>
                <w:lang w:val="en-US"/>
              </w:rPr>
            </w:pPr>
          </w:p>
        </w:tc>
        <w:tc>
          <w:tcPr>
            <w:tcW w:w="1266" w:type="dxa"/>
          </w:tcPr>
          <w:p w14:paraId="639420A9" w14:textId="77777777" w:rsidR="00263449" w:rsidRDefault="00263449" w:rsidP="00AA4F14">
            <w:pPr>
              <w:spacing w:line="360" w:lineRule="auto"/>
              <w:jc w:val="center"/>
              <w:rPr>
                <w:ins w:id="492" w:author="phuong vu" w:date="2018-11-15T17:03:00Z"/>
                <w:lang w:val="en-US"/>
              </w:rPr>
            </w:pPr>
          </w:p>
        </w:tc>
        <w:tc>
          <w:tcPr>
            <w:tcW w:w="1756" w:type="dxa"/>
          </w:tcPr>
          <w:p w14:paraId="44B5F0F9" w14:textId="77777777" w:rsidR="00263449" w:rsidRDefault="00263449" w:rsidP="00AA4F14">
            <w:pPr>
              <w:spacing w:line="360" w:lineRule="auto"/>
              <w:rPr>
                <w:ins w:id="493" w:author="phuong vu" w:date="2018-11-15T17:03:00Z"/>
                <w:lang w:val="en-US"/>
              </w:rPr>
            </w:pPr>
          </w:p>
        </w:tc>
      </w:tr>
      <w:tr w:rsidR="00263449" w14:paraId="4136DCF5" w14:textId="77777777" w:rsidTr="00AA4F14">
        <w:trPr>
          <w:ins w:id="494" w:author="phuong vu" w:date="2018-11-15T17:03:00Z"/>
        </w:trPr>
        <w:tc>
          <w:tcPr>
            <w:tcW w:w="805" w:type="dxa"/>
          </w:tcPr>
          <w:p w14:paraId="6B594D18" w14:textId="0DB10B83" w:rsidR="00263449" w:rsidRDefault="00263449" w:rsidP="00AA4F14">
            <w:pPr>
              <w:spacing w:line="360" w:lineRule="auto"/>
              <w:jc w:val="center"/>
              <w:rPr>
                <w:ins w:id="495" w:author="phuong vu" w:date="2018-11-15T17:03:00Z"/>
                <w:lang w:val="en-US"/>
              </w:rPr>
            </w:pPr>
            <w:ins w:id="496" w:author="phuong vu" w:date="2018-11-15T17:04:00Z">
              <w:r>
                <w:rPr>
                  <w:lang w:val="en-US"/>
                </w:rPr>
                <w:t>13</w:t>
              </w:r>
            </w:ins>
          </w:p>
        </w:tc>
        <w:tc>
          <w:tcPr>
            <w:tcW w:w="1980" w:type="dxa"/>
          </w:tcPr>
          <w:p w14:paraId="5BEF8D20" w14:textId="3AC35F4B" w:rsidR="00263449" w:rsidRDefault="00980771" w:rsidP="00AA4F14">
            <w:pPr>
              <w:spacing w:line="360" w:lineRule="auto"/>
              <w:rPr>
                <w:ins w:id="497" w:author="phuong vu" w:date="2018-11-15T17:03:00Z"/>
                <w:lang w:val="en-US"/>
              </w:rPr>
            </w:pPr>
            <w:ins w:id="498" w:author="phuong vu" w:date="2018-11-15T17:04:00Z">
              <w:r>
                <w:rPr>
                  <w:lang w:val="en-US"/>
                </w:rPr>
                <w:t>inputText</w:t>
              </w:r>
            </w:ins>
          </w:p>
        </w:tc>
        <w:tc>
          <w:tcPr>
            <w:tcW w:w="2970" w:type="dxa"/>
          </w:tcPr>
          <w:p w14:paraId="1005E4C3" w14:textId="77777777" w:rsidR="00263449" w:rsidRDefault="00263449" w:rsidP="00AA4F14">
            <w:pPr>
              <w:spacing w:line="360" w:lineRule="auto"/>
              <w:rPr>
                <w:ins w:id="499" w:author="phuong vu" w:date="2018-11-15T17:03:00Z"/>
                <w:lang w:val="en-US"/>
              </w:rPr>
            </w:pPr>
          </w:p>
        </w:tc>
        <w:tc>
          <w:tcPr>
            <w:tcW w:w="1266" w:type="dxa"/>
          </w:tcPr>
          <w:p w14:paraId="4D25C20A" w14:textId="77777777" w:rsidR="00263449" w:rsidRDefault="00263449" w:rsidP="00AA4F14">
            <w:pPr>
              <w:spacing w:line="360" w:lineRule="auto"/>
              <w:jc w:val="center"/>
              <w:rPr>
                <w:ins w:id="500" w:author="phuong vu" w:date="2018-11-15T17:03:00Z"/>
                <w:lang w:val="en-US"/>
              </w:rPr>
            </w:pPr>
          </w:p>
        </w:tc>
        <w:tc>
          <w:tcPr>
            <w:tcW w:w="1756" w:type="dxa"/>
          </w:tcPr>
          <w:p w14:paraId="3C91D220" w14:textId="77777777" w:rsidR="00263449" w:rsidRDefault="00263449" w:rsidP="00AA4F14">
            <w:pPr>
              <w:spacing w:line="360" w:lineRule="auto"/>
              <w:rPr>
                <w:ins w:id="501" w:author="phuong vu" w:date="2018-11-15T17:03:00Z"/>
                <w:lang w:val="en-US"/>
              </w:rPr>
            </w:pPr>
          </w:p>
        </w:tc>
      </w:tr>
      <w:tr w:rsidR="00263449" w14:paraId="3EFEBA48" w14:textId="77777777" w:rsidTr="00AA4F14">
        <w:trPr>
          <w:ins w:id="502" w:author="phuong vu" w:date="2018-11-15T17:03:00Z"/>
        </w:trPr>
        <w:tc>
          <w:tcPr>
            <w:tcW w:w="805" w:type="dxa"/>
          </w:tcPr>
          <w:p w14:paraId="675136BD" w14:textId="6E616CC4" w:rsidR="00263449" w:rsidRDefault="00263449" w:rsidP="00AA4F14">
            <w:pPr>
              <w:spacing w:line="360" w:lineRule="auto"/>
              <w:jc w:val="center"/>
              <w:rPr>
                <w:ins w:id="503" w:author="phuong vu" w:date="2018-11-15T17:03:00Z"/>
                <w:lang w:val="en-US"/>
              </w:rPr>
            </w:pPr>
            <w:ins w:id="504" w:author="phuong vu" w:date="2018-11-15T17:04:00Z">
              <w:r>
                <w:rPr>
                  <w:lang w:val="en-US"/>
                </w:rPr>
                <w:t>14</w:t>
              </w:r>
            </w:ins>
          </w:p>
        </w:tc>
        <w:tc>
          <w:tcPr>
            <w:tcW w:w="1980" w:type="dxa"/>
          </w:tcPr>
          <w:p w14:paraId="31ADF057" w14:textId="742B98F5" w:rsidR="00263449" w:rsidRDefault="00980771" w:rsidP="00AA4F14">
            <w:pPr>
              <w:spacing w:line="360" w:lineRule="auto"/>
              <w:rPr>
                <w:ins w:id="505" w:author="phuong vu" w:date="2018-11-15T17:03:00Z"/>
                <w:lang w:val="en-US"/>
              </w:rPr>
            </w:pPr>
            <w:ins w:id="506" w:author="phuong vu" w:date="2018-11-15T17:04:00Z">
              <w:r>
                <w:rPr>
                  <w:lang w:val="en-US"/>
                </w:rPr>
                <w:t>inputText</w:t>
              </w:r>
            </w:ins>
          </w:p>
        </w:tc>
        <w:tc>
          <w:tcPr>
            <w:tcW w:w="2970" w:type="dxa"/>
          </w:tcPr>
          <w:p w14:paraId="78EA00DC" w14:textId="77777777" w:rsidR="00263449" w:rsidRDefault="00263449" w:rsidP="00AA4F14">
            <w:pPr>
              <w:spacing w:line="360" w:lineRule="auto"/>
              <w:rPr>
                <w:ins w:id="507" w:author="phuong vu" w:date="2018-11-15T17:03:00Z"/>
                <w:lang w:val="en-US"/>
              </w:rPr>
            </w:pPr>
          </w:p>
        </w:tc>
        <w:tc>
          <w:tcPr>
            <w:tcW w:w="1266" w:type="dxa"/>
          </w:tcPr>
          <w:p w14:paraId="442FEE29" w14:textId="77777777" w:rsidR="00263449" w:rsidRDefault="00263449" w:rsidP="00AA4F14">
            <w:pPr>
              <w:spacing w:line="360" w:lineRule="auto"/>
              <w:jc w:val="center"/>
              <w:rPr>
                <w:ins w:id="508" w:author="phuong vu" w:date="2018-11-15T17:03:00Z"/>
                <w:lang w:val="en-US"/>
              </w:rPr>
            </w:pPr>
          </w:p>
        </w:tc>
        <w:tc>
          <w:tcPr>
            <w:tcW w:w="1756" w:type="dxa"/>
          </w:tcPr>
          <w:p w14:paraId="7DD066A5" w14:textId="77777777" w:rsidR="00263449" w:rsidRDefault="00263449" w:rsidP="00AA4F14">
            <w:pPr>
              <w:spacing w:line="360" w:lineRule="auto"/>
              <w:rPr>
                <w:ins w:id="509" w:author="phuong vu" w:date="2018-11-15T17:03:00Z"/>
                <w:lang w:val="en-US"/>
              </w:rPr>
            </w:pPr>
          </w:p>
        </w:tc>
      </w:tr>
      <w:tr w:rsidR="00263449" w14:paraId="4F2B77DC" w14:textId="77777777" w:rsidTr="00AA4F14">
        <w:trPr>
          <w:ins w:id="510" w:author="phuong vu" w:date="2018-11-15T17:03:00Z"/>
        </w:trPr>
        <w:tc>
          <w:tcPr>
            <w:tcW w:w="805" w:type="dxa"/>
          </w:tcPr>
          <w:p w14:paraId="0A51FA2A" w14:textId="6BD538FB" w:rsidR="00263449" w:rsidRDefault="00263449" w:rsidP="00AA4F14">
            <w:pPr>
              <w:spacing w:line="360" w:lineRule="auto"/>
              <w:jc w:val="center"/>
              <w:rPr>
                <w:ins w:id="511" w:author="phuong vu" w:date="2018-11-15T17:03:00Z"/>
                <w:lang w:val="en-US"/>
              </w:rPr>
            </w:pPr>
            <w:ins w:id="512" w:author="phuong vu" w:date="2018-11-15T17:04:00Z">
              <w:r>
                <w:rPr>
                  <w:lang w:val="en-US"/>
                </w:rPr>
                <w:t>15</w:t>
              </w:r>
            </w:ins>
          </w:p>
        </w:tc>
        <w:tc>
          <w:tcPr>
            <w:tcW w:w="1980" w:type="dxa"/>
          </w:tcPr>
          <w:p w14:paraId="05F6C20D" w14:textId="4797F19B" w:rsidR="00263449" w:rsidRDefault="00980771" w:rsidP="00AA4F14">
            <w:pPr>
              <w:spacing w:line="360" w:lineRule="auto"/>
              <w:rPr>
                <w:ins w:id="513" w:author="phuong vu" w:date="2018-11-15T17:03:00Z"/>
                <w:lang w:val="en-US"/>
              </w:rPr>
            </w:pPr>
            <w:ins w:id="514" w:author="phuong vu" w:date="2018-11-15T17:04:00Z">
              <w:r>
                <w:rPr>
                  <w:lang w:val="en-US"/>
                </w:rPr>
                <w:t>inputText</w:t>
              </w:r>
            </w:ins>
          </w:p>
        </w:tc>
        <w:tc>
          <w:tcPr>
            <w:tcW w:w="2970" w:type="dxa"/>
          </w:tcPr>
          <w:p w14:paraId="667F2751" w14:textId="77777777" w:rsidR="00263449" w:rsidRDefault="00263449" w:rsidP="00AA4F14">
            <w:pPr>
              <w:spacing w:line="360" w:lineRule="auto"/>
              <w:rPr>
                <w:ins w:id="515" w:author="phuong vu" w:date="2018-11-15T17:03:00Z"/>
                <w:lang w:val="en-US"/>
              </w:rPr>
            </w:pPr>
          </w:p>
        </w:tc>
        <w:tc>
          <w:tcPr>
            <w:tcW w:w="1266" w:type="dxa"/>
          </w:tcPr>
          <w:p w14:paraId="371429EA" w14:textId="77777777" w:rsidR="00263449" w:rsidRDefault="00263449" w:rsidP="00AA4F14">
            <w:pPr>
              <w:spacing w:line="360" w:lineRule="auto"/>
              <w:jc w:val="center"/>
              <w:rPr>
                <w:ins w:id="516" w:author="phuong vu" w:date="2018-11-15T17:03:00Z"/>
                <w:lang w:val="en-US"/>
              </w:rPr>
            </w:pPr>
          </w:p>
        </w:tc>
        <w:tc>
          <w:tcPr>
            <w:tcW w:w="1756" w:type="dxa"/>
          </w:tcPr>
          <w:p w14:paraId="1B98C788" w14:textId="77777777" w:rsidR="00263449" w:rsidRDefault="00263449" w:rsidP="00AA4F14">
            <w:pPr>
              <w:spacing w:line="360" w:lineRule="auto"/>
              <w:rPr>
                <w:ins w:id="517" w:author="phuong vu" w:date="2018-11-15T17:03:00Z"/>
                <w:lang w:val="en-US"/>
              </w:rPr>
            </w:pPr>
          </w:p>
        </w:tc>
      </w:tr>
      <w:tr w:rsidR="00263449" w14:paraId="61CC9B15" w14:textId="77777777" w:rsidTr="00AA4F14">
        <w:trPr>
          <w:ins w:id="518" w:author="phuong vu" w:date="2018-11-15T17:03:00Z"/>
        </w:trPr>
        <w:tc>
          <w:tcPr>
            <w:tcW w:w="805" w:type="dxa"/>
          </w:tcPr>
          <w:p w14:paraId="508D1160" w14:textId="5AA7DEA4" w:rsidR="00263449" w:rsidRDefault="00263449" w:rsidP="00AA4F14">
            <w:pPr>
              <w:spacing w:line="360" w:lineRule="auto"/>
              <w:jc w:val="center"/>
              <w:rPr>
                <w:ins w:id="519" w:author="phuong vu" w:date="2018-11-15T17:03:00Z"/>
                <w:lang w:val="en-US"/>
              </w:rPr>
            </w:pPr>
            <w:ins w:id="520" w:author="phuong vu" w:date="2018-11-15T17:04:00Z">
              <w:r>
                <w:rPr>
                  <w:lang w:val="en-US"/>
                </w:rPr>
                <w:t>16</w:t>
              </w:r>
            </w:ins>
          </w:p>
        </w:tc>
        <w:tc>
          <w:tcPr>
            <w:tcW w:w="1980" w:type="dxa"/>
          </w:tcPr>
          <w:p w14:paraId="4EE06092" w14:textId="2B1C91DD" w:rsidR="00263449" w:rsidRDefault="00980771" w:rsidP="00AA4F14">
            <w:pPr>
              <w:spacing w:line="360" w:lineRule="auto"/>
              <w:rPr>
                <w:ins w:id="521" w:author="phuong vu" w:date="2018-11-15T17:03:00Z"/>
                <w:lang w:val="en-US"/>
              </w:rPr>
            </w:pPr>
            <w:ins w:id="522" w:author="phuong vu" w:date="2018-11-15T17:04:00Z">
              <w:r>
                <w:rPr>
                  <w:lang w:val="en-US"/>
                </w:rPr>
                <w:t>inputText</w:t>
              </w:r>
            </w:ins>
          </w:p>
        </w:tc>
        <w:tc>
          <w:tcPr>
            <w:tcW w:w="2970" w:type="dxa"/>
          </w:tcPr>
          <w:p w14:paraId="10E5B2EF" w14:textId="77777777" w:rsidR="00263449" w:rsidRDefault="00263449" w:rsidP="00AA4F14">
            <w:pPr>
              <w:spacing w:line="360" w:lineRule="auto"/>
              <w:rPr>
                <w:ins w:id="523" w:author="phuong vu" w:date="2018-11-15T17:03:00Z"/>
                <w:lang w:val="en-US"/>
              </w:rPr>
            </w:pPr>
          </w:p>
        </w:tc>
        <w:tc>
          <w:tcPr>
            <w:tcW w:w="1266" w:type="dxa"/>
          </w:tcPr>
          <w:p w14:paraId="570E31E5" w14:textId="77777777" w:rsidR="00263449" w:rsidRDefault="00263449" w:rsidP="00AA4F14">
            <w:pPr>
              <w:spacing w:line="360" w:lineRule="auto"/>
              <w:jc w:val="center"/>
              <w:rPr>
                <w:ins w:id="524" w:author="phuong vu" w:date="2018-11-15T17:03:00Z"/>
                <w:lang w:val="en-US"/>
              </w:rPr>
            </w:pPr>
          </w:p>
        </w:tc>
        <w:tc>
          <w:tcPr>
            <w:tcW w:w="1756" w:type="dxa"/>
          </w:tcPr>
          <w:p w14:paraId="569D0B70" w14:textId="77777777" w:rsidR="00263449" w:rsidRDefault="00263449" w:rsidP="00AA4F14">
            <w:pPr>
              <w:spacing w:line="360" w:lineRule="auto"/>
              <w:rPr>
                <w:ins w:id="525" w:author="phuong vu" w:date="2018-11-15T17:03:00Z"/>
                <w:lang w:val="en-US"/>
              </w:rPr>
            </w:pPr>
          </w:p>
        </w:tc>
      </w:tr>
      <w:tr w:rsidR="00263449" w14:paraId="57A00C6B" w14:textId="77777777" w:rsidTr="00AA4F14">
        <w:trPr>
          <w:ins w:id="526" w:author="phuong vu" w:date="2018-11-15T17:03:00Z"/>
        </w:trPr>
        <w:tc>
          <w:tcPr>
            <w:tcW w:w="805" w:type="dxa"/>
          </w:tcPr>
          <w:p w14:paraId="02F1917B" w14:textId="47821FEB" w:rsidR="00263449" w:rsidRDefault="00263449" w:rsidP="00AA4F14">
            <w:pPr>
              <w:spacing w:line="360" w:lineRule="auto"/>
              <w:jc w:val="center"/>
              <w:rPr>
                <w:ins w:id="527" w:author="phuong vu" w:date="2018-11-15T17:03:00Z"/>
                <w:lang w:val="en-US"/>
              </w:rPr>
            </w:pPr>
            <w:ins w:id="528" w:author="phuong vu" w:date="2018-11-15T17:04:00Z">
              <w:r>
                <w:rPr>
                  <w:lang w:val="en-US"/>
                </w:rPr>
                <w:t>17</w:t>
              </w:r>
            </w:ins>
          </w:p>
        </w:tc>
        <w:tc>
          <w:tcPr>
            <w:tcW w:w="1980" w:type="dxa"/>
          </w:tcPr>
          <w:p w14:paraId="0866BADC" w14:textId="02149ADD" w:rsidR="00263449" w:rsidRDefault="00980771" w:rsidP="00AA4F14">
            <w:pPr>
              <w:spacing w:line="360" w:lineRule="auto"/>
              <w:rPr>
                <w:ins w:id="529" w:author="phuong vu" w:date="2018-11-15T17:03:00Z"/>
                <w:lang w:val="en-US"/>
              </w:rPr>
            </w:pPr>
            <w:ins w:id="530" w:author="phuong vu" w:date="2018-11-15T17:04:00Z">
              <w:r>
                <w:rPr>
                  <w:lang w:val="en-US"/>
                </w:rPr>
                <w:t>inputText</w:t>
              </w:r>
            </w:ins>
          </w:p>
        </w:tc>
        <w:tc>
          <w:tcPr>
            <w:tcW w:w="2970" w:type="dxa"/>
          </w:tcPr>
          <w:p w14:paraId="681B2C9D" w14:textId="77777777" w:rsidR="00263449" w:rsidRDefault="00263449" w:rsidP="00AA4F14">
            <w:pPr>
              <w:spacing w:line="360" w:lineRule="auto"/>
              <w:rPr>
                <w:ins w:id="531" w:author="phuong vu" w:date="2018-11-15T17:03:00Z"/>
                <w:lang w:val="en-US"/>
              </w:rPr>
            </w:pPr>
          </w:p>
        </w:tc>
        <w:tc>
          <w:tcPr>
            <w:tcW w:w="1266" w:type="dxa"/>
          </w:tcPr>
          <w:p w14:paraId="758B77B0" w14:textId="77777777" w:rsidR="00263449" w:rsidRDefault="00263449" w:rsidP="00AA4F14">
            <w:pPr>
              <w:spacing w:line="360" w:lineRule="auto"/>
              <w:jc w:val="center"/>
              <w:rPr>
                <w:ins w:id="532" w:author="phuong vu" w:date="2018-11-15T17:03:00Z"/>
                <w:lang w:val="en-US"/>
              </w:rPr>
            </w:pPr>
          </w:p>
        </w:tc>
        <w:tc>
          <w:tcPr>
            <w:tcW w:w="1756" w:type="dxa"/>
          </w:tcPr>
          <w:p w14:paraId="027B84BE" w14:textId="77777777" w:rsidR="00263449" w:rsidRDefault="00263449" w:rsidP="00AA4F14">
            <w:pPr>
              <w:spacing w:line="360" w:lineRule="auto"/>
              <w:rPr>
                <w:ins w:id="533" w:author="phuong vu" w:date="2018-11-15T17:03:00Z"/>
                <w:lang w:val="en-US"/>
              </w:rPr>
            </w:pPr>
          </w:p>
        </w:tc>
      </w:tr>
      <w:tr w:rsidR="00263449" w14:paraId="23B8F7B3" w14:textId="77777777" w:rsidTr="00AA4F14">
        <w:trPr>
          <w:ins w:id="534" w:author="phuong vu" w:date="2018-11-15T17:03:00Z"/>
        </w:trPr>
        <w:tc>
          <w:tcPr>
            <w:tcW w:w="805" w:type="dxa"/>
          </w:tcPr>
          <w:p w14:paraId="046C615C" w14:textId="757A6926" w:rsidR="00263449" w:rsidRDefault="00263449" w:rsidP="00AA4F14">
            <w:pPr>
              <w:spacing w:line="360" w:lineRule="auto"/>
              <w:jc w:val="center"/>
              <w:rPr>
                <w:ins w:id="535" w:author="phuong vu" w:date="2018-11-15T17:03:00Z"/>
                <w:lang w:val="en-US"/>
              </w:rPr>
            </w:pPr>
            <w:ins w:id="536" w:author="phuong vu" w:date="2018-11-15T17:04:00Z">
              <w:r>
                <w:rPr>
                  <w:lang w:val="en-US"/>
                </w:rPr>
                <w:t>18</w:t>
              </w:r>
            </w:ins>
          </w:p>
        </w:tc>
        <w:tc>
          <w:tcPr>
            <w:tcW w:w="1980" w:type="dxa"/>
          </w:tcPr>
          <w:p w14:paraId="4CDFC9C8" w14:textId="6B85C003" w:rsidR="00263449" w:rsidRDefault="00980771" w:rsidP="00AA4F14">
            <w:pPr>
              <w:spacing w:line="360" w:lineRule="auto"/>
              <w:rPr>
                <w:ins w:id="537" w:author="phuong vu" w:date="2018-11-15T17:03:00Z"/>
                <w:lang w:val="en-US"/>
              </w:rPr>
            </w:pPr>
            <w:ins w:id="538" w:author="phuong vu" w:date="2018-11-15T17:04:00Z">
              <w:r>
                <w:rPr>
                  <w:lang w:val="en-US"/>
                </w:rPr>
                <w:t>inputText</w:t>
              </w:r>
            </w:ins>
          </w:p>
        </w:tc>
        <w:tc>
          <w:tcPr>
            <w:tcW w:w="2970" w:type="dxa"/>
          </w:tcPr>
          <w:p w14:paraId="404CE2CF" w14:textId="77777777" w:rsidR="00263449" w:rsidRDefault="00263449" w:rsidP="00AA4F14">
            <w:pPr>
              <w:spacing w:line="360" w:lineRule="auto"/>
              <w:rPr>
                <w:ins w:id="539" w:author="phuong vu" w:date="2018-11-15T17:03:00Z"/>
                <w:lang w:val="en-US"/>
              </w:rPr>
            </w:pPr>
          </w:p>
        </w:tc>
        <w:tc>
          <w:tcPr>
            <w:tcW w:w="1266" w:type="dxa"/>
          </w:tcPr>
          <w:p w14:paraId="60A60147" w14:textId="77777777" w:rsidR="00263449" w:rsidRDefault="00263449" w:rsidP="00AA4F14">
            <w:pPr>
              <w:spacing w:line="360" w:lineRule="auto"/>
              <w:jc w:val="center"/>
              <w:rPr>
                <w:ins w:id="540" w:author="phuong vu" w:date="2018-11-15T17:03:00Z"/>
                <w:lang w:val="en-US"/>
              </w:rPr>
            </w:pPr>
          </w:p>
        </w:tc>
        <w:tc>
          <w:tcPr>
            <w:tcW w:w="1756" w:type="dxa"/>
          </w:tcPr>
          <w:p w14:paraId="5B8BF814" w14:textId="77777777" w:rsidR="00263449" w:rsidRDefault="00263449" w:rsidP="00AA4F14">
            <w:pPr>
              <w:spacing w:line="360" w:lineRule="auto"/>
              <w:rPr>
                <w:ins w:id="541" w:author="phuong vu" w:date="2018-11-15T17:03:00Z"/>
                <w:lang w:val="en-US"/>
              </w:rPr>
            </w:pPr>
          </w:p>
        </w:tc>
      </w:tr>
      <w:tr w:rsidR="00980771" w14:paraId="61C0F526" w14:textId="77777777" w:rsidTr="00AA4F14">
        <w:trPr>
          <w:ins w:id="542" w:author="phuong vu" w:date="2018-11-15T17:04:00Z"/>
        </w:trPr>
        <w:tc>
          <w:tcPr>
            <w:tcW w:w="805" w:type="dxa"/>
          </w:tcPr>
          <w:p w14:paraId="0D758DA7" w14:textId="3643954E" w:rsidR="00980771" w:rsidRDefault="00980771" w:rsidP="00AA4F14">
            <w:pPr>
              <w:spacing w:line="360" w:lineRule="auto"/>
              <w:jc w:val="center"/>
              <w:rPr>
                <w:ins w:id="543" w:author="phuong vu" w:date="2018-11-15T17:04:00Z"/>
                <w:lang w:val="en-US"/>
              </w:rPr>
            </w:pPr>
            <w:ins w:id="544" w:author="phuong vu" w:date="2018-11-15T17:04:00Z">
              <w:r>
                <w:rPr>
                  <w:lang w:val="en-US"/>
                </w:rPr>
                <w:t>19</w:t>
              </w:r>
            </w:ins>
          </w:p>
        </w:tc>
        <w:tc>
          <w:tcPr>
            <w:tcW w:w="1980" w:type="dxa"/>
          </w:tcPr>
          <w:p w14:paraId="71C80619" w14:textId="052427FC" w:rsidR="00980771" w:rsidRDefault="00980771" w:rsidP="00AA4F14">
            <w:pPr>
              <w:spacing w:line="360" w:lineRule="auto"/>
              <w:rPr>
                <w:ins w:id="545" w:author="phuong vu" w:date="2018-11-15T17:04:00Z"/>
                <w:lang w:val="en-US"/>
              </w:rPr>
            </w:pPr>
            <w:ins w:id="546" w:author="phuong vu" w:date="2018-11-15T17:04:00Z">
              <w:r>
                <w:rPr>
                  <w:lang w:val="en-US"/>
                </w:rPr>
                <w:t>inputText</w:t>
              </w:r>
            </w:ins>
          </w:p>
        </w:tc>
        <w:tc>
          <w:tcPr>
            <w:tcW w:w="2970" w:type="dxa"/>
          </w:tcPr>
          <w:p w14:paraId="219EE365" w14:textId="77777777" w:rsidR="00980771" w:rsidRDefault="00980771" w:rsidP="00AA4F14">
            <w:pPr>
              <w:spacing w:line="360" w:lineRule="auto"/>
              <w:rPr>
                <w:ins w:id="547" w:author="phuong vu" w:date="2018-11-15T17:04:00Z"/>
                <w:lang w:val="en-US"/>
              </w:rPr>
            </w:pPr>
          </w:p>
        </w:tc>
        <w:tc>
          <w:tcPr>
            <w:tcW w:w="1266" w:type="dxa"/>
          </w:tcPr>
          <w:p w14:paraId="67866C56" w14:textId="77777777" w:rsidR="00980771" w:rsidRDefault="00980771" w:rsidP="00AA4F14">
            <w:pPr>
              <w:spacing w:line="360" w:lineRule="auto"/>
              <w:jc w:val="center"/>
              <w:rPr>
                <w:ins w:id="548" w:author="phuong vu" w:date="2018-11-15T17:04:00Z"/>
                <w:lang w:val="en-US"/>
              </w:rPr>
            </w:pPr>
          </w:p>
        </w:tc>
        <w:tc>
          <w:tcPr>
            <w:tcW w:w="1756" w:type="dxa"/>
          </w:tcPr>
          <w:p w14:paraId="2AF7067F" w14:textId="77777777" w:rsidR="00980771" w:rsidRDefault="00980771" w:rsidP="008833F0">
            <w:pPr>
              <w:keepNext/>
              <w:spacing w:line="360" w:lineRule="auto"/>
              <w:rPr>
                <w:ins w:id="549" w:author="phuong vu" w:date="2018-11-15T17:04:00Z"/>
                <w:lang w:val="en-US"/>
              </w:rPr>
              <w:pPrChange w:id="550" w:author="phuong vu" w:date="2018-11-15T17:10:00Z">
                <w:pPr>
                  <w:spacing w:line="360" w:lineRule="auto"/>
                </w:pPr>
              </w:pPrChange>
            </w:pPr>
          </w:p>
        </w:tc>
      </w:tr>
    </w:tbl>
    <w:p w14:paraId="7B008798" w14:textId="2D28E9B4" w:rsidR="008833F0" w:rsidRDefault="008833F0" w:rsidP="008833F0">
      <w:pPr>
        <w:pStyle w:val="Caption"/>
        <w:jc w:val="center"/>
        <w:rPr>
          <w:ins w:id="551" w:author="phuong vu" w:date="2018-11-15T17:11:00Z"/>
          <w:color w:val="auto"/>
          <w:sz w:val="26"/>
          <w:szCs w:val="26"/>
          <w:lang w:val="en-US"/>
        </w:rPr>
      </w:pPr>
      <w:ins w:id="552" w:author="phuong vu" w:date="2018-11-15T17:10:00Z">
        <w:r w:rsidRPr="008833F0">
          <w:rPr>
            <w:color w:val="auto"/>
            <w:sz w:val="26"/>
            <w:szCs w:val="26"/>
            <w:rPrChange w:id="553" w:author="phuong vu" w:date="2018-11-15T17:11:00Z">
              <w:rPr/>
            </w:rPrChange>
          </w:rPr>
          <w:t xml:space="preserve">Bảng </w:t>
        </w:r>
      </w:ins>
      <w:ins w:id="554" w:author="phuong vu" w:date="2018-11-15T17:12:00Z">
        <w:r w:rsidR="0049151D">
          <w:rPr>
            <w:color w:val="auto"/>
            <w:sz w:val="26"/>
            <w:szCs w:val="26"/>
          </w:rPr>
          <w:fldChar w:fldCharType="begin"/>
        </w:r>
        <w:r w:rsidR="0049151D">
          <w:rPr>
            <w:color w:val="auto"/>
            <w:sz w:val="26"/>
            <w:szCs w:val="26"/>
          </w:rPr>
          <w:instrText xml:space="preserve"> STYLEREF 1 \s </w:instrText>
        </w:r>
      </w:ins>
      <w:r w:rsidR="0049151D">
        <w:rPr>
          <w:color w:val="auto"/>
          <w:sz w:val="26"/>
          <w:szCs w:val="26"/>
        </w:rPr>
        <w:fldChar w:fldCharType="separate"/>
      </w:r>
      <w:r w:rsidR="0049151D">
        <w:rPr>
          <w:noProof/>
          <w:color w:val="auto"/>
          <w:sz w:val="26"/>
          <w:szCs w:val="26"/>
        </w:rPr>
        <w:t>3</w:t>
      </w:r>
      <w:ins w:id="555" w:author="phuong vu" w:date="2018-11-15T17:12:00Z">
        <w:r w:rsidR="0049151D">
          <w:rPr>
            <w:color w:val="auto"/>
            <w:sz w:val="26"/>
            <w:szCs w:val="26"/>
          </w:rPr>
          <w:fldChar w:fldCharType="end"/>
        </w:r>
        <w:r w:rsidR="0049151D">
          <w:rPr>
            <w:color w:val="auto"/>
            <w:sz w:val="26"/>
            <w:szCs w:val="26"/>
          </w:rPr>
          <w:t>.</w:t>
        </w:r>
        <w:r w:rsidR="0049151D">
          <w:rPr>
            <w:color w:val="auto"/>
            <w:sz w:val="26"/>
            <w:szCs w:val="26"/>
          </w:rPr>
          <w:fldChar w:fldCharType="begin"/>
        </w:r>
        <w:r w:rsidR="0049151D">
          <w:rPr>
            <w:color w:val="auto"/>
            <w:sz w:val="26"/>
            <w:szCs w:val="26"/>
          </w:rPr>
          <w:instrText xml:space="preserve"> SEQ Bảng \* ARABIC \s 1 </w:instrText>
        </w:r>
      </w:ins>
      <w:r w:rsidR="0049151D">
        <w:rPr>
          <w:color w:val="auto"/>
          <w:sz w:val="26"/>
          <w:szCs w:val="26"/>
        </w:rPr>
        <w:fldChar w:fldCharType="separate"/>
      </w:r>
      <w:ins w:id="556" w:author="phuong vu" w:date="2018-11-15T17:12:00Z">
        <w:r w:rsidR="0049151D">
          <w:rPr>
            <w:noProof/>
            <w:color w:val="auto"/>
            <w:sz w:val="26"/>
            <w:szCs w:val="26"/>
          </w:rPr>
          <w:t>1</w:t>
        </w:r>
        <w:r w:rsidR="0049151D">
          <w:rPr>
            <w:color w:val="auto"/>
            <w:sz w:val="26"/>
            <w:szCs w:val="26"/>
          </w:rPr>
          <w:fldChar w:fldCharType="end"/>
        </w:r>
      </w:ins>
      <w:ins w:id="557" w:author="phuong vu" w:date="2018-11-15T17:10:00Z">
        <w:r w:rsidRPr="008833F0">
          <w:rPr>
            <w:color w:val="auto"/>
            <w:sz w:val="26"/>
            <w:szCs w:val="26"/>
            <w:lang w:val="en-US"/>
            <w:rPrChange w:id="558" w:author="phuong vu" w:date="2018-11-15T17:11:00Z">
              <w:rPr>
                <w:lang w:val="en-US"/>
              </w:rPr>
            </w:rPrChange>
          </w:rPr>
          <w:t xml:space="preserve"> Bảng các thành phần giao diện tạo đơn hàng trên web</w:t>
        </w:r>
      </w:ins>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A4F14">
        <w:trPr>
          <w:ins w:id="559" w:author="phuong vu" w:date="2018-11-15T17:11:00Z"/>
        </w:trPr>
        <w:tc>
          <w:tcPr>
            <w:tcW w:w="805" w:type="dxa"/>
            <w:vAlign w:val="center"/>
          </w:tcPr>
          <w:p w14:paraId="6CBBDD95" w14:textId="77777777" w:rsidR="008833F0" w:rsidRPr="007F1EF1" w:rsidRDefault="008833F0" w:rsidP="00AA4F14">
            <w:pPr>
              <w:spacing w:line="360" w:lineRule="auto"/>
              <w:jc w:val="center"/>
              <w:rPr>
                <w:ins w:id="560" w:author="phuong vu" w:date="2018-11-15T17:11:00Z"/>
                <w:b/>
                <w:lang w:val="en-US"/>
              </w:rPr>
            </w:pPr>
            <w:ins w:id="561" w:author="phuong vu" w:date="2018-11-15T17:11:00Z">
              <w:r w:rsidRPr="007F1EF1">
                <w:rPr>
                  <w:b/>
                  <w:lang w:val="en-US"/>
                </w:rPr>
                <w:t>STT</w:t>
              </w:r>
            </w:ins>
          </w:p>
        </w:tc>
        <w:tc>
          <w:tcPr>
            <w:tcW w:w="1980" w:type="dxa"/>
            <w:vAlign w:val="center"/>
          </w:tcPr>
          <w:p w14:paraId="7E308217" w14:textId="77777777" w:rsidR="008833F0" w:rsidRPr="007F1EF1" w:rsidRDefault="008833F0" w:rsidP="00AA4F14">
            <w:pPr>
              <w:spacing w:line="360" w:lineRule="auto"/>
              <w:jc w:val="center"/>
              <w:rPr>
                <w:ins w:id="562" w:author="phuong vu" w:date="2018-11-15T17:11:00Z"/>
                <w:b/>
                <w:lang w:val="en-US"/>
              </w:rPr>
            </w:pPr>
            <w:ins w:id="563" w:author="phuong vu" w:date="2018-11-15T17:11:00Z">
              <w:r w:rsidRPr="007F1EF1">
                <w:rPr>
                  <w:b/>
                  <w:lang w:val="en-US"/>
                </w:rPr>
                <w:t>Loại điều khiển</w:t>
              </w:r>
            </w:ins>
          </w:p>
        </w:tc>
        <w:tc>
          <w:tcPr>
            <w:tcW w:w="2970" w:type="dxa"/>
            <w:vAlign w:val="center"/>
          </w:tcPr>
          <w:p w14:paraId="25FBB69A" w14:textId="77777777" w:rsidR="008833F0" w:rsidRPr="007F1EF1" w:rsidRDefault="008833F0" w:rsidP="00AA4F14">
            <w:pPr>
              <w:spacing w:line="360" w:lineRule="auto"/>
              <w:jc w:val="center"/>
              <w:rPr>
                <w:ins w:id="564" w:author="phuong vu" w:date="2018-11-15T17:11:00Z"/>
                <w:b/>
                <w:lang w:val="en-US"/>
              </w:rPr>
            </w:pPr>
            <w:ins w:id="565" w:author="phuong vu" w:date="2018-11-15T17:11:00Z">
              <w:r w:rsidRPr="007F1EF1">
                <w:rPr>
                  <w:b/>
                  <w:lang w:val="en-US"/>
                </w:rPr>
                <w:t>Nội dung thực hiện</w:t>
              </w:r>
            </w:ins>
          </w:p>
        </w:tc>
        <w:tc>
          <w:tcPr>
            <w:tcW w:w="1266" w:type="dxa"/>
            <w:vAlign w:val="center"/>
          </w:tcPr>
          <w:p w14:paraId="4498EA5E" w14:textId="77777777" w:rsidR="008833F0" w:rsidRPr="007F1EF1" w:rsidRDefault="008833F0" w:rsidP="00AA4F14">
            <w:pPr>
              <w:spacing w:line="360" w:lineRule="auto"/>
              <w:jc w:val="center"/>
              <w:rPr>
                <w:ins w:id="566" w:author="phuong vu" w:date="2018-11-15T17:11:00Z"/>
                <w:b/>
                <w:lang w:val="en-US"/>
              </w:rPr>
            </w:pPr>
            <w:ins w:id="567" w:author="phuong vu" w:date="2018-11-15T17:11:00Z">
              <w:r w:rsidRPr="007F1EF1">
                <w:rPr>
                  <w:b/>
                  <w:lang w:val="en-US"/>
                </w:rPr>
                <w:t>Giá trị mặc định</w:t>
              </w:r>
            </w:ins>
          </w:p>
        </w:tc>
        <w:tc>
          <w:tcPr>
            <w:tcW w:w="1756" w:type="dxa"/>
            <w:vAlign w:val="center"/>
          </w:tcPr>
          <w:p w14:paraId="3963E95F" w14:textId="77777777" w:rsidR="008833F0" w:rsidRPr="007F1EF1" w:rsidRDefault="008833F0" w:rsidP="00AA4F14">
            <w:pPr>
              <w:spacing w:line="360" w:lineRule="auto"/>
              <w:jc w:val="center"/>
              <w:rPr>
                <w:ins w:id="568" w:author="phuong vu" w:date="2018-11-15T17:11:00Z"/>
                <w:b/>
                <w:lang w:val="en-US"/>
              </w:rPr>
            </w:pPr>
            <w:ins w:id="569" w:author="phuong vu" w:date="2018-11-15T17:11:00Z">
              <w:r w:rsidRPr="007F1EF1">
                <w:rPr>
                  <w:b/>
                  <w:lang w:val="en-US"/>
                </w:rPr>
                <w:t>Lưu ý</w:t>
              </w:r>
            </w:ins>
          </w:p>
        </w:tc>
      </w:tr>
      <w:tr w:rsidR="008833F0" w14:paraId="32456C01" w14:textId="77777777" w:rsidTr="00AA4F14">
        <w:trPr>
          <w:ins w:id="570" w:author="phuong vu" w:date="2018-11-15T17:11:00Z"/>
        </w:trPr>
        <w:tc>
          <w:tcPr>
            <w:tcW w:w="805" w:type="dxa"/>
          </w:tcPr>
          <w:p w14:paraId="2216C418" w14:textId="77777777" w:rsidR="008833F0" w:rsidRDefault="008833F0" w:rsidP="00AA4F14">
            <w:pPr>
              <w:spacing w:line="360" w:lineRule="auto"/>
              <w:jc w:val="center"/>
              <w:rPr>
                <w:ins w:id="571" w:author="phuong vu" w:date="2018-11-15T17:11:00Z"/>
                <w:lang w:val="en-US"/>
              </w:rPr>
            </w:pPr>
            <w:ins w:id="572" w:author="phuong vu" w:date="2018-11-15T17:11:00Z">
              <w:r>
                <w:rPr>
                  <w:lang w:val="en-US"/>
                </w:rPr>
                <w:t>1</w:t>
              </w:r>
            </w:ins>
          </w:p>
        </w:tc>
        <w:tc>
          <w:tcPr>
            <w:tcW w:w="1980" w:type="dxa"/>
          </w:tcPr>
          <w:p w14:paraId="5E6D9639" w14:textId="2F77E975" w:rsidR="008833F0" w:rsidRDefault="008833F0" w:rsidP="00AA4F14">
            <w:pPr>
              <w:spacing w:line="360" w:lineRule="auto"/>
              <w:rPr>
                <w:ins w:id="573" w:author="phuong vu" w:date="2018-11-15T17:11:00Z"/>
                <w:lang w:val="en-US"/>
              </w:rPr>
            </w:pPr>
          </w:p>
        </w:tc>
        <w:tc>
          <w:tcPr>
            <w:tcW w:w="2970" w:type="dxa"/>
          </w:tcPr>
          <w:p w14:paraId="2D28E9D1" w14:textId="77777777" w:rsidR="008833F0" w:rsidRDefault="008833F0" w:rsidP="00AA4F14">
            <w:pPr>
              <w:spacing w:line="360" w:lineRule="auto"/>
              <w:rPr>
                <w:ins w:id="574" w:author="phuong vu" w:date="2018-11-15T17:11:00Z"/>
                <w:lang w:val="en-US"/>
              </w:rPr>
            </w:pPr>
          </w:p>
        </w:tc>
        <w:tc>
          <w:tcPr>
            <w:tcW w:w="1266" w:type="dxa"/>
          </w:tcPr>
          <w:p w14:paraId="159EB9FD" w14:textId="77777777" w:rsidR="008833F0" w:rsidRDefault="008833F0" w:rsidP="00AA4F14">
            <w:pPr>
              <w:spacing w:line="360" w:lineRule="auto"/>
              <w:rPr>
                <w:ins w:id="575" w:author="phuong vu" w:date="2018-11-15T17:11:00Z"/>
                <w:lang w:val="en-US"/>
              </w:rPr>
            </w:pPr>
          </w:p>
        </w:tc>
        <w:tc>
          <w:tcPr>
            <w:tcW w:w="1756" w:type="dxa"/>
          </w:tcPr>
          <w:p w14:paraId="0551E832" w14:textId="77777777" w:rsidR="008833F0" w:rsidRDefault="008833F0" w:rsidP="00AA4F14">
            <w:pPr>
              <w:spacing w:line="360" w:lineRule="auto"/>
              <w:rPr>
                <w:ins w:id="576" w:author="phuong vu" w:date="2018-11-15T17:11:00Z"/>
                <w:lang w:val="en-US"/>
              </w:rPr>
            </w:pPr>
          </w:p>
        </w:tc>
      </w:tr>
      <w:tr w:rsidR="008833F0" w14:paraId="68E48D26" w14:textId="77777777" w:rsidTr="00AA4F14">
        <w:trPr>
          <w:ins w:id="577" w:author="phuong vu" w:date="2018-11-15T17:11:00Z"/>
        </w:trPr>
        <w:tc>
          <w:tcPr>
            <w:tcW w:w="805" w:type="dxa"/>
          </w:tcPr>
          <w:p w14:paraId="2C4D31CA" w14:textId="77777777" w:rsidR="008833F0" w:rsidRDefault="008833F0" w:rsidP="00AA4F14">
            <w:pPr>
              <w:spacing w:line="360" w:lineRule="auto"/>
              <w:jc w:val="center"/>
              <w:rPr>
                <w:ins w:id="578" w:author="phuong vu" w:date="2018-11-15T17:11:00Z"/>
                <w:lang w:val="en-US"/>
              </w:rPr>
            </w:pPr>
            <w:ins w:id="579" w:author="phuong vu" w:date="2018-11-15T17:11:00Z">
              <w:r>
                <w:rPr>
                  <w:lang w:val="en-US"/>
                </w:rPr>
                <w:t>2</w:t>
              </w:r>
            </w:ins>
          </w:p>
        </w:tc>
        <w:tc>
          <w:tcPr>
            <w:tcW w:w="1980" w:type="dxa"/>
          </w:tcPr>
          <w:p w14:paraId="287BDA8A" w14:textId="2643F716" w:rsidR="008833F0" w:rsidRDefault="008833F0" w:rsidP="00AA4F14">
            <w:pPr>
              <w:spacing w:line="360" w:lineRule="auto"/>
              <w:rPr>
                <w:ins w:id="580" w:author="phuong vu" w:date="2018-11-15T17:11:00Z"/>
                <w:lang w:val="en-US"/>
              </w:rPr>
            </w:pPr>
          </w:p>
        </w:tc>
        <w:tc>
          <w:tcPr>
            <w:tcW w:w="2970" w:type="dxa"/>
          </w:tcPr>
          <w:p w14:paraId="327BB6E7" w14:textId="77777777" w:rsidR="008833F0" w:rsidRDefault="008833F0" w:rsidP="00AA4F14">
            <w:pPr>
              <w:spacing w:line="360" w:lineRule="auto"/>
              <w:rPr>
                <w:ins w:id="581" w:author="phuong vu" w:date="2018-11-15T17:11:00Z"/>
                <w:lang w:val="en-US"/>
              </w:rPr>
            </w:pPr>
          </w:p>
        </w:tc>
        <w:tc>
          <w:tcPr>
            <w:tcW w:w="1266" w:type="dxa"/>
          </w:tcPr>
          <w:p w14:paraId="4F247C6E" w14:textId="77777777" w:rsidR="008833F0" w:rsidRDefault="008833F0" w:rsidP="00AA4F14">
            <w:pPr>
              <w:spacing w:line="360" w:lineRule="auto"/>
              <w:rPr>
                <w:ins w:id="582" w:author="phuong vu" w:date="2018-11-15T17:11:00Z"/>
                <w:lang w:val="en-US"/>
              </w:rPr>
            </w:pPr>
          </w:p>
        </w:tc>
        <w:tc>
          <w:tcPr>
            <w:tcW w:w="1756" w:type="dxa"/>
          </w:tcPr>
          <w:p w14:paraId="45C670DC" w14:textId="77777777" w:rsidR="008833F0" w:rsidRDefault="008833F0" w:rsidP="00AA4F14">
            <w:pPr>
              <w:spacing w:line="360" w:lineRule="auto"/>
              <w:rPr>
                <w:ins w:id="583" w:author="phuong vu" w:date="2018-11-15T17:11:00Z"/>
                <w:lang w:val="en-US"/>
              </w:rPr>
            </w:pPr>
          </w:p>
        </w:tc>
      </w:tr>
      <w:tr w:rsidR="008833F0" w14:paraId="76361BA2" w14:textId="77777777" w:rsidTr="00AA4F14">
        <w:trPr>
          <w:ins w:id="584" w:author="phuong vu" w:date="2018-11-15T17:11:00Z"/>
        </w:trPr>
        <w:tc>
          <w:tcPr>
            <w:tcW w:w="805" w:type="dxa"/>
          </w:tcPr>
          <w:p w14:paraId="2307D3DB" w14:textId="77777777" w:rsidR="008833F0" w:rsidRDefault="008833F0" w:rsidP="00AA4F14">
            <w:pPr>
              <w:spacing w:line="360" w:lineRule="auto"/>
              <w:jc w:val="center"/>
              <w:rPr>
                <w:ins w:id="585" w:author="phuong vu" w:date="2018-11-15T17:11:00Z"/>
                <w:lang w:val="en-US"/>
              </w:rPr>
            </w:pPr>
            <w:ins w:id="586" w:author="phuong vu" w:date="2018-11-15T17:11:00Z">
              <w:r>
                <w:rPr>
                  <w:lang w:val="en-US"/>
                </w:rPr>
                <w:t>3</w:t>
              </w:r>
            </w:ins>
          </w:p>
        </w:tc>
        <w:tc>
          <w:tcPr>
            <w:tcW w:w="1980" w:type="dxa"/>
          </w:tcPr>
          <w:p w14:paraId="7E57455B" w14:textId="186AC8B5" w:rsidR="008833F0" w:rsidRDefault="008833F0" w:rsidP="00AA4F14">
            <w:pPr>
              <w:spacing w:line="360" w:lineRule="auto"/>
              <w:rPr>
                <w:ins w:id="587" w:author="phuong vu" w:date="2018-11-15T17:11:00Z"/>
                <w:lang w:val="en-US"/>
              </w:rPr>
            </w:pPr>
          </w:p>
        </w:tc>
        <w:tc>
          <w:tcPr>
            <w:tcW w:w="2970" w:type="dxa"/>
          </w:tcPr>
          <w:p w14:paraId="750CBB3A" w14:textId="77777777" w:rsidR="008833F0" w:rsidRDefault="008833F0" w:rsidP="00AA4F14">
            <w:pPr>
              <w:spacing w:line="360" w:lineRule="auto"/>
              <w:rPr>
                <w:ins w:id="588" w:author="phuong vu" w:date="2018-11-15T17:11:00Z"/>
                <w:lang w:val="en-US"/>
              </w:rPr>
            </w:pPr>
          </w:p>
        </w:tc>
        <w:tc>
          <w:tcPr>
            <w:tcW w:w="1266" w:type="dxa"/>
          </w:tcPr>
          <w:p w14:paraId="047793FD" w14:textId="77777777" w:rsidR="008833F0" w:rsidRDefault="008833F0" w:rsidP="00AA4F14">
            <w:pPr>
              <w:spacing w:line="360" w:lineRule="auto"/>
              <w:rPr>
                <w:ins w:id="589" w:author="phuong vu" w:date="2018-11-15T17:11:00Z"/>
                <w:lang w:val="en-US"/>
              </w:rPr>
            </w:pPr>
          </w:p>
        </w:tc>
        <w:tc>
          <w:tcPr>
            <w:tcW w:w="1756" w:type="dxa"/>
          </w:tcPr>
          <w:p w14:paraId="7A750462" w14:textId="77777777" w:rsidR="008833F0" w:rsidRDefault="008833F0" w:rsidP="00AA4F14">
            <w:pPr>
              <w:spacing w:line="360" w:lineRule="auto"/>
              <w:rPr>
                <w:ins w:id="590" w:author="phuong vu" w:date="2018-11-15T17:11:00Z"/>
                <w:lang w:val="en-US"/>
              </w:rPr>
            </w:pPr>
          </w:p>
        </w:tc>
      </w:tr>
      <w:tr w:rsidR="008833F0" w14:paraId="25D173B6" w14:textId="77777777" w:rsidTr="00AA4F14">
        <w:trPr>
          <w:ins w:id="591" w:author="phuong vu" w:date="2018-11-15T17:11:00Z"/>
        </w:trPr>
        <w:tc>
          <w:tcPr>
            <w:tcW w:w="805" w:type="dxa"/>
          </w:tcPr>
          <w:p w14:paraId="14CF15C2" w14:textId="77777777" w:rsidR="008833F0" w:rsidRDefault="008833F0" w:rsidP="00AA4F14">
            <w:pPr>
              <w:spacing w:line="360" w:lineRule="auto"/>
              <w:jc w:val="center"/>
              <w:rPr>
                <w:ins w:id="592" w:author="phuong vu" w:date="2018-11-15T17:11:00Z"/>
                <w:lang w:val="en-US"/>
              </w:rPr>
            </w:pPr>
            <w:ins w:id="593" w:author="phuong vu" w:date="2018-11-15T17:11:00Z">
              <w:r>
                <w:rPr>
                  <w:lang w:val="en-US"/>
                </w:rPr>
                <w:t>4</w:t>
              </w:r>
            </w:ins>
          </w:p>
        </w:tc>
        <w:tc>
          <w:tcPr>
            <w:tcW w:w="1980" w:type="dxa"/>
          </w:tcPr>
          <w:p w14:paraId="67826959" w14:textId="53A286B1" w:rsidR="008833F0" w:rsidRDefault="008833F0" w:rsidP="00AA4F14">
            <w:pPr>
              <w:spacing w:line="360" w:lineRule="auto"/>
              <w:rPr>
                <w:ins w:id="594" w:author="phuong vu" w:date="2018-11-15T17:11:00Z"/>
                <w:lang w:val="en-US"/>
              </w:rPr>
            </w:pPr>
          </w:p>
        </w:tc>
        <w:tc>
          <w:tcPr>
            <w:tcW w:w="2970" w:type="dxa"/>
          </w:tcPr>
          <w:p w14:paraId="11106C2D" w14:textId="77777777" w:rsidR="008833F0" w:rsidRDefault="008833F0" w:rsidP="00AA4F14">
            <w:pPr>
              <w:spacing w:line="360" w:lineRule="auto"/>
              <w:rPr>
                <w:ins w:id="595" w:author="phuong vu" w:date="2018-11-15T17:11:00Z"/>
                <w:lang w:val="en-US"/>
              </w:rPr>
            </w:pPr>
          </w:p>
        </w:tc>
        <w:tc>
          <w:tcPr>
            <w:tcW w:w="1266" w:type="dxa"/>
          </w:tcPr>
          <w:p w14:paraId="3E12C2F4" w14:textId="77777777" w:rsidR="008833F0" w:rsidRDefault="008833F0" w:rsidP="00AA4F14">
            <w:pPr>
              <w:spacing w:line="360" w:lineRule="auto"/>
              <w:rPr>
                <w:ins w:id="596" w:author="phuong vu" w:date="2018-11-15T17:11:00Z"/>
                <w:lang w:val="en-US"/>
              </w:rPr>
            </w:pPr>
          </w:p>
        </w:tc>
        <w:tc>
          <w:tcPr>
            <w:tcW w:w="1756" w:type="dxa"/>
          </w:tcPr>
          <w:p w14:paraId="70CDE4DA" w14:textId="77777777" w:rsidR="008833F0" w:rsidRDefault="008833F0" w:rsidP="00AA4F14">
            <w:pPr>
              <w:spacing w:line="360" w:lineRule="auto"/>
              <w:rPr>
                <w:ins w:id="597" w:author="phuong vu" w:date="2018-11-15T17:11:00Z"/>
                <w:lang w:val="en-US"/>
              </w:rPr>
            </w:pPr>
          </w:p>
        </w:tc>
      </w:tr>
      <w:tr w:rsidR="008833F0" w14:paraId="5B28E43D" w14:textId="77777777" w:rsidTr="00AA4F14">
        <w:trPr>
          <w:ins w:id="598" w:author="phuong vu" w:date="2018-11-15T17:11:00Z"/>
        </w:trPr>
        <w:tc>
          <w:tcPr>
            <w:tcW w:w="805" w:type="dxa"/>
          </w:tcPr>
          <w:p w14:paraId="6F50D1F9" w14:textId="77777777" w:rsidR="008833F0" w:rsidRDefault="008833F0" w:rsidP="00AA4F14">
            <w:pPr>
              <w:spacing w:line="360" w:lineRule="auto"/>
              <w:jc w:val="center"/>
              <w:rPr>
                <w:ins w:id="599" w:author="phuong vu" w:date="2018-11-15T17:11:00Z"/>
                <w:lang w:val="en-US"/>
              </w:rPr>
            </w:pPr>
            <w:ins w:id="600" w:author="phuong vu" w:date="2018-11-15T17:11:00Z">
              <w:r>
                <w:rPr>
                  <w:lang w:val="en-US"/>
                </w:rPr>
                <w:t>5</w:t>
              </w:r>
            </w:ins>
          </w:p>
        </w:tc>
        <w:tc>
          <w:tcPr>
            <w:tcW w:w="1980" w:type="dxa"/>
          </w:tcPr>
          <w:p w14:paraId="0A943AE4" w14:textId="1D162452" w:rsidR="008833F0" w:rsidRDefault="008833F0" w:rsidP="00AA4F14">
            <w:pPr>
              <w:spacing w:line="360" w:lineRule="auto"/>
              <w:rPr>
                <w:ins w:id="601" w:author="phuong vu" w:date="2018-11-15T17:11:00Z"/>
                <w:lang w:val="en-US"/>
              </w:rPr>
            </w:pPr>
          </w:p>
        </w:tc>
        <w:tc>
          <w:tcPr>
            <w:tcW w:w="2970" w:type="dxa"/>
          </w:tcPr>
          <w:p w14:paraId="73A3F300" w14:textId="77777777" w:rsidR="008833F0" w:rsidRDefault="008833F0" w:rsidP="00AA4F14">
            <w:pPr>
              <w:spacing w:line="360" w:lineRule="auto"/>
              <w:rPr>
                <w:ins w:id="602" w:author="phuong vu" w:date="2018-11-15T17:11:00Z"/>
                <w:lang w:val="en-US"/>
              </w:rPr>
            </w:pPr>
          </w:p>
        </w:tc>
        <w:tc>
          <w:tcPr>
            <w:tcW w:w="1266" w:type="dxa"/>
          </w:tcPr>
          <w:p w14:paraId="73AE2D59" w14:textId="77777777" w:rsidR="008833F0" w:rsidRDefault="008833F0" w:rsidP="00AA4F14">
            <w:pPr>
              <w:spacing w:line="360" w:lineRule="auto"/>
              <w:rPr>
                <w:ins w:id="603" w:author="phuong vu" w:date="2018-11-15T17:11:00Z"/>
                <w:lang w:val="en-US"/>
              </w:rPr>
            </w:pPr>
          </w:p>
        </w:tc>
        <w:tc>
          <w:tcPr>
            <w:tcW w:w="1756" w:type="dxa"/>
          </w:tcPr>
          <w:p w14:paraId="7C0EB454" w14:textId="77777777" w:rsidR="008833F0" w:rsidRDefault="008833F0" w:rsidP="00AA4F14">
            <w:pPr>
              <w:spacing w:line="360" w:lineRule="auto"/>
              <w:rPr>
                <w:ins w:id="604" w:author="phuong vu" w:date="2018-11-15T17:11:00Z"/>
                <w:lang w:val="en-US"/>
              </w:rPr>
            </w:pPr>
          </w:p>
        </w:tc>
      </w:tr>
      <w:tr w:rsidR="008833F0" w14:paraId="4C3618C9" w14:textId="77777777" w:rsidTr="00AA4F14">
        <w:trPr>
          <w:ins w:id="605" w:author="phuong vu" w:date="2018-11-15T17:11:00Z"/>
        </w:trPr>
        <w:tc>
          <w:tcPr>
            <w:tcW w:w="805" w:type="dxa"/>
          </w:tcPr>
          <w:p w14:paraId="4AC8DD63" w14:textId="77777777" w:rsidR="008833F0" w:rsidRDefault="008833F0" w:rsidP="00AA4F14">
            <w:pPr>
              <w:spacing w:line="360" w:lineRule="auto"/>
              <w:jc w:val="center"/>
              <w:rPr>
                <w:ins w:id="606" w:author="phuong vu" w:date="2018-11-15T17:11:00Z"/>
                <w:lang w:val="en-US"/>
              </w:rPr>
            </w:pPr>
            <w:ins w:id="607" w:author="phuong vu" w:date="2018-11-15T17:11:00Z">
              <w:r>
                <w:rPr>
                  <w:lang w:val="en-US"/>
                </w:rPr>
                <w:t>6</w:t>
              </w:r>
            </w:ins>
          </w:p>
        </w:tc>
        <w:tc>
          <w:tcPr>
            <w:tcW w:w="1980" w:type="dxa"/>
          </w:tcPr>
          <w:p w14:paraId="16E20804" w14:textId="757C2677" w:rsidR="008833F0" w:rsidRDefault="008833F0" w:rsidP="00AA4F14">
            <w:pPr>
              <w:spacing w:line="360" w:lineRule="auto"/>
              <w:rPr>
                <w:ins w:id="608" w:author="phuong vu" w:date="2018-11-15T17:11:00Z"/>
                <w:lang w:val="en-US"/>
              </w:rPr>
            </w:pPr>
          </w:p>
        </w:tc>
        <w:tc>
          <w:tcPr>
            <w:tcW w:w="2970" w:type="dxa"/>
          </w:tcPr>
          <w:p w14:paraId="785A4E40" w14:textId="77777777" w:rsidR="008833F0" w:rsidRDefault="008833F0" w:rsidP="00AA4F14">
            <w:pPr>
              <w:spacing w:line="360" w:lineRule="auto"/>
              <w:rPr>
                <w:ins w:id="609" w:author="phuong vu" w:date="2018-11-15T17:11:00Z"/>
                <w:lang w:val="en-US"/>
              </w:rPr>
            </w:pPr>
          </w:p>
        </w:tc>
        <w:tc>
          <w:tcPr>
            <w:tcW w:w="1266" w:type="dxa"/>
          </w:tcPr>
          <w:p w14:paraId="3B78F46C" w14:textId="77777777" w:rsidR="008833F0" w:rsidRDefault="008833F0" w:rsidP="00AA4F14">
            <w:pPr>
              <w:spacing w:line="360" w:lineRule="auto"/>
              <w:rPr>
                <w:ins w:id="610" w:author="phuong vu" w:date="2018-11-15T17:11:00Z"/>
                <w:lang w:val="en-US"/>
              </w:rPr>
            </w:pPr>
          </w:p>
        </w:tc>
        <w:tc>
          <w:tcPr>
            <w:tcW w:w="1756" w:type="dxa"/>
          </w:tcPr>
          <w:p w14:paraId="2A45A0C9" w14:textId="77777777" w:rsidR="008833F0" w:rsidRDefault="008833F0" w:rsidP="00AA4F14">
            <w:pPr>
              <w:spacing w:line="360" w:lineRule="auto"/>
              <w:rPr>
                <w:ins w:id="611" w:author="phuong vu" w:date="2018-11-15T17:11:00Z"/>
                <w:lang w:val="en-US"/>
              </w:rPr>
            </w:pPr>
          </w:p>
        </w:tc>
      </w:tr>
      <w:tr w:rsidR="008833F0" w14:paraId="50857593" w14:textId="77777777" w:rsidTr="00AA4F14">
        <w:trPr>
          <w:ins w:id="612" w:author="phuong vu" w:date="2018-11-15T17:11:00Z"/>
        </w:trPr>
        <w:tc>
          <w:tcPr>
            <w:tcW w:w="805" w:type="dxa"/>
          </w:tcPr>
          <w:p w14:paraId="5261A1B9" w14:textId="77777777" w:rsidR="008833F0" w:rsidRDefault="008833F0" w:rsidP="00AA4F14">
            <w:pPr>
              <w:spacing w:line="360" w:lineRule="auto"/>
              <w:jc w:val="center"/>
              <w:rPr>
                <w:ins w:id="613" w:author="phuong vu" w:date="2018-11-15T17:11:00Z"/>
                <w:lang w:val="en-US"/>
              </w:rPr>
            </w:pPr>
            <w:ins w:id="614" w:author="phuong vu" w:date="2018-11-15T17:11:00Z">
              <w:r>
                <w:rPr>
                  <w:lang w:val="en-US"/>
                </w:rPr>
                <w:t>7</w:t>
              </w:r>
            </w:ins>
          </w:p>
        </w:tc>
        <w:tc>
          <w:tcPr>
            <w:tcW w:w="1980" w:type="dxa"/>
          </w:tcPr>
          <w:p w14:paraId="068613B9" w14:textId="36DCAAC7" w:rsidR="008833F0" w:rsidRDefault="008833F0" w:rsidP="00AA4F14">
            <w:pPr>
              <w:spacing w:line="360" w:lineRule="auto"/>
              <w:rPr>
                <w:ins w:id="615" w:author="phuong vu" w:date="2018-11-15T17:11:00Z"/>
                <w:lang w:val="en-US"/>
              </w:rPr>
            </w:pPr>
          </w:p>
        </w:tc>
        <w:tc>
          <w:tcPr>
            <w:tcW w:w="2970" w:type="dxa"/>
          </w:tcPr>
          <w:p w14:paraId="60AF47B1" w14:textId="77777777" w:rsidR="008833F0" w:rsidRDefault="008833F0" w:rsidP="00AA4F14">
            <w:pPr>
              <w:spacing w:line="360" w:lineRule="auto"/>
              <w:rPr>
                <w:ins w:id="616" w:author="phuong vu" w:date="2018-11-15T17:11:00Z"/>
                <w:lang w:val="en-US"/>
              </w:rPr>
            </w:pPr>
          </w:p>
        </w:tc>
        <w:tc>
          <w:tcPr>
            <w:tcW w:w="1266" w:type="dxa"/>
          </w:tcPr>
          <w:p w14:paraId="3F5E46F0" w14:textId="77777777" w:rsidR="008833F0" w:rsidRDefault="008833F0" w:rsidP="00AA4F14">
            <w:pPr>
              <w:spacing w:line="360" w:lineRule="auto"/>
              <w:rPr>
                <w:ins w:id="617" w:author="phuong vu" w:date="2018-11-15T17:11:00Z"/>
                <w:lang w:val="en-US"/>
              </w:rPr>
            </w:pPr>
          </w:p>
        </w:tc>
        <w:tc>
          <w:tcPr>
            <w:tcW w:w="1756" w:type="dxa"/>
          </w:tcPr>
          <w:p w14:paraId="1ED445C6" w14:textId="77777777" w:rsidR="008833F0" w:rsidRDefault="008833F0" w:rsidP="00AA4F14">
            <w:pPr>
              <w:spacing w:line="360" w:lineRule="auto"/>
              <w:rPr>
                <w:ins w:id="618" w:author="phuong vu" w:date="2018-11-15T17:11:00Z"/>
                <w:lang w:val="en-US"/>
              </w:rPr>
            </w:pPr>
          </w:p>
        </w:tc>
      </w:tr>
      <w:tr w:rsidR="008833F0" w14:paraId="66CF4D0F" w14:textId="77777777" w:rsidTr="00AA4F14">
        <w:trPr>
          <w:ins w:id="619" w:author="phuong vu" w:date="2018-11-15T17:11:00Z"/>
        </w:trPr>
        <w:tc>
          <w:tcPr>
            <w:tcW w:w="805" w:type="dxa"/>
          </w:tcPr>
          <w:p w14:paraId="2AFC6E88" w14:textId="77777777" w:rsidR="008833F0" w:rsidRDefault="008833F0" w:rsidP="00AA4F14">
            <w:pPr>
              <w:spacing w:line="360" w:lineRule="auto"/>
              <w:jc w:val="center"/>
              <w:rPr>
                <w:ins w:id="620" w:author="phuong vu" w:date="2018-11-15T17:11:00Z"/>
                <w:lang w:val="en-US"/>
              </w:rPr>
            </w:pPr>
            <w:ins w:id="621" w:author="phuong vu" w:date="2018-11-15T17:11:00Z">
              <w:r>
                <w:rPr>
                  <w:lang w:val="en-US"/>
                </w:rPr>
                <w:t>8</w:t>
              </w:r>
            </w:ins>
          </w:p>
        </w:tc>
        <w:tc>
          <w:tcPr>
            <w:tcW w:w="1980" w:type="dxa"/>
          </w:tcPr>
          <w:p w14:paraId="312920FD" w14:textId="4A905E66" w:rsidR="008833F0" w:rsidRDefault="008833F0" w:rsidP="00AA4F14">
            <w:pPr>
              <w:spacing w:line="360" w:lineRule="auto"/>
              <w:rPr>
                <w:ins w:id="622" w:author="phuong vu" w:date="2018-11-15T17:11:00Z"/>
                <w:lang w:val="en-US"/>
              </w:rPr>
            </w:pPr>
          </w:p>
        </w:tc>
        <w:tc>
          <w:tcPr>
            <w:tcW w:w="2970" w:type="dxa"/>
          </w:tcPr>
          <w:p w14:paraId="11E34BA0" w14:textId="77777777" w:rsidR="008833F0" w:rsidRDefault="008833F0" w:rsidP="00AA4F14">
            <w:pPr>
              <w:spacing w:line="360" w:lineRule="auto"/>
              <w:rPr>
                <w:ins w:id="623" w:author="phuong vu" w:date="2018-11-15T17:11:00Z"/>
                <w:lang w:val="en-US"/>
              </w:rPr>
            </w:pPr>
          </w:p>
        </w:tc>
        <w:tc>
          <w:tcPr>
            <w:tcW w:w="1266" w:type="dxa"/>
          </w:tcPr>
          <w:p w14:paraId="57D8F810" w14:textId="77777777" w:rsidR="008833F0" w:rsidRDefault="008833F0" w:rsidP="00AA4F14">
            <w:pPr>
              <w:spacing w:line="360" w:lineRule="auto"/>
              <w:rPr>
                <w:ins w:id="624" w:author="phuong vu" w:date="2018-11-15T17:11:00Z"/>
                <w:lang w:val="en-US"/>
              </w:rPr>
            </w:pPr>
          </w:p>
        </w:tc>
        <w:tc>
          <w:tcPr>
            <w:tcW w:w="1756" w:type="dxa"/>
          </w:tcPr>
          <w:p w14:paraId="39B16DD5" w14:textId="77777777" w:rsidR="008833F0" w:rsidRDefault="008833F0" w:rsidP="00AA4F14">
            <w:pPr>
              <w:spacing w:line="360" w:lineRule="auto"/>
              <w:rPr>
                <w:ins w:id="625" w:author="phuong vu" w:date="2018-11-15T17:11:00Z"/>
                <w:lang w:val="en-US"/>
              </w:rPr>
            </w:pPr>
          </w:p>
        </w:tc>
      </w:tr>
      <w:tr w:rsidR="008833F0" w14:paraId="2C28D858" w14:textId="77777777" w:rsidTr="00AA4F14">
        <w:trPr>
          <w:ins w:id="626" w:author="phuong vu" w:date="2018-11-15T17:11:00Z"/>
        </w:trPr>
        <w:tc>
          <w:tcPr>
            <w:tcW w:w="805" w:type="dxa"/>
          </w:tcPr>
          <w:p w14:paraId="39CC19A2" w14:textId="77777777" w:rsidR="008833F0" w:rsidRDefault="008833F0" w:rsidP="00AA4F14">
            <w:pPr>
              <w:spacing w:line="360" w:lineRule="auto"/>
              <w:jc w:val="center"/>
              <w:rPr>
                <w:ins w:id="627" w:author="phuong vu" w:date="2018-11-15T17:11:00Z"/>
                <w:lang w:val="en-US"/>
              </w:rPr>
            </w:pPr>
            <w:ins w:id="628" w:author="phuong vu" w:date="2018-11-15T17:11:00Z">
              <w:r>
                <w:rPr>
                  <w:lang w:val="en-US"/>
                </w:rPr>
                <w:t>9</w:t>
              </w:r>
            </w:ins>
          </w:p>
        </w:tc>
        <w:tc>
          <w:tcPr>
            <w:tcW w:w="1980" w:type="dxa"/>
          </w:tcPr>
          <w:p w14:paraId="660025E1" w14:textId="1F823B2F" w:rsidR="008833F0" w:rsidRDefault="008833F0" w:rsidP="00AA4F14">
            <w:pPr>
              <w:spacing w:line="360" w:lineRule="auto"/>
              <w:rPr>
                <w:ins w:id="629" w:author="phuong vu" w:date="2018-11-15T17:11:00Z"/>
                <w:lang w:val="en-US"/>
              </w:rPr>
            </w:pPr>
          </w:p>
        </w:tc>
        <w:tc>
          <w:tcPr>
            <w:tcW w:w="2970" w:type="dxa"/>
          </w:tcPr>
          <w:p w14:paraId="2EBA1443" w14:textId="77777777" w:rsidR="008833F0" w:rsidRDefault="008833F0" w:rsidP="00AA4F14">
            <w:pPr>
              <w:spacing w:line="360" w:lineRule="auto"/>
              <w:rPr>
                <w:ins w:id="630" w:author="phuong vu" w:date="2018-11-15T17:11:00Z"/>
                <w:lang w:val="en-US"/>
              </w:rPr>
            </w:pPr>
          </w:p>
        </w:tc>
        <w:tc>
          <w:tcPr>
            <w:tcW w:w="1266" w:type="dxa"/>
          </w:tcPr>
          <w:p w14:paraId="33A81AEB" w14:textId="77777777" w:rsidR="008833F0" w:rsidRDefault="008833F0" w:rsidP="00AA4F14">
            <w:pPr>
              <w:spacing w:line="360" w:lineRule="auto"/>
              <w:jc w:val="center"/>
              <w:rPr>
                <w:ins w:id="631" w:author="phuong vu" w:date="2018-11-15T17:11:00Z"/>
                <w:lang w:val="en-US"/>
              </w:rPr>
            </w:pPr>
          </w:p>
        </w:tc>
        <w:tc>
          <w:tcPr>
            <w:tcW w:w="1756" w:type="dxa"/>
          </w:tcPr>
          <w:p w14:paraId="531D7546" w14:textId="77777777" w:rsidR="008833F0" w:rsidRDefault="008833F0" w:rsidP="00AA4F14">
            <w:pPr>
              <w:spacing w:line="360" w:lineRule="auto"/>
              <w:rPr>
                <w:ins w:id="632" w:author="phuong vu" w:date="2018-11-15T17:11:00Z"/>
                <w:lang w:val="en-US"/>
              </w:rPr>
            </w:pPr>
          </w:p>
        </w:tc>
      </w:tr>
      <w:tr w:rsidR="008833F0" w14:paraId="7E75F723" w14:textId="77777777" w:rsidTr="00AA4F14">
        <w:trPr>
          <w:ins w:id="633" w:author="phuong vu" w:date="2018-11-15T17:11:00Z"/>
        </w:trPr>
        <w:tc>
          <w:tcPr>
            <w:tcW w:w="805" w:type="dxa"/>
          </w:tcPr>
          <w:p w14:paraId="3600809C" w14:textId="77777777" w:rsidR="008833F0" w:rsidRDefault="008833F0" w:rsidP="00AA4F14">
            <w:pPr>
              <w:spacing w:line="360" w:lineRule="auto"/>
              <w:jc w:val="center"/>
              <w:rPr>
                <w:ins w:id="634" w:author="phuong vu" w:date="2018-11-15T17:11:00Z"/>
                <w:lang w:val="en-US"/>
              </w:rPr>
            </w:pPr>
            <w:ins w:id="635" w:author="phuong vu" w:date="2018-11-15T17:11:00Z">
              <w:r>
                <w:rPr>
                  <w:lang w:val="en-US"/>
                </w:rPr>
                <w:t>10</w:t>
              </w:r>
            </w:ins>
          </w:p>
        </w:tc>
        <w:tc>
          <w:tcPr>
            <w:tcW w:w="1980" w:type="dxa"/>
          </w:tcPr>
          <w:p w14:paraId="4C52B5F1" w14:textId="62254287" w:rsidR="008833F0" w:rsidRDefault="008833F0" w:rsidP="00AA4F14">
            <w:pPr>
              <w:spacing w:line="360" w:lineRule="auto"/>
              <w:rPr>
                <w:ins w:id="636" w:author="phuong vu" w:date="2018-11-15T17:11:00Z"/>
                <w:lang w:val="en-US"/>
              </w:rPr>
            </w:pPr>
          </w:p>
        </w:tc>
        <w:tc>
          <w:tcPr>
            <w:tcW w:w="2970" w:type="dxa"/>
          </w:tcPr>
          <w:p w14:paraId="1C1AAD27" w14:textId="77777777" w:rsidR="008833F0" w:rsidRDefault="008833F0" w:rsidP="00AA4F14">
            <w:pPr>
              <w:spacing w:line="360" w:lineRule="auto"/>
              <w:rPr>
                <w:ins w:id="637" w:author="phuong vu" w:date="2018-11-15T17:11:00Z"/>
                <w:lang w:val="en-US"/>
              </w:rPr>
            </w:pPr>
          </w:p>
        </w:tc>
        <w:tc>
          <w:tcPr>
            <w:tcW w:w="1266" w:type="dxa"/>
          </w:tcPr>
          <w:p w14:paraId="46717966" w14:textId="77777777" w:rsidR="008833F0" w:rsidRDefault="008833F0" w:rsidP="00AA4F14">
            <w:pPr>
              <w:spacing w:line="360" w:lineRule="auto"/>
              <w:jc w:val="center"/>
              <w:rPr>
                <w:ins w:id="638" w:author="phuong vu" w:date="2018-11-15T17:11:00Z"/>
                <w:lang w:val="en-US"/>
              </w:rPr>
            </w:pPr>
          </w:p>
        </w:tc>
        <w:tc>
          <w:tcPr>
            <w:tcW w:w="1756" w:type="dxa"/>
          </w:tcPr>
          <w:p w14:paraId="0A4B1BCB" w14:textId="77777777" w:rsidR="008833F0" w:rsidRDefault="008833F0" w:rsidP="00AA4F14">
            <w:pPr>
              <w:spacing w:line="360" w:lineRule="auto"/>
              <w:rPr>
                <w:ins w:id="639" w:author="phuong vu" w:date="2018-11-15T17:11:00Z"/>
                <w:lang w:val="en-US"/>
              </w:rPr>
            </w:pPr>
          </w:p>
        </w:tc>
      </w:tr>
      <w:tr w:rsidR="008833F0" w14:paraId="43CBA56F" w14:textId="77777777" w:rsidTr="00AA4F14">
        <w:trPr>
          <w:ins w:id="640" w:author="phuong vu" w:date="2018-11-15T17:11:00Z"/>
        </w:trPr>
        <w:tc>
          <w:tcPr>
            <w:tcW w:w="805" w:type="dxa"/>
          </w:tcPr>
          <w:p w14:paraId="0E96E2FE" w14:textId="77777777" w:rsidR="008833F0" w:rsidRDefault="008833F0" w:rsidP="00AA4F14">
            <w:pPr>
              <w:spacing w:line="360" w:lineRule="auto"/>
              <w:jc w:val="center"/>
              <w:rPr>
                <w:ins w:id="641" w:author="phuong vu" w:date="2018-11-15T17:11:00Z"/>
                <w:lang w:val="en-US"/>
              </w:rPr>
            </w:pPr>
            <w:ins w:id="642" w:author="phuong vu" w:date="2018-11-15T17:11:00Z">
              <w:r>
                <w:rPr>
                  <w:lang w:val="en-US"/>
                </w:rPr>
                <w:t>11</w:t>
              </w:r>
            </w:ins>
          </w:p>
        </w:tc>
        <w:tc>
          <w:tcPr>
            <w:tcW w:w="1980" w:type="dxa"/>
          </w:tcPr>
          <w:p w14:paraId="4D8EE5B1" w14:textId="4A7627AF" w:rsidR="008833F0" w:rsidRDefault="008833F0" w:rsidP="00AA4F14">
            <w:pPr>
              <w:spacing w:line="360" w:lineRule="auto"/>
              <w:rPr>
                <w:ins w:id="643" w:author="phuong vu" w:date="2018-11-15T17:11:00Z"/>
                <w:lang w:val="en-US"/>
              </w:rPr>
            </w:pPr>
          </w:p>
        </w:tc>
        <w:tc>
          <w:tcPr>
            <w:tcW w:w="2970" w:type="dxa"/>
          </w:tcPr>
          <w:p w14:paraId="7E0E92B6" w14:textId="77777777" w:rsidR="008833F0" w:rsidRDefault="008833F0" w:rsidP="00AA4F14">
            <w:pPr>
              <w:spacing w:line="360" w:lineRule="auto"/>
              <w:rPr>
                <w:ins w:id="644" w:author="phuong vu" w:date="2018-11-15T17:11:00Z"/>
                <w:lang w:val="en-US"/>
              </w:rPr>
            </w:pPr>
          </w:p>
        </w:tc>
        <w:tc>
          <w:tcPr>
            <w:tcW w:w="1266" w:type="dxa"/>
          </w:tcPr>
          <w:p w14:paraId="101F410A" w14:textId="77777777" w:rsidR="008833F0" w:rsidRDefault="008833F0" w:rsidP="00AA4F14">
            <w:pPr>
              <w:spacing w:line="360" w:lineRule="auto"/>
              <w:jc w:val="center"/>
              <w:rPr>
                <w:ins w:id="645" w:author="phuong vu" w:date="2018-11-15T17:11:00Z"/>
                <w:lang w:val="en-US"/>
              </w:rPr>
            </w:pPr>
          </w:p>
        </w:tc>
        <w:tc>
          <w:tcPr>
            <w:tcW w:w="1756" w:type="dxa"/>
          </w:tcPr>
          <w:p w14:paraId="1A0EC5EC" w14:textId="77777777" w:rsidR="008833F0" w:rsidRDefault="008833F0" w:rsidP="00AA4F14">
            <w:pPr>
              <w:spacing w:line="360" w:lineRule="auto"/>
              <w:rPr>
                <w:ins w:id="646" w:author="phuong vu" w:date="2018-11-15T17:11:00Z"/>
                <w:lang w:val="en-US"/>
              </w:rPr>
            </w:pPr>
          </w:p>
        </w:tc>
      </w:tr>
      <w:tr w:rsidR="008833F0" w14:paraId="3AC5426C" w14:textId="77777777" w:rsidTr="00AA4F14">
        <w:trPr>
          <w:ins w:id="647" w:author="phuong vu" w:date="2018-11-15T17:11:00Z"/>
        </w:trPr>
        <w:tc>
          <w:tcPr>
            <w:tcW w:w="805" w:type="dxa"/>
          </w:tcPr>
          <w:p w14:paraId="76965DBA" w14:textId="77777777" w:rsidR="008833F0" w:rsidRDefault="008833F0" w:rsidP="00AA4F14">
            <w:pPr>
              <w:spacing w:line="360" w:lineRule="auto"/>
              <w:jc w:val="center"/>
              <w:rPr>
                <w:ins w:id="648" w:author="phuong vu" w:date="2018-11-15T17:11:00Z"/>
                <w:lang w:val="en-US"/>
              </w:rPr>
            </w:pPr>
            <w:ins w:id="649" w:author="phuong vu" w:date="2018-11-15T17:11:00Z">
              <w:r>
                <w:rPr>
                  <w:lang w:val="en-US"/>
                </w:rPr>
                <w:t>12</w:t>
              </w:r>
            </w:ins>
          </w:p>
        </w:tc>
        <w:tc>
          <w:tcPr>
            <w:tcW w:w="1980" w:type="dxa"/>
          </w:tcPr>
          <w:p w14:paraId="01969093" w14:textId="31DD3AF8" w:rsidR="008833F0" w:rsidRDefault="008833F0" w:rsidP="00AA4F14">
            <w:pPr>
              <w:spacing w:line="360" w:lineRule="auto"/>
              <w:rPr>
                <w:ins w:id="650" w:author="phuong vu" w:date="2018-11-15T17:11:00Z"/>
                <w:lang w:val="en-US"/>
              </w:rPr>
            </w:pPr>
          </w:p>
        </w:tc>
        <w:tc>
          <w:tcPr>
            <w:tcW w:w="2970" w:type="dxa"/>
          </w:tcPr>
          <w:p w14:paraId="08350F61" w14:textId="77777777" w:rsidR="008833F0" w:rsidRDefault="008833F0" w:rsidP="00AA4F14">
            <w:pPr>
              <w:spacing w:line="360" w:lineRule="auto"/>
              <w:rPr>
                <w:ins w:id="651" w:author="phuong vu" w:date="2018-11-15T17:11:00Z"/>
                <w:lang w:val="en-US"/>
              </w:rPr>
            </w:pPr>
          </w:p>
        </w:tc>
        <w:tc>
          <w:tcPr>
            <w:tcW w:w="1266" w:type="dxa"/>
          </w:tcPr>
          <w:p w14:paraId="769BA3A6" w14:textId="77777777" w:rsidR="008833F0" w:rsidRDefault="008833F0" w:rsidP="00AA4F14">
            <w:pPr>
              <w:spacing w:line="360" w:lineRule="auto"/>
              <w:jc w:val="center"/>
              <w:rPr>
                <w:ins w:id="652" w:author="phuong vu" w:date="2018-11-15T17:11:00Z"/>
                <w:lang w:val="en-US"/>
              </w:rPr>
            </w:pPr>
          </w:p>
        </w:tc>
        <w:tc>
          <w:tcPr>
            <w:tcW w:w="1756" w:type="dxa"/>
          </w:tcPr>
          <w:p w14:paraId="4BE2117A" w14:textId="77777777" w:rsidR="008833F0" w:rsidRDefault="008833F0" w:rsidP="00AA4F14">
            <w:pPr>
              <w:spacing w:line="360" w:lineRule="auto"/>
              <w:rPr>
                <w:ins w:id="653" w:author="phuong vu" w:date="2018-11-15T17:11:00Z"/>
                <w:lang w:val="en-US"/>
              </w:rPr>
            </w:pPr>
          </w:p>
        </w:tc>
      </w:tr>
      <w:tr w:rsidR="008833F0" w14:paraId="49EE78FE" w14:textId="77777777" w:rsidTr="00AA4F14">
        <w:trPr>
          <w:ins w:id="654" w:author="phuong vu" w:date="2018-11-15T17:11:00Z"/>
        </w:trPr>
        <w:tc>
          <w:tcPr>
            <w:tcW w:w="805" w:type="dxa"/>
          </w:tcPr>
          <w:p w14:paraId="3C91FF8D" w14:textId="77777777" w:rsidR="008833F0" w:rsidRDefault="008833F0" w:rsidP="00AA4F14">
            <w:pPr>
              <w:spacing w:line="360" w:lineRule="auto"/>
              <w:jc w:val="center"/>
              <w:rPr>
                <w:ins w:id="655" w:author="phuong vu" w:date="2018-11-15T17:11:00Z"/>
                <w:lang w:val="en-US"/>
              </w:rPr>
            </w:pPr>
            <w:ins w:id="656" w:author="phuong vu" w:date="2018-11-15T17:11:00Z">
              <w:r>
                <w:rPr>
                  <w:lang w:val="en-US"/>
                </w:rPr>
                <w:t>13</w:t>
              </w:r>
            </w:ins>
          </w:p>
        </w:tc>
        <w:tc>
          <w:tcPr>
            <w:tcW w:w="1980" w:type="dxa"/>
          </w:tcPr>
          <w:p w14:paraId="4805A7A7" w14:textId="0F2C0022" w:rsidR="008833F0" w:rsidRDefault="008833F0" w:rsidP="00AA4F14">
            <w:pPr>
              <w:spacing w:line="360" w:lineRule="auto"/>
              <w:rPr>
                <w:ins w:id="657" w:author="phuong vu" w:date="2018-11-15T17:11:00Z"/>
                <w:lang w:val="en-US"/>
              </w:rPr>
            </w:pPr>
          </w:p>
        </w:tc>
        <w:tc>
          <w:tcPr>
            <w:tcW w:w="2970" w:type="dxa"/>
          </w:tcPr>
          <w:p w14:paraId="1BFD8CEF" w14:textId="77777777" w:rsidR="008833F0" w:rsidRDefault="008833F0" w:rsidP="00AA4F14">
            <w:pPr>
              <w:spacing w:line="360" w:lineRule="auto"/>
              <w:rPr>
                <w:ins w:id="658" w:author="phuong vu" w:date="2018-11-15T17:11:00Z"/>
                <w:lang w:val="en-US"/>
              </w:rPr>
            </w:pPr>
          </w:p>
        </w:tc>
        <w:tc>
          <w:tcPr>
            <w:tcW w:w="1266" w:type="dxa"/>
          </w:tcPr>
          <w:p w14:paraId="69146970" w14:textId="77777777" w:rsidR="008833F0" w:rsidRDefault="008833F0" w:rsidP="00AA4F14">
            <w:pPr>
              <w:spacing w:line="360" w:lineRule="auto"/>
              <w:jc w:val="center"/>
              <w:rPr>
                <w:ins w:id="659" w:author="phuong vu" w:date="2018-11-15T17:11:00Z"/>
                <w:lang w:val="en-US"/>
              </w:rPr>
            </w:pPr>
          </w:p>
        </w:tc>
        <w:tc>
          <w:tcPr>
            <w:tcW w:w="1756" w:type="dxa"/>
          </w:tcPr>
          <w:p w14:paraId="4F1DEBDE" w14:textId="77777777" w:rsidR="008833F0" w:rsidRDefault="008833F0" w:rsidP="00AA4F14">
            <w:pPr>
              <w:spacing w:line="360" w:lineRule="auto"/>
              <w:rPr>
                <w:ins w:id="660" w:author="phuong vu" w:date="2018-11-15T17:11:00Z"/>
                <w:lang w:val="en-US"/>
              </w:rPr>
            </w:pPr>
          </w:p>
        </w:tc>
      </w:tr>
      <w:tr w:rsidR="008833F0" w14:paraId="1F26D030" w14:textId="77777777" w:rsidTr="00AA4F14">
        <w:trPr>
          <w:ins w:id="661" w:author="phuong vu" w:date="2018-11-15T17:11:00Z"/>
        </w:trPr>
        <w:tc>
          <w:tcPr>
            <w:tcW w:w="805" w:type="dxa"/>
          </w:tcPr>
          <w:p w14:paraId="5CA47DD7" w14:textId="77777777" w:rsidR="008833F0" w:rsidRDefault="008833F0" w:rsidP="00AA4F14">
            <w:pPr>
              <w:spacing w:line="360" w:lineRule="auto"/>
              <w:jc w:val="center"/>
              <w:rPr>
                <w:ins w:id="662" w:author="phuong vu" w:date="2018-11-15T17:11:00Z"/>
                <w:lang w:val="en-US"/>
              </w:rPr>
            </w:pPr>
            <w:ins w:id="663" w:author="phuong vu" w:date="2018-11-15T17:11:00Z">
              <w:r>
                <w:rPr>
                  <w:lang w:val="en-US"/>
                </w:rPr>
                <w:t>14</w:t>
              </w:r>
            </w:ins>
          </w:p>
        </w:tc>
        <w:tc>
          <w:tcPr>
            <w:tcW w:w="1980" w:type="dxa"/>
          </w:tcPr>
          <w:p w14:paraId="2D7C8B94" w14:textId="260DC922" w:rsidR="008833F0" w:rsidRDefault="008833F0" w:rsidP="00AA4F14">
            <w:pPr>
              <w:spacing w:line="360" w:lineRule="auto"/>
              <w:rPr>
                <w:ins w:id="664" w:author="phuong vu" w:date="2018-11-15T17:11:00Z"/>
                <w:lang w:val="en-US"/>
              </w:rPr>
            </w:pPr>
          </w:p>
        </w:tc>
        <w:tc>
          <w:tcPr>
            <w:tcW w:w="2970" w:type="dxa"/>
          </w:tcPr>
          <w:p w14:paraId="1E038AE1" w14:textId="77777777" w:rsidR="008833F0" w:rsidRDefault="008833F0" w:rsidP="00AA4F14">
            <w:pPr>
              <w:spacing w:line="360" w:lineRule="auto"/>
              <w:rPr>
                <w:ins w:id="665" w:author="phuong vu" w:date="2018-11-15T17:11:00Z"/>
                <w:lang w:val="en-US"/>
              </w:rPr>
            </w:pPr>
          </w:p>
        </w:tc>
        <w:tc>
          <w:tcPr>
            <w:tcW w:w="1266" w:type="dxa"/>
          </w:tcPr>
          <w:p w14:paraId="08F3929D" w14:textId="77777777" w:rsidR="008833F0" w:rsidRDefault="008833F0" w:rsidP="00AA4F14">
            <w:pPr>
              <w:spacing w:line="360" w:lineRule="auto"/>
              <w:jc w:val="center"/>
              <w:rPr>
                <w:ins w:id="666" w:author="phuong vu" w:date="2018-11-15T17:11:00Z"/>
                <w:lang w:val="en-US"/>
              </w:rPr>
            </w:pPr>
          </w:p>
        </w:tc>
        <w:tc>
          <w:tcPr>
            <w:tcW w:w="1756" w:type="dxa"/>
          </w:tcPr>
          <w:p w14:paraId="034C3F58" w14:textId="77777777" w:rsidR="008833F0" w:rsidRDefault="008833F0" w:rsidP="00AA4F14">
            <w:pPr>
              <w:spacing w:line="360" w:lineRule="auto"/>
              <w:rPr>
                <w:ins w:id="667" w:author="phuong vu" w:date="2018-11-15T17:11:00Z"/>
                <w:lang w:val="en-US"/>
              </w:rPr>
            </w:pPr>
          </w:p>
        </w:tc>
      </w:tr>
      <w:tr w:rsidR="008833F0" w14:paraId="1C7EE3D1" w14:textId="77777777" w:rsidTr="00AA4F14">
        <w:trPr>
          <w:ins w:id="668" w:author="phuong vu" w:date="2018-11-15T17:11:00Z"/>
        </w:trPr>
        <w:tc>
          <w:tcPr>
            <w:tcW w:w="805" w:type="dxa"/>
          </w:tcPr>
          <w:p w14:paraId="2F0D8447" w14:textId="77777777" w:rsidR="008833F0" w:rsidRDefault="008833F0" w:rsidP="00AA4F14">
            <w:pPr>
              <w:spacing w:line="360" w:lineRule="auto"/>
              <w:jc w:val="center"/>
              <w:rPr>
                <w:ins w:id="669" w:author="phuong vu" w:date="2018-11-15T17:11:00Z"/>
                <w:lang w:val="en-US"/>
              </w:rPr>
            </w:pPr>
            <w:ins w:id="670" w:author="phuong vu" w:date="2018-11-15T17:11:00Z">
              <w:r>
                <w:rPr>
                  <w:lang w:val="en-US"/>
                </w:rPr>
                <w:t>15</w:t>
              </w:r>
            </w:ins>
          </w:p>
        </w:tc>
        <w:tc>
          <w:tcPr>
            <w:tcW w:w="1980" w:type="dxa"/>
          </w:tcPr>
          <w:p w14:paraId="3498632C" w14:textId="79E9DA57" w:rsidR="008833F0" w:rsidRDefault="008833F0" w:rsidP="00AA4F14">
            <w:pPr>
              <w:spacing w:line="360" w:lineRule="auto"/>
              <w:rPr>
                <w:ins w:id="671" w:author="phuong vu" w:date="2018-11-15T17:11:00Z"/>
                <w:lang w:val="en-US"/>
              </w:rPr>
            </w:pPr>
          </w:p>
        </w:tc>
        <w:tc>
          <w:tcPr>
            <w:tcW w:w="2970" w:type="dxa"/>
          </w:tcPr>
          <w:p w14:paraId="55215E7B" w14:textId="77777777" w:rsidR="008833F0" w:rsidRDefault="008833F0" w:rsidP="00AA4F14">
            <w:pPr>
              <w:spacing w:line="360" w:lineRule="auto"/>
              <w:rPr>
                <w:ins w:id="672" w:author="phuong vu" w:date="2018-11-15T17:11:00Z"/>
                <w:lang w:val="en-US"/>
              </w:rPr>
            </w:pPr>
          </w:p>
        </w:tc>
        <w:tc>
          <w:tcPr>
            <w:tcW w:w="1266" w:type="dxa"/>
          </w:tcPr>
          <w:p w14:paraId="7C328A2B" w14:textId="77777777" w:rsidR="008833F0" w:rsidRDefault="008833F0" w:rsidP="00AA4F14">
            <w:pPr>
              <w:spacing w:line="360" w:lineRule="auto"/>
              <w:jc w:val="center"/>
              <w:rPr>
                <w:ins w:id="673" w:author="phuong vu" w:date="2018-11-15T17:11:00Z"/>
                <w:lang w:val="en-US"/>
              </w:rPr>
            </w:pPr>
          </w:p>
        </w:tc>
        <w:tc>
          <w:tcPr>
            <w:tcW w:w="1756" w:type="dxa"/>
          </w:tcPr>
          <w:p w14:paraId="39EB8CA2" w14:textId="77777777" w:rsidR="008833F0" w:rsidRDefault="008833F0" w:rsidP="00AA4F14">
            <w:pPr>
              <w:spacing w:line="360" w:lineRule="auto"/>
              <w:rPr>
                <w:ins w:id="674" w:author="phuong vu" w:date="2018-11-15T17:11:00Z"/>
                <w:lang w:val="en-US"/>
              </w:rPr>
            </w:pPr>
          </w:p>
        </w:tc>
      </w:tr>
      <w:tr w:rsidR="008833F0" w14:paraId="56955240" w14:textId="77777777" w:rsidTr="00AA4F14">
        <w:trPr>
          <w:ins w:id="675" w:author="phuong vu" w:date="2018-11-15T17:11:00Z"/>
        </w:trPr>
        <w:tc>
          <w:tcPr>
            <w:tcW w:w="805" w:type="dxa"/>
          </w:tcPr>
          <w:p w14:paraId="4AF68EE9" w14:textId="77777777" w:rsidR="008833F0" w:rsidRDefault="008833F0" w:rsidP="00AA4F14">
            <w:pPr>
              <w:spacing w:line="360" w:lineRule="auto"/>
              <w:jc w:val="center"/>
              <w:rPr>
                <w:ins w:id="676" w:author="phuong vu" w:date="2018-11-15T17:11:00Z"/>
                <w:lang w:val="en-US"/>
              </w:rPr>
            </w:pPr>
            <w:ins w:id="677" w:author="phuong vu" w:date="2018-11-15T17:11:00Z">
              <w:r>
                <w:rPr>
                  <w:lang w:val="en-US"/>
                </w:rPr>
                <w:lastRenderedPageBreak/>
                <w:t>16</w:t>
              </w:r>
            </w:ins>
          </w:p>
        </w:tc>
        <w:tc>
          <w:tcPr>
            <w:tcW w:w="1980" w:type="dxa"/>
          </w:tcPr>
          <w:p w14:paraId="6FD54D25" w14:textId="1B6A3644" w:rsidR="008833F0" w:rsidRDefault="008833F0" w:rsidP="00AA4F14">
            <w:pPr>
              <w:spacing w:line="360" w:lineRule="auto"/>
              <w:rPr>
                <w:ins w:id="678" w:author="phuong vu" w:date="2018-11-15T17:11:00Z"/>
                <w:lang w:val="en-US"/>
              </w:rPr>
            </w:pPr>
          </w:p>
        </w:tc>
        <w:tc>
          <w:tcPr>
            <w:tcW w:w="2970" w:type="dxa"/>
          </w:tcPr>
          <w:p w14:paraId="64FD6FBD" w14:textId="77777777" w:rsidR="008833F0" w:rsidRDefault="008833F0" w:rsidP="00AA4F14">
            <w:pPr>
              <w:spacing w:line="360" w:lineRule="auto"/>
              <w:rPr>
                <w:ins w:id="679" w:author="phuong vu" w:date="2018-11-15T17:11:00Z"/>
                <w:lang w:val="en-US"/>
              </w:rPr>
            </w:pPr>
          </w:p>
        </w:tc>
        <w:tc>
          <w:tcPr>
            <w:tcW w:w="1266" w:type="dxa"/>
          </w:tcPr>
          <w:p w14:paraId="69B483B1" w14:textId="77777777" w:rsidR="008833F0" w:rsidRDefault="008833F0" w:rsidP="00AA4F14">
            <w:pPr>
              <w:spacing w:line="360" w:lineRule="auto"/>
              <w:jc w:val="center"/>
              <w:rPr>
                <w:ins w:id="680" w:author="phuong vu" w:date="2018-11-15T17:11:00Z"/>
                <w:lang w:val="en-US"/>
              </w:rPr>
            </w:pPr>
          </w:p>
        </w:tc>
        <w:tc>
          <w:tcPr>
            <w:tcW w:w="1756" w:type="dxa"/>
          </w:tcPr>
          <w:p w14:paraId="4D2D1BEE" w14:textId="77777777" w:rsidR="008833F0" w:rsidRDefault="008833F0" w:rsidP="00AA4F14">
            <w:pPr>
              <w:spacing w:line="360" w:lineRule="auto"/>
              <w:rPr>
                <w:ins w:id="681" w:author="phuong vu" w:date="2018-11-15T17:11:00Z"/>
                <w:lang w:val="en-US"/>
              </w:rPr>
            </w:pPr>
          </w:p>
        </w:tc>
      </w:tr>
      <w:tr w:rsidR="008833F0" w14:paraId="5BF5389A" w14:textId="77777777" w:rsidTr="00AA4F14">
        <w:trPr>
          <w:ins w:id="682" w:author="phuong vu" w:date="2018-11-15T17:11:00Z"/>
        </w:trPr>
        <w:tc>
          <w:tcPr>
            <w:tcW w:w="805" w:type="dxa"/>
          </w:tcPr>
          <w:p w14:paraId="39814475" w14:textId="77777777" w:rsidR="008833F0" w:rsidRDefault="008833F0" w:rsidP="00AA4F14">
            <w:pPr>
              <w:spacing w:line="360" w:lineRule="auto"/>
              <w:jc w:val="center"/>
              <w:rPr>
                <w:ins w:id="683" w:author="phuong vu" w:date="2018-11-15T17:11:00Z"/>
                <w:lang w:val="en-US"/>
              </w:rPr>
            </w:pPr>
            <w:ins w:id="684" w:author="phuong vu" w:date="2018-11-15T17:11:00Z">
              <w:r>
                <w:rPr>
                  <w:lang w:val="en-US"/>
                </w:rPr>
                <w:t>17</w:t>
              </w:r>
            </w:ins>
          </w:p>
        </w:tc>
        <w:tc>
          <w:tcPr>
            <w:tcW w:w="1980" w:type="dxa"/>
          </w:tcPr>
          <w:p w14:paraId="2F2C02DD" w14:textId="54B08F84" w:rsidR="008833F0" w:rsidRDefault="008833F0" w:rsidP="00AA4F14">
            <w:pPr>
              <w:spacing w:line="360" w:lineRule="auto"/>
              <w:rPr>
                <w:ins w:id="685" w:author="phuong vu" w:date="2018-11-15T17:11:00Z"/>
                <w:lang w:val="en-US"/>
              </w:rPr>
            </w:pPr>
          </w:p>
        </w:tc>
        <w:tc>
          <w:tcPr>
            <w:tcW w:w="2970" w:type="dxa"/>
          </w:tcPr>
          <w:p w14:paraId="4676A144" w14:textId="77777777" w:rsidR="008833F0" w:rsidRDefault="008833F0" w:rsidP="00AA4F14">
            <w:pPr>
              <w:spacing w:line="360" w:lineRule="auto"/>
              <w:rPr>
                <w:ins w:id="686" w:author="phuong vu" w:date="2018-11-15T17:11:00Z"/>
                <w:lang w:val="en-US"/>
              </w:rPr>
            </w:pPr>
          </w:p>
        </w:tc>
        <w:tc>
          <w:tcPr>
            <w:tcW w:w="1266" w:type="dxa"/>
          </w:tcPr>
          <w:p w14:paraId="50158465" w14:textId="77777777" w:rsidR="008833F0" w:rsidRDefault="008833F0" w:rsidP="00AA4F14">
            <w:pPr>
              <w:spacing w:line="360" w:lineRule="auto"/>
              <w:jc w:val="center"/>
              <w:rPr>
                <w:ins w:id="687" w:author="phuong vu" w:date="2018-11-15T17:11:00Z"/>
                <w:lang w:val="en-US"/>
              </w:rPr>
            </w:pPr>
          </w:p>
        </w:tc>
        <w:tc>
          <w:tcPr>
            <w:tcW w:w="1756" w:type="dxa"/>
          </w:tcPr>
          <w:p w14:paraId="6484F699" w14:textId="77777777" w:rsidR="008833F0" w:rsidRDefault="008833F0" w:rsidP="00AA4F14">
            <w:pPr>
              <w:spacing w:line="360" w:lineRule="auto"/>
              <w:rPr>
                <w:ins w:id="688" w:author="phuong vu" w:date="2018-11-15T17:11:00Z"/>
                <w:lang w:val="en-US"/>
              </w:rPr>
            </w:pPr>
          </w:p>
        </w:tc>
      </w:tr>
      <w:tr w:rsidR="008833F0" w14:paraId="6B07977B" w14:textId="77777777" w:rsidTr="00AA4F14">
        <w:trPr>
          <w:ins w:id="689" w:author="phuong vu" w:date="2018-11-15T17:11:00Z"/>
        </w:trPr>
        <w:tc>
          <w:tcPr>
            <w:tcW w:w="805" w:type="dxa"/>
          </w:tcPr>
          <w:p w14:paraId="698950CC" w14:textId="77777777" w:rsidR="008833F0" w:rsidRDefault="008833F0" w:rsidP="00AA4F14">
            <w:pPr>
              <w:spacing w:line="360" w:lineRule="auto"/>
              <w:jc w:val="center"/>
              <w:rPr>
                <w:ins w:id="690" w:author="phuong vu" w:date="2018-11-15T17:11:00Z"/>
                <w:lang w:val="en-US"/>
              </w:rPr>
            </w:pPr>
            <w:ins w:id="691" w:author="phuong vu" w:date="2018-11-15T17:11:00Z">
              <w:r>
                <w:rPr>
                  <w:lang w:val="en-US"/>
                </w:rPr>
                <w:t>18</w:t>
              </w:r>
            </w:ins>
          </w:p>
        </w:tc>
        <w:tc>
          <w:tcPr>
            <w:tcW w:w="1980" w:type="dxa"/>
          </w:tcPr>
          <w:p w14:paraId="53ED8EAE" w14:textId="147E995E" w:rsidR="008833F0" w:rsidRDefault="008833F0" w:rsidP="00AA4F14">
            <w:pPr>
              <w:spacing w:line="360" w:lineRule="auto"/>
              <w:rPr>
                <w:ins w:id="692" w:author="phuong vu" w:date="2018-11-15T17:11:00Z"/>
                <w:lang w:val="en-US"/>
              </w:rPr>
            </w:pPr>
          </w:p>
        </w:tc>
        <w:tc>
          <w:tcPr>
            <w:tcW w:w="2970" w:type="dxa"/>
          </w:tcPr>
          <w:p w14:paraId="5B878A9E" w14:textId="77777777" w:rsidR="008833F0" w:rsidRDefault="008833F0" w:rsidP="00AA4F14">
            <w:pPr>
              <w:spacing w:line="360" w:lineRule="auto"/>
              <w:rPr>
                <w:ins w:id="693" w:author="phuong vu" w:date="2018-11-15T17:11:00Z"/>
                <w:lang w:val="en-US"/>
              </w:rPr>
            </w:pPr>
          </w:p>
        </w:tc>
        <w:tc>
          <w:tcPr>
            <w:tcW w:w="1266" w:type="dxa"/>
          </w:tcPr>
          <w:p w14:paraId="79DDAE54" w14:textId="77777777" w:rsidR="008833F0" w:rsidRDefault="008833F0" w:rsidP="00AA4F14">
            <w:pPr>
              <w:spacing w:line="360" w:lineRule="auto"/>
              <w:jc w:val="center"/>
              <w:rPr>
                <w:ins w:id="694" w:author="phuong vu" w:date="2018-11-15T17:11:00Z"/>
                <w:lang w:val="en-US"/>
              </w:rPr>
            </w:pPr>
          </w:p>
        </w:tc>
        <w:tc>
          <w:tcPr>
            <w:tcW w:w="1756" w:type="dxa"/>
          </w:tcPr>
          <w:p w14:paraId="4875D20A" w14:textId="77777777" w:rsidR="008833F0" w:rsidRDefault="008833F0" w:rsidP="00AA4F14">
            <w:pPr>
              <w:spacing w:line="360" w:lineRule="auto"/>
              <w:rPr>
                <w:ins w:id="695" w:author="phuong vu" w:date="2018-11-15T17:11:00Z"/>
                <w:lang w:val="en-US"/>
              </w:rPr>
            </w:pPr>
          </w:p>
        </w:tc>
      </w:tr>
      <w:tr w:rsidR="008833F0" w14:paraId="2B17B8DF" w14:textId="77777777" w:rsidTr="00AA4F14">
        <w:trPr>
          <w:ins w:id="696" w:author="phuong vu" w:date="2018-11-15T17:11:00Z"/>
        </w:trPr>
        <w:tc>
          <w:tcPr>
            <w:tcW w:w="805" w:type="dxa"/>
          </w:tcPr>
          <w:p w14:paraId="1D4B3F53" w14:textId="77777777" w:rsidR="008833F0" w:rsidRDefault="008833F0" w:rsidP="00AA4F14">
            <w:pPr>
              <w:spacing w:line="360" w:lineRule="auto"/>
              <w:jc w:val="center"/>
              <w:rPr>
                <w:ins w:id="697" w:author="phuong vu" w:date="2018-11-15T17:11:00Z"/>
                <w:lang w:val="en-US"/>
              </w:rPr>
            </w:pPr>
            <w:ins w:id="698" w:author="phuong vu" w:date="2018-11-15T17:11:00Z">
              <w:r>
                <w:rPr>
                  <w:lang w:val="en-US"/>
                </w:rPr>
                <w:t>19</w:t>
              </w:r>
            </w:ins>
          </w:p>
        </w:tc>
        <w:tc>
          <w:tcPr>
            <w:tcW w:w="1980" w:type="dxa"/>
          </w:tcPr>
          <w:p w14:paraId="6AC90D85" w14:textId="57CE5987" w:rsidR="008833F0" w:rsidRDefault="008833F0" w:rsidP="00AA4F14">
            <w:pPr>
              <w:spacing w:line="360" w:lineRule="auto"/>
              <w:rPr>
                <w:ins w:id="699" w:author="phuong vu" w:date="2018-11-15T17:11:00Z"/>
                <w:lang w:val="en-US"/>
              </w:rPr>
            </w:pPr>
          </w:p>
        </w:tc>
        <w:tc>
          <w:tcPr>
            <w:tcW w:w="2970" w:type="dxa"/>
          </w:tcPr>
          <w:p w14:paraId="3E189443" w14:textId="77777777" w:rsidR="008833F0" w:rsidRDefault="008833F0" w:rsidP="00AA4F14">
            <w:pPr>
              <w:spacing w:line="360" w:lineRule="auto"/>
              <w:rPr>
                <w:ins w:id="700" w:author="phuong vu" w:date="2018-11-15T17:11:00Z"/>
                <w:lang w:val="en-US"/>
              </w:rPr>
            </w:pPr>
          </w:p>
        </w:tc>
        <w:tc>
          <w:tcPr>
            <w:tcW w:w="1266" w:type="dxa"/>
          </w:tcPr>
          <w:p w14:paraId="4FFCAC60" w14:textId="77777777" w:rsidR="008833F0" w:rsidRDefault="008833F0" w:rsidP="00AA4F14">
            <w:pPr>
              <w:spacing w:line="360" w:lineRule="auto"/>
              <w:jc w:val="center"/>
              <w:rPr>
                <w:ins w:id="701" w:author="phuong vu" w:date="2018-11-15T17:11:00Z"/>
                <w:lang w:val="en-US"/>
              </w:rPr>
            </w:pPr>
          </w:p>
        </w:tc>
        <w:tc>
          <w:tcPr>
            <w:tcW w:w="1756" w:type="dxa"/>
          </w:tcPr>
          <w:p w14:paraId="2B6DB724" w14:textId="77777777" w:rsidR="008833F0" w:rsidRDefault="008833F0" w:rsidP="0049151D">
            <w:pPr>
              <w:keepNext/>
              <w:spacing w:line="360" w:lineRule="auto"/>
              <w:rPr>
                <w:ins w:id="702" w:author="phuong vu" w:date="2018-11-15T17:11:00Z"/>
                <w:lang w:val="en-US"/>
              </w:rPr>
              <w:pPrChange w:id="703" w:author="phuong vu" w:date="2018-11-15T17:12:00Z">
                <w:pPr>
                  <w:keepNext/>
                  <w:spacing w:line="360" w:lineRule="auto"/>
                </w:pPr>
              </w:pPrChange>
            </w:pPr>
          </w:p>
        </w:tc>
      </w:tr>
    </w:tbl>
    <w:p w14:paraId="05677338" w14:textId="0373FC1E" w:rsidR="008833F0" w:rsidRPr="0049151D" w:rsidRDefault="0049151D" w:rsidP="0049151D">
      <w:pPr>
        <w:pStyle w:val="Caption"/>
        <w:jc w:val="center"/>
        <w:rPr>
          <w:ins w:id="704" w:author="phuong vu" w:date="2018-11-15T17:10:00Z"/>
          <w:color w:val="auto"/>
          <w:sz w:val="26"/>
          <w:szCs w:val="26"/>
          <w:lang w:val="en-US"/>
          <w:rPrChange w:id="705" w:author="phuong vu" w:date="2018-11-15T17:12:00Z">
            <w:rPr>
              <w:ins w:id="706" w:author="phuong vu" w:date="2018-11-15T17:10:00Z"/>
            </w:rPr>
          </w:rPrChange>
        </w:rPr>
        <w:pPrChange w:id="707" w:author="phuong vu" w:date="2018-11-15T17:12:00Z">
          <w:pPr>
            <w:pStyle w:val="Caption"/>
          </w:pPr>
        </w:pPrChange>
      </w:pPr>
      <w:ins w:id="708" w:author="phuong vu" w:date="2018-11-15T17:12:00Z">
        <w:r w:rsidRPr="0049151D">
          <w:rPr>
            <w:color w:val="auto"/>
            <w:sz w:val="26"/>
            <w:szCs w:val="26"/>
            <w:rPrChange w:id="709" w:author="phuong vu" w:date="2018-11-15T17:12:00Z">
              <w:rPr/>
            </w:rPrChange>
          </w:rPr>
          <w:t xml:space="preserve">Bảng </w:t>
        </w:r>
        <w:r w:rsidRPr="0049151D">
          <w:rPr>
            <w:color w:val="auto"/>
            <w:sz w:val="26"/>
            <w:szCs w:val="26"/>
            <w:rPrChange w:id="710" w:author="phuong vu" w:date="2018-11-15T17:12:00Z">
              <w:rPr/>
            </w:rPrChange>
          </w:rPr>
          <w:fldChar w:fldCharType="begin"/>
        </w:r>
        <w:r w:rsidRPr="0049151D">
          <w:rPr>
            <w:color w:val="auto"/>
            <w:sz w:val="26"/>
            <w:szCs w:val="26"/>
            <w:rPrChange w:id="711" w:author="phuong vu" w:date="2018-11-15T17:12:00Z">
              <w:rPr/>
            </w:rPrChange>
          </w:rPr>
          <w:instrText xml:space="preserve"> STYLEREF 1 \s </w:instrText>
        </w:r>
      </w:ins>
      <w:r w:rsidRPr="0049151D">
        <w:rPr>
          <w:color w:val="auto"/>
          <w:sz w:val="26"/>
          <w:szCs w:val="26"/>
          <w:rPrChange w:id="712" w:author="phuong vu" w:date="2018-11-15T17:12:00Z">
            <w:rPr/>
          </w:rPrChange>
        </w:rPr>
        <w:fldChar w:fldCharType="separate"/>
      </w:r>
      <w:r w:rsidRPr="0049151D">
        <w:rPr>
          <w:noProof/>
          <w:color w:val="auto"/>
          <w:sz w:val="26"/>
          <w:szCs w:val="26"/>
          <w:rPrChange w:id="713" w:author="phuong vu" w:date="2018-11-15T17:12:00Z">
            <w:rPr>
              <w:noProof/>
            </w:rPr>
          </w:rPrChange>
        </w:rPr>
        <w:t>3</w:t>
      </w:r>
      <w:ins w:id="714" w:author="phuong vu" w:date="2018-11-15T17:12:00Z">
        <w:r w:rsidRPr="0049151D">
          <w:rPr>
            <w:color w:val="auto"/>
            <w:sz w:val="26"/>
            <w:szCs w:val="26"/>
            <w:rPrChange w:id="715" w:author="phuong vu" w:date="2018-11-15T17:12:00Z">
              <w:rPr/>
            </w:rPrChange>
          </w:rPr>
          <w:fldChar w:fldCharType="end"/>
        </w:r>
        <w:r w:rsidRPr="0049151D">
          <w:rPr>
            <w:color w:val="auto"/>
            <w:sz w:val="26"/>
            <w:szCs w:val="26"/>
            <w:rPrChange w:id="716" w:author="phuong vu" w:date="2018-11-15T17:12:00Z">
              <w:rPr/>
            </w:rPrChange>
          </w:rPr>
          <w:t>.</w:t>
        </w:r>
        <w:r w:rsidRPr="0049151D">
          <w:rPr>
            <w:color w:val="auto"/>
            <w:sz w:val="26"/>
            <w:szCs w:val="26"/>
            <w:rPrChange w:id="717" w:author="phuong vu" w:date="2018-11-15T17:12:00Z">
              <w:rPr/>
            </w:rPrChange>
          </w:rPr>
          <w:fldChar w:fldCharType="begin"/>
        </w:r>
        <w:r w:rsidRPr="0049151D">
          <w:rPr>
            <w:color w:val="auto"/>
            <w:sz w:val="26"/>
            <w:szCs w:val="26"/>
            <w:rPrChange w:id="718" w:author="phuong vu" w:date="2018-11-15T17:12:00Z">
              <w:rPr/>
            </w:rPrChange>
          </w:rPr>
          <w:instrText xml:space="preserve"> SEQ Bảng \* ARABIC \s 1 </w:instrText>
        </w:r>
      </w:ins>
      <w:r w:rsidRPr="0049151D">
        <w:rPr>
          <w:color w:val="auto"/>
          <w:sz w:val="26"/>
          <w:szCs w:val="26"/>
          <w:rPrChange w:id="719" w:author="phuong vu" w:date="2018-11-15T17:12:00Z">
            <w:rPr/>
          </w:rPrChange>
        </w:rPr>
        <w:fldChar w:fldCharType="separate"/>
      </w:r>
      <w:ins w:id="720" w:author="phuong vu" w:date="2018-11-15T17:12:00Z">
        <w:r w:rsidRPr="0049151D">
          <w:rPr>
            <w:noProof/>
            <w:color w:val="auto"/>
            <w:sz w:val="26"/>
            <w:szCs w:val="26"/>
            <w:rPrChange w:id="721" w:author="phuong vu" w:date="2018-11-15T17:12:00Z">
              <w:rPr>
                <w:noProof/>
              </w:rPr>
            </w:rPrChange>
          </w:rPr>
          <w:t>2</w:t>
        </w:r>
        <w:r w:rsidRPr="0049151D">
          <w:rPr>
            <w:color w:val="auto"/>
            <w:sz w:val="26"/>
            <w:szCs w:val="26"/>
            <w:rPrChange w:id="722" w:author="phuong vu" w:date="2018-11-15T17:12:00Z">
              <w:rPr/>
            </w:rPrChange>
          </w:rPr>
          <w:fldChar w:fldCharType="end"/>
        </w:r>
        <w:r w:rsidRPr="0049151D">
          <w:rPr>
            <w:color w:val="auto"/>
            <w:sz w:val="26"/>
            <w:szCs w:val="26"/>
            <w:lang w:val="en-US"/>
            <w:rPrChange w:id="723" w:author="phuong vu" w:date="2018-11-15T17:12:00Z">
              <w:rPr>
                <w:lang w:val="en-US"/>
              </w:rPr>
            </w:rPrChange>
          </w:rPr>
          <w:t xml:space="preserve"> Bảng các thành phần giao diện tạo đơn hàng trên ứng dụng điện thoại</w:t>
        </w:r>
      </w:ins>
    </w:p>
    <w:p w14:paraId="2C39332D" w14:textId="59723438" w:rsidR="00263449" w:rsidRDefault="00980771" w:rsidP="00980771">
      <w:pPr>
        <w:pStyle w:val="Heading5"/>
        <w:rPr>
          <w:ins w:id="724" w:author="phuong vu" w:date="2018-11-15T17:05:00Z"/>
          <w:lang w:val="en-US"/>
        </w:rPr>
      </w:pPr>
      <w:ins w:id="725" w:author="phuong vu" w:date="2018-11-15T17:05: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rPr>
          <w:ins w:id="726" w:author="phuong vu" w:date="2018-11-15T17:05:00Z"/>
        </w:trPr>
        <w:tc>
          <w:tcPr>
            <w:tcW w:w="797" w:type="dxa"/>
            <w:vMerge w:val="restart"/>
            <w:vAlign w:val="center"/>
          </w:tcPr>
          <w:p w14:paraId="705621E6" w14:textId="77777777" w:rsidR="002175BE" w:rsidRPr="007F1EF1" w:rsidRDefault="002175BE" w:rsidP="00AA4F14">
            <w:pPr>
              <w:spacing w:line="360" w:lineRule="auto"/>
              <w:jc w:val="center"/>
              <w:rPr>
                <w:ins w:id="727" w:author="phuong vu" w:date="2018-11-15T17:05:00Z"/>
                <w:b/>
                <w:lang w:val="en-US"/>
              </w:rPr>
            </w:pPr>
            <w:ins w:id="728" w:author="phuong vu" w:date="2018-11-15T17:05:00Z">
              <w:r w:rsidRPr="007F1EF1">
                <w:rPr>
                  <w:b/>
                  <w:lang w:val="en-US"/>
                </w:rPr>
                <w:t>STT</w:t>
              </w:r>
            </w:ins>
          </w:p>
        </w:tc>
        <w:tc>
          <w:tcPr>
            <w:tcW w:w="2368" w:type="dxa"/>
            <w:vMerge w:val="restart"/>
            <w:vAlign w:val="center"/>
          </w:tcPr>
          <w:p w14:paraId="335F5537" w14:textId="77777777" w:rsidR="002175BE" w:rsidRPr="007F1EF1" w:rsidRDefault="002175BE" w:rsidP="00AA4F14">
            <w:pPr>
              <w:spacing w:line="360" w:lineRule="auto"/>
              <w:jc w:val="center"/>
              <w:rPr>
                <w:ins w:id="729" w:author="phuong vu" w:date="2018-11-15T17:05:00Z"/>
                <w:b/>
                <w:lang w:val="en-US"/>
              </w:rPr>
            </w:pPr>
            <w:ins w:id="730" w:author="phuong vu" w:date="2018-11-15T17:05:00Z">
              <w:r w:rsidRPr="007F1EF1">
                <w:rPr>
                  <w:b/>
                  <w:lang w:val="en-US"/>
                </w:rPr>
                <w:t>Tên bảng/</w:t>
              </w:r>
            </w:ins>
          </w:p>
          <w:p w14:paraId="6B54DEBE" w14:textId="77777777" w:rsidR="002175BE" w:rsidRPr="007F1EF1" w:rsidRDefault="002175BE" w:rsidP="00AA4F14">
            <w:pPr>
              <w:spacing w:line="360" w:lineRule="auto"/>
              <w:jc w:val="center"/>
              <w:rPr>
                <w:ins w:id="731" w:author="phuong vu" w:date="2018-11-15T17:05:00Z"/>
                <w:b/>
                <w:lang w:val="en-US"/>
              </w:rPr>
            </w:pPr>
            <w:ins w:id="732" w:author="phuong vu" w:date="2018-11-15T17:05:00Z">
              <w:r w:rsidRPr="007F1EF1">
                <w:rPr>
                  <w:b/>
                  <w:lang w:val="en-US"/>
                </w:rPr>
                <w:t>Cấu tr</w:t>
              </w:r>
              <w:r>
                <w:rPr>
                  <w:b/>
                  <w:lang w:val="en-US"/>
                </w:rPr>
                <w:t>ú</w:t>
              </w:r>
              <w:r w:rsidRPr="007F1EF1">
                <w:rPr>
                  <w:b/>
                  <w:lang w:val="en-US"/>
                </w:rPr>
                <w:t>c dữ liệu</w:t>
              </w:r>
            </w:ins>
          </w:p>
        </w:tc>
        <w:tc>
          <w:tcPr>
            <w:tcW w:w="5612" w:type="dxa"/>
            <w:gridSpan w:val="4"/>
            <w:vAlign w:val="center"/>
          </w:tcPr>
          <w:p w14:paraId="31F20EF8" w14:textId="77777777" w:rsidR="002175BE" w:rsidRPr="007F1EF1" w:rsidRDefault="002175BE" w:rsidP="00AA4F14">
            <w:pPr>
              <w:spacing w:line="360" w:lineRule="auto"/>
              <w:jc w:val="center"/>
              <w:rPr>
                <w:ins w:id="733" w:author="phuong vu" w:date="2018-11-15T17:05:00Z"/>
                <w:b/>
                <w:lang w:val="en-US"/>
              </w:rPr>
            </w:pPr>
            <w:ins w:id="734" w:author="phuong vu" w:date="2018-11-15T17:05:00Z">
              <w:r w:rsidRPr="007F1EF1">
                <w:rPr>
                  <w:b/>
                  <w:lang w:val="en-US"/>
                </w:rPr>
                <w:t>Phương thức</w:t>
              </w:r>
            </w:ins>
          </w:p>
        </w:tc>
      </w:tr>
      <w:tr w:rsidR="002175BE" w14:paraId="7233E7B1" w14:textId="77777777" w:rsidTr="002175BE">
        <w:trPr>
          <w:ins w:id="735" w:author="phuong vu" w:date="2018-11-15T17:05:00Z"/>
        </w:trPr>
        <w:tc>
          <w:tcPr>
            <w:tcW w:w="797" w:type="dxa"/>
            <w:vMerge/>
            <w:vAlign w:val="center"/>
          </w:tcPr>
          <w:p w14:paraId="4298E0E1" w14:textId="77777777" w:rsidR="002175BE" w:rsidRPr="007F1EF1" w:rsidRDefault="002175BE" w:rsidP="00AA4F14">
            <w:pPr>
              <w:spacing w:line="360" w:lineRule="auto"/>
              <w:jc w:val="center"/>
              <w:rPr>
                <w:ins w:id="736" w:author="phuong vu" w:date="2018-11-15T17:05:00Z"/>
                <w:b/>
                <w:lang w:val="en-US"/>
              </w:rPr>
            </w:pPr>
          </w:p>
        </w:tc>
        <w:tc>
          <w:tcPr>
            <w:tcW w:w="2368" w:type="dxa"/>
            <w:vMerge/>
            <w:vAlign w:val="center"/>
          </w:tcPr>
          <w:p w14:paraId="7DF7FF83" w14:textId="77777777" w:rsidR="002175BE" w:rsidRPr="007F1EF1" w:rsidRDefault="002175BE" w:rsidP="00AA4F14">
            <w:pPr>
              <w:spacing w:line="360" w:lineRule="auto"/>
              <w:jc w:val="center"/>
              <w:rPr>
                <w:ins w:id="737" w:author="phuong vu" w:date="2018-11-15T17:05:00Z"/>
                <w:b/>
                <w:lang w:val="en-US"/>
              </w:rPr>
            </w:pPr>
          </w:p>
        </w:tc>
        <w:tc>
          <w:tcPr>
            <w:tcW w:w="1414" w:type="dxa"/>
            <w:vAlign w:val="center"/>
          </w:tcPr>
          <w:p w14:paraId="2E123462" w14:textId="77777777" w:rsidR="002175BE" w:rsidRPr="007F1EF1" w:rsidRDefault="002175BE" w:rsidP="00AA4F14">
            <w:pPr>
              <w:spacing w:line="360" w:lineRule="auto"/>
              <w:jc w:val="center"/>
              <w:rPr>
                <w:ins w:id="738" w:author="phuong vu" w:date="2018-11-15T17:05:00Z"/>
                <w:b/>
                <w:lang w:val="en-US"/>
              </w:rPr>
            </w:pPr>
            <w:ins w:id="739" w:author="phuong vu" w:date="2018-11-15T17:05:00Z">
              <w:r w:rsidRPr="007F1EF1">
                <w:rPr>
                  <w:b/>
                  <w:lang w:val="en-US"/>
                </w:rPr>
                <w:t>Thêm</w:t>
              </w:r>
            </w:ins>
          </w:p>
        </w:tc>
        <w:tc>
          <w:tcPr>
            <w:tcW w:w="1395" w:type="dxa"/>
            <w:vAlign w:val="center"/>
          </w:tcPr>
          <w:p w14:paraId="0B706DBE" w14:textId="77777777" w:rsidR="002175BE" w:rsidRPr="007F1EF1" w:rsidRDefault="002175BE" w:rsidP="00AA4F14">
            <w:pPr>
              <w:spacing w:line="360" w:lineRule="auto"/>
              <w:jc w:val="center"/>
              <w:rPr>
                <w:ins w:id="740" w:author="phuong vu" w:date="2018-11-15T17:05:00Z"/>
                <w:b/>
                <w:lang w:val="en-US"/>
              </w:rPr>
            </w:pPr>
            <w:ins w:id="741" w:author="phuong vu" w:date="2018-11-15T17:05:00Z">
              <w:r w:rsidRPr="007F1EF1">
                <w:rPr>
                  <w:b/>
                  <w:lang w:val="en-US"/>
                </w:rPr>
                <w:t>Sửa</w:t>
              </w:r>
            </w:ins>
          </w:p>
        </w:tc>
        <w:tc>
          <w:tcPr>
            <w:tcW w:w="1397" w:type="dxa"/>
            <w:vAlign w:val="center"/>
          </w:tcPr>
          <w:p w14:paraId="732ED934" w14:textId="77777777" w:rsidR="002175BE" w:rsidRPr="007F1EF1" w:rsidRDefault="002175BE" w:rsidP="00AA4F14">
            <w:pPr>
              <w:spacing w:line="360" w:lineRule="auto"/>
              <w:jc w:val="center"/>
              <w:rPr>
                <w:ins w:id="742" w:author="phuong vu" w:date="2018-11-15T17:05:00Z"/>
                <w:b/>
                <w:lang w:val="en-US"/>
              </w:rPr>
            </w:pPr>
            <w:ins w:id="743" w:author="phuong vu" w:date="2018-11-15T17:05:00Z">
              <w:r w:rsidRPr="007F1EF1">
                <w:rPr>
                  <w:b/>
                  <w:lang w:val="en-US"/>
                </w:rPr>
                <w:t>Xóa</w:t>
              </w:r>
            </w:ins>
          </w:p>
        </w:tc>
        <w:tc>
          <w:tcPr>
            <w:tcW w:w="1406" w:type="dxa"/>
            <w:vAlign w:val="center"/>
          </w:tcPr>
          <w:p w14:paraId="674F8F28" w14:textId="77777777" w:rsidR="002175BE" w:rsidRPr="007F1EF1" w:rsidRDefault="002175BE" w:rsidP="00AA4F14">
            <w:pPr>
              <w:spacing w:line="360" w:lineRule="auto"/>
              <w:jc w:val="center"/>
              <w:rPr>
                <w:ins w:id="744" w:author="phuong vu" w:date="2018-11-15T17:05:00Z"/>
                <w:b/>
                <w:lang w:val="en-US"/>
              </w:rPr>
            </w:pPr>
            <w:ins w:id="745" w:author="phuong vu" w:date="2018-11-15T17:05:00Z">
              <w:r w:rsidRPr="007F1EF1">
                <w:rPr>
                  <w:b/>
                  <w:lang w:val="en-US"/>
                </w:rPr>
                <w:t>Truy vấn</w:t>
              </w:r>
            </w:ins>
          </w:p>
        </w:tc>
      </w:tr>
      <w:tr w:rsidR="002175BE" w14:paraId="5DDDFA68" w14:textId="77777777" w:rsidTr="002175BE">
        <w:trPr>
          <w:ins w:id="746" w:author="phuong vu" w:date="2018-11-15T17:05:00Z"/>
        </w:trPr>
        <w:tc>
          <w:tcPr>
            <w:tcW w:w="797" w:type="dxa"/>
          </w:tcPr>
          <w:p w14:paraId="4C4C5C4C" w14:textId="77777777" w:rsidR="002175BE" w:rsidRDefault="002175BE" w:rsidP="00AA4F14">
            <w:pPr>
              <w:spacing w:line="360" w:lineRule="auto"/>
              <w:jc w:val="center"/>
              <w:rPr>
                <w:ins w:id="747" w:author="phuong vu" w:date="2018-11-15T17:05:00Z"/>
                <w:lang w:val="en-US"/>
              </w:rPr>
            </w:pPr>
            <w:ins w:id="748" w:author="phuong vu" w:date="2018-11-15T17:05:00Z">
              <w:r>
                <w:rPr>
                  <w:lang w:val="en-US"/>
                </w:rPr>
                <w:t>1</w:t>
              </w:r>
            </w:ins>
          </w:p>
        </w:tc>
        <w:tc>
          <w:tcPr>
            <w:tcW w:w="2368" w:type="dxa"/>
          </w:tcPr>
          <w:p w14:paraId="287DB823" w14:textId="30C34F6B" w:rsidR="002175BE" w:rsidRDefault="002175BE" w:rsidP="00AA4F14">
            <w:pPr>
              <w:spacing w:line="360" w:lineRule="auto"/>
              <w:rPr>
                <w:ins w:id="749" w:author="phuong vu" w:date="2018-11-15T17:05:00Z"/>
                <w:lang w:val="en-US"/>
              </w:rPr>
            </w:pPr>
            <w:ins w:id="750" w:author="phuong vu" w:date="2018-11-15T17:06:00Z">
              <w:r>
                <w:rPr>
                  <w:lang w:val="en-US"/>
                </w:rPr>
                <w:t>s</w:t>
              </w:r>
            </w:ins>
            <w:ins w:id="751" w:author="phuong vu" w:date="2018-11-15T17:05:00Z">
              <w:r>
                <w:rPr>
                  <w:lang w:val="en-US"/>
                </w:rPr>
                <w:t>ervice_type</w:t>
              </w:r>
            </w:ins>
          </w:p>
        </w:tc>
        <w:tc>
          <w:tcPr>
            <w:tcW w:w="1414" w:type="dxa"/>
          </w:tcPr>
          <w:p w14:paraId="7A0DD919" w14:textId="77777777" w:rsidR="002175BE" w:rsidRDefault="002175BE" w:rsidP="00AA4F14">
            <w:pPr>
              <w:spacing w:line="360" w:lineRule="auto"/>
              <w:jc w:val="center"/>
              <w:rPr>
                <w:ins w:id="752" w:author="phuong vu" w:date="2018-11-15T17:05:00Z"/>
                <w:lang w:val="en-US"/>
              </w:rPr>
            </w:pPr>
          </w:p>
        </w:tc>
        <w:tc>
          <w:tcPr>
            <w:tcW w:w="1395" w:type="dxa"/>
          </w:tcPr>
          <w:p w14:paraId="004E91BE" w14:textId="0FE8EDFD" w:rsidR="002175BE" w:rsidRDefault="002175BE" w:rsidP="00AA4F14">
            <w:pPr>
              <w:spacing w:line="360" w:lineRule="auto"/>
              <w:jc w:val="center"/>
              <w:rPr>
                <w:ins w:id="753" w:author="phuong vu" w:date="2018-11-15T17:05:00Z"/>
                <w:lang w:val="en-US"/>
              </w:rPr>
            </w:pPr>
          </w:p>
        </w:tc>
        <w:tc>
          <w:tcPr>
            <w:tcW w:w="1397" w:type="dxa"/>
          </w:tcPr>
          <w:p w14:paraId="6139CAA9" w14:textId="77777777" w:rsidR="002175BE" w:rsidRDefault="002175BE" w:rsidP="00AA4F14">
            <w:pPr>
              <w:spacing w:line="360" w:lineRule="auto"/>
              <w:jc w:val="center"/>
              <w:rPr>
                <w:ins w:id="754" w:author="phuong vu" w:date="2018-11-15T17:05:00Z"/>
                <w:lang w:val="en-US"/>
              </w:rPr>
            </w:pPr>
          </w:p>
        </w:tc>
        <w:tc>
          <w:tcPr>
            <w:tcW w:w="1406" w:type="dxa"/>
          </w:tcPr>
          <w:p w14:paraId="0120AEC9" w14:textId="23BC7635" w:rsidR="002175BE" w:rsidRDefault="002175BE" w:rsidP="00AA4F14">
            <w:pPr>
              <w:jc w:val="center"/>
              <w:rPr>
                <w:ins w:id="755" w:author="phuong vu" w:date="2018-11-15T17:05:00Z"/>
                <w:lang w:val="en-US"/>
              </w:rPr>
            </w:pPr>
            <w:ins w:id="756" w:author="phuong vu" w:date="2018-11-15T17:07:00Z">
              <w:r>
                <w:rPr>
                  <w:lang w:val="en-US"/>
                </w:rPr>
                <w:t>X</w:t>
              </w:r>
            </w:ins>
          </w:p>
        </w:tc>
      </w:tr>
      <w:tr w:rsidR="002175BE" w14:paraId="4DE10FF7" w14:textId="77777777" w:rsidTr="002175BE">
        <w:trPr>
          <w:ins w:id="757" w:author="phuong vu" w:date="2018-11-15T17:05:00Z"/>
        </w:trPr>
        <w:tc>
          <w:tcPr>
            <w:tcW w:w="797" w:type="dxa"/>
          </w:tcPr>
          <w:p w14:paraId="27DC5A20" w14:textId="77777777" w:rsidR="002175BE" w:rsidRDefault="002175BE" w:rsidP="00AA4F14">
            <w:pPr>
              <w:spacing w:line="360" w:lineRule="auto"/>
              <w:jc w:val="center"/>
              <w:rPr>
                <w:ins w:id="758" w:author="phuong vu" w:date="2018-11-15T17:05:00Z"/>
                <w:lang w:val="en-US"/>
              </w:rPr>
            </w:pPr>
            <w:ins w:id="759" w:author="phuong vu" w:date="2018-11-15T17:05:00Z">
              <w:r>
                <w:rPr>
                  <w:lang w:val="en-US"/>
                </w:rPr>
                <w:t>2</w:t>
              </w:r>
            </w:ins>
          </w:p>
        </w:tc>
        <w:tc>
          <w:tcPr>
            <w:tcW w:w="2368" w:type="dxa"/>
          </w:tcPr>
          <w:p w14:paraId="4B7A439C" w14:textId="4E751416" w:rsidR="002175BE" w:rsidRDefault="002175BE" w:rsidP="00AA4F14">
            <w:pPr>
              <w:spacing w:line="360" w:lineRule="auto"/>
              <w:rPr>
                <w:ins w:id="760" w:author="phuong vu" w:date="2018-11-15T17:05:00Z"/>
                <w:lang w:val="en-US"/>
              </w:rPr>
            </w:pPr>
            <w:ins w:id="761" w:author="phuong vu" w:date="2018-11-15T17:07:00Z">
              <w:r>
                <w:rPr>
                  <w:lang w:val="en-US"/>
                </w:rPr>
                <w:t>c</w:t>
              </w:r>
            </w:ins>
            <w:ins w:id="762" w:author="phuong vu" w:date="2018-11-15T17:06:00Z">
              <w:r>
                <w:rPr>
                  <w:lang w:val="en-US"/>
                </w:rPr>
                <w:t>olor</w:t>
              </w:r>
            </w:ins>
          </w:p>
        </w:tc>
        <w:tc>
          <w:tcPr>
            <w:tcW w:w="1414" w:type="dxa"/>
          </w:tcPr>
          <w:p w14:paraId="2C80842D" w14:textId="54D2367B" w:rsidR="002175BE" w:rsidRDefault="002175BE" w:rsidP="00AA4F14">
            <w:pPr>
              <w:spacing w:line="360" w:lineRule="auto"/>
              <w:jc w:val="center"/>
              <w:rPr>
                <w:ins w:id="763" w:author="phuong vu" w:date="2018-11-15T17:05:00Z"/>
                <w:lang w:val="en-US"/>
              </w:rPr>
            </w:pPr>
          </w:p>
        </w:tc>
        <w:tc>
          <w:tcPr>
            <w:tcW w:w="1395" w:type="dxa"/>
          </w:tcPr>
          <w:p w14:paraId="595B7748" w14:textId="75FEC358" w:rsidR="002175BE" w:rsidRDefault="002175BE" w:rsidP="00AA4F14">
            <w:pPr>
              <w:spacing w:line="360" w:lineRule="auto"/>
              <w:jc w:val="center"/>
              <w:rPr>
                <w:ins w:id="764" w:author="phuong vu" w:date="2018-11-15T17:05:00Z"/>
                <w:lang w:val="en-US"/>
              </w:rPr>
            </w:pPr>
          </w:p>
        </w:tc>
        <w:tc>
          <w:tcPr>
            <w:tcW w:w="1397" w:type="dxa"/>
          </w:tcPr>
          <w:p w14:paraId="24FBE331" w14:textId="77777777" w:rsidR="002175BE" w:rsidRDefault="002175BE" w:rsidP="00AA4F14">
            <w:pPr>
              <w:spacing w:line="360" w:lineRule="auto"/>
              <w:jc w:val="center"/>
              <w:rPr>
                <w:ins w:id="765" w:author="phuong vu" w:date="2018-11-15T17:05:00Z"/>
                <w:lang w:val="en-US"/>
              </w:rPr>
            </w:pPr>
          </w:p>
        </w:tc>
        <w:tc>
          <w:tcPr>
            <w:tcW w:w="1406" w:type="dxa"/>
          </w:tcPr>
          <w:p w14:paraId="6E47A710" w14:textId="100F9265" w:rsidR="002175BE" w:rsidRDefault="002175BE" w:rsidP="00AA4F14">
            <w:pPr>
              <w:jc w:val="center"/>
              <w:rPr>
                <w:ins w:id="766" w:author="phuong vu" w:date="2018-11-15T17:05:00Z"/>
                <w:lang w:val="en-US"/>
              </w:rPr>
            </w:pPr>
            <w:ins w:id="767" w:author="phuong vu" w:date="2018-11-15T17:07:00Z">
              <w:r>
                <w:rPr>
                  <w:lang w:val="en-US"/>
                </w:rPr>
                <w:t>X</w:t>
              </w:r>
            </w:ins>
          </w:p>
        </w:tc>
      </w:tr>
      <w:tr w:rsidR="002175BE" w14:paraId="37E2F9D6" w14:textId="77777777" w:rsidTr="002175BE">
        <w:trPr>
          <w:ins w:id="768" w:author="phuong vu" w:date="2018-11-15T17:05:00Z"/>
        </w:trPr>
        <w:tc>
          <w:tcPr>
            <w:tcW w:w="797" w:type="dxa"/>
          </w:tcPr>
          <w:p w14:paraId="4E2E5A03" w14:textId="77777777" w:rsidR="002175BE" w:rsidRDefault="002175BE" w:rsidP="00AA4F14">
            <w:pPr>
              <w:spacing w:line="360" w:lineRule="auto"/>
              <w:jc w:val="center"/>
              <w:rPr>
                <w:ins w:id="769" w:author="phuong vu" w:date="2018-11-15T17:05:00Z"/>
                <w:lang w:val="en-US"/>
              </w:rPr>
            </w:pPr>
            <w:ins w:id="770" w:author="phuong vu" w:date="2018-11-15T17:05:00Z">
              <w:r>
                <w:rPr>
                  <w:lang w:val="en-US"/>
                </w:rPr>
                <w:t>3</w:t>
              </w:r>
            </w:ins>
          </w:p>
        </w:tc>
        <w:tc>
          <w:tcPr>
            <w:tcW w:w="2368" w:type="dxa"/>
          </w:tcPr>
          <w:p w14:paraId="633FF26A" w14:textId="4B3EA1CB" w:rsidR="002175BE" w:rsidRDefault="002175BE" w:rsidP="00AA4F14">
            <w:pPr>
              <w:spacing w:line="360" w:lineRule="auto"/>
              <w:rPr>
                <w:ins w:id="771" w:author="phuong vu" w:date="2018-11-15T17:05:00Z"/>
                <w:lang w:val="en-US"/>
              </w:rPr>
            </w:pPr>
            <w:ins w:id="772" w:author="phuong vu" w:date="2018-11-15T17:06:00Z">
              <w:r>
                <w:rPr>
                  <w:lang w:val="en-US"/>
                </w:rPr>
                <w:t>material</w:t>
              </w:r>
            </w:ins>
          </w:p>
        </w:tc>
        <w:tc>
          <w:tcPr>
            <w:tcW w:w="1414" w:type="dxa"/>
          </w:tcPr>
          <w:p w14:paraId="2743B7BB" w14:textId="77777777" w:rsidR="002175BE" w:rsidRDefault="002175BE" w:rsidP="00AA4F14">
            <w:pPr>
              <w:spacing w:line="360" w:lineRule="auto"/>
              <w:jc w:val="center"/>
              <w:rPr>
                <w:ins w:id="773" w:author="phuong vu" w:date="2018-11-15T17:05:00Z"/>
                <w:lang w:val="en-US"/>
              </w:rPr>
            </w:pPr>
          </w:p>
        </w:tc>
        <w:tc>
          <w:tcPr>
            <w:tcW w:w="1395" w:type="dxa"/>
          </w:tcPr>
          <w:p w14:paraId="6BEC57FF" w14:textId="49990F43" w:rsidR="002175BE" w:rsidRDefault="002175BE" w:rsidP="00AA4F14">
            <w:pPr>
              <w:spacing w:line="360" w:lineRule="auto"/>
              <w:jc w:val="center"/>
              <w:rPr>
                <w:ins w:id="774" w:author="phuong vu" w:date="2018-11-15T17:05:00Z"/>
                <w:lang w:val="en-US"/>
              </w:rPr>
            </w:pPr>
          </w:p>
        </w:tc>
        <w:tc>
          <w:tcPr>
            <w:tcW w:w="1397" w:type="dxa"/>
          </w:tcPr>
          <w:p w14:paraId="64F8D462" w14:textId="77777777" w:rsidR="002175BE" w:rsidRDefault="002175BE" w:rsidP="00AA4F14">
            <w:pPr>
              <w:spacing w:line="360" w:lineRule="auto"/>
              <w:jc w:val="center"/>
              <w:rPr>
                <w:ins w:id="775" w:author="phuong vu" w:date="2018-11-15T17:05:00Z"/>
                <w:lang w:val="en-US"/>
              </w:rPr>
            </w:pPr>
          </w:p>
        </w:tc>
        <w:tc>
          <w:tcPr>
            <w:tcW w:w="1406" w:type="dxa"/>
          </w:tcPr>
          <w:p w14:paraId="38F8B275" w14:textId="406FD694" w:rsidR="002175BE" w:rsidRDefault="002175BE" w:rsidP="00AA4F14">
            <w:pPr>
              <w:jc w:val="center"/>
              <w:rPr>
                <w:ins w:id="776" w:author="phuong vu" w:date="2018-11-15T17:05:00Z"/>
                <w:lang w:val="en-US"/>
              </w:rPr>
            </w:pPr>
            <w:ins w:id="777" w:author="phuong vu" w:date="2018-11-15T17:07:00Z">
              <w:r>
                <w:rPr>
                  <w:lang w:val="en-US"/>
                </w:rPr>
                <w:t>X</w:t>
              </w:r>
            </w:ins>
          </w:p>
        </w:tc>
      </w:tr>
      <w:tr w:rsidR="002175BE" w14:paraId="583F809E" w14:textId="77777777" w:rsidTr="002175BE">
        <w:trPr>
          <w:ins w:id="778" w:author="phuong vu" w:date="2018-11-15T17:05:00Z"/>
        </w:trPr>
        <w:tc>
          <w:tcPr>
            <w:tcW w:w="797" w:type="dxa"/>
          </w:tcPr>
          <w:p w14:paraId="19975D96" w14:textId="77777777" w:rsidR="002175BE" w:rsidRDefault="002175BE" w:rsidP="00AA4F14">
            <w:pPr>
              <w:spacing w:line="360" w:lineRule="auto"/>
              <w:jc w:val="center"/>
              <w:rPr>
                <w:ins w:id="779" w:author="phuong vu" w:date="2018-11-15T17:05:00Z"/>
                <w:lang w:val="en-US"/>
              </w:rPr>
            </w:pPr>
            <w:ins w:id="780" w:author="phuong vu" w:date="2018-11-15T17:05:00Z">
              <w:r>
                <w:rPr>
                  <w:lang w:val="en-US"/>
                </w:rPr>
                <w:t>4</w:t>
              </w:r>
            </w:ins>
          </w:p>
        </w:tc>
        <w:tc>
          <w:tcPr>
            <w:tcW w:w="2368" w:type="dxa"/>
          </w:tcPr>
          <w:p w14:paraId="5EEE0AF9" w14:textId="54D5552A" w:rsidR="002175BE" w:rsidRDefault="002175BE" w:rsidP="00AA4F14">
            <w:pPr>
              <w:spacing w:line="360" w:lineRule="auto"/>
              <w:rPr>
                <w:ins w:id="781" w:author="phuong vu" w:date="2018-11-15T17:05:00Z"/>
                <w:lang w:val="en-US"/>
              </w:rPr>
            </w:pPr>
            <w:ins w:id="782" w:author="phuong vu" w:date="2018-11-15T17:06:00Z">
              <w:r>
                <w:rPr>
                  <w:lang w:val="en-US"/>
                </w:rPr>
                <w:t>label</w:t>
              </w:r>
            </w:ins>
          </w:p>
        </w:tc>
        <w:tc>
          <w:tcPr>
            <w:tcW w:w="1414" w:type="dxa"/>
          </w:tcPr>
          <w:p w14:paraId="6D27D73C" w14:textId="77777777" w:rsidR="002175BE" w:rsidRDefault="002175BE" w:rsidP="00AA4F14">
            <w:pPr>
              <w:spacing w:line="360" w:lineRule="auto"/>
              <w:jc w:val="center"/>
              <w:rPr>
                <w:ins w:id="783" w:author="phuong vu" w:date="2018-11-15T17:05:00Z"/>
                <w:lang w:val="en-US"/>
              </w:rPr>
            </w:pPr>
          </w:p>
        </w:tc>
        <w:tc>
          <w:tcPr>
            <w:tcW w:w="1395" w:type="dxa"/>
          </w:tcPr>
          <w:p w14:paraId="2C78FE67" w14:textId="0FEB66C4" w:rsidR="002175BE" w:rsidRDefault="002175BE" w:rsidP="00AA4F14">
            <w:pPr>
              <w:spacing w:line="360" w:lineRule="auto"/>
              <w:jc w:val="center"/>
              <w:rPr>
                <w:ins w:id="784" w:author="phuong vu" w:date="2018-11-15T17:05:00Z"/>
                <w:lang w:val="en-US"/>
              </w:rPr>
            </w:pPr>
          </w:p>
        </w:tc>
        <w:tc>
          <w:tcPr>
            <w:tcW w:w="1397" w:type="dxa"/>
          </w:tcPr>
          <w:p w14:paraId="38C47495" w14:textId="77777777" w:rsidR="002175BE" w:rsidRDefault="002175BE" w:rsidP="00AA4F14">
            <w:pPr>
              <w:spacing w:line="360" w:lineRule="auto"/>
              <w:jc w:val="center"/>
              <w:rPr>
                <w:ins w:id="785" w:author="phuong vu" w:date="2018-11-15T17:05:00Z"/>
                <w:lang w:val="en-US"/>
              </w:rPr>
            </w:pPr>
          </w:p>
        </w:tc>
        <w:tc>
          <w:tcPr>
            <w:tcW w:w="1406" w:type="dxa"/>
          </w:tcPr>
          <w:p w14:paraId="63B956B0" w14:textId="1D87B3D9" w:rsidR="002175BE" w:rsidRDefault="002175BE" w:rsidP="00AA4F14">
            <w:pPr>
              <w:jc w:val="center"/>
              <w:rPr>
                <w:ins w:id="786" w:author="phuong vu" w:date="2018-11-15T17:05:00Z"/>
                <w:lang w:val="en-US"/>
              </w:rPr>
            </w:pPr>
            <w:ins w:id="787" w:author="phuong vu" w:date="2018-11-15T17:07:00Z">
              <w:r>
                <w:rPr>
                  <w:lang w:val="en-US"/>
                </w:rPr>
                <w:t>X</w:t>
              </w:r>
            </w:ins>
          </w:p>
        </w:tc>
      </w:tr>
      <w:tr w:rsidR="002175BE" w14:paraId="7D24B1E5" w14:textId="77777777" w:rsidTr="002175BE">
        <w:trPr>
          <w:ins w:id="788" w:author="phuong vu" w:date="2018-11-15T17:06:00Z"/>
        </w:trPr>
        <w:tc>
          <w:tcPr>
            <w:tcW w:w="797" w:type="dxa"/>
          </w:tcPr>
          <w:p w14:paraId="1AD16CFC" w14:textId="03C99DA6" w:rsidR="002175BE" w:rsidRDefault="002175BE" w:rsidP="00AA4F14">
            <w:pPr>
              <w:spacing w:line="360" w:lineRule="auto"/>
              <w:jc w:val="center"/>
              <w:rPr>
                <w:ins w:id="789" w:author="phuong vu" w:date="2018-11-15T17:06:00Z"/>
                <w:lang w:val="en-US"/>
              </w:rPr>
            </w:pPr>
            <w:ins w:id="790" w:author="phuong vu" w:date="2018-11-15T17:06:00Z">
              <w:r>
                <w:rPr>
                  <w:lang w:val="en-US"/>
                </w:rPr>
                <w:t>5</w:t>
              </w:r>
            </w:ins>
          </w:p>
        </w:tc>
        <w:tc>
          <w:tcPr>
            <w:tcW w:w="2368" w:type="dxa"/>
          </w:tcPr>
          <w:p w14:paraId="6F4EC3BB" w14:textId="5158E102" w:rsidR="002175BE" w:rsidRDefault="002175BE" w:rsidP="00AA4F14">
            <w:pPr>
              <w:spacing w:line="360" w:lineRule="auto"/>
              <w:rPr>
                <w:ins w:id="791" w:author="phuong vu" w:date="2018-11-15T17:06:00Z"/>
                <w:lang w:val="en-US"/>
              </w:rPr>
            </w:pPr>
            <w:ins w:id="792" w:author="phuong vu" w:date="2018-11-15T17:06:00Z">
              <w:r>
                <w:rPr>
                  <w:lang w:val="en-US"/>
                </w:rPr>
                <w:t>unit</w:t>
              </w:r>
            </w:ins>
          </w:p>
        </w:tc>
        <w:tc>
          <w:tcPr>
            <w:tcW w:w="1414" w:type="dxa"/>
          </w:tcPr>
          <w:p w14:paraId="3BB7C203" w14:textId="77777777" w:rsidR="002175BE" w:rsidRDefault="002175BE" w:rsidP="00AA4F14">
            <w:pPr>
              <w:spacing w:line="360" w:lineRule="auto"/>
              <w:jc w:val="center"/>
              <w:rPr>
                <w:ins w:id="793" w:author="phuong vu" w:date="2018-11-15T17:06:00Z"/>
                <w:lang w:val="en-US"/>
              </w:rPr>
            </w:pPr>
          </w:p>
        </w:tc>
        <w:tc>
          <w:tcPr>
            <w:tcW w:w="1395" w:type="dxa"/>
          </w:tcPr>
          <w:p w14:paraId="139AC848" w14:textId="77777777" w:rsidR="002175BE" w:rsidRDefault="002175BE" w:rsidP="00AA4F14">
            <w:pPr>
              <w:spacing w:line="360" w:lineRule="auto"/>
              <w:jc w:val="center"/>
              <w:rPr>
                <w:ins w:id="794" w:author="phuong vu" w:date="2018-11-15T17:06:00Z"/>
                <w:lang w:val="en-US"/>
              </w:rPr>
            </w:pPr>
          </w:p>
        </w:tc>
        <w:tc>
          <w:tcPr>
            <w:tcW w:w="1397" w:type="dxa"/>
          </w:tcPr>
          <w:p w14:paraId="340227CE" w14:textId="77777777" w:rsidR="002175BE" w:rsidRDefault="002175BE" w:rsidP="00AA4F14">
            <w:pPr>
              <w:spacing w:line="360" w:lineRule="auto"/>
              <w:jc w:val="center"/>
              <w:rPr>
                <w:ins w:id="795" w:author="phuong vu" w:date="2018-11-15T17:06:00Z"/>
                <w:lang w:val="en-US"/>
              </w:rPr>
            </w:pPr>
          </w:p>
        </w:tc>
        <w:tc>
          <w:tcPr>
            <w:tcW w:w="1406" w:type="dxa"/>
          </w:tcPr>
          <w:p w14:paraId="51BDE5C6" w14:textId="7A0B5BA1" w:rsidR="002175BE" w:rsidRDefault="002175BE" w:rsidP="00AA4F14">
            <w:pPr>
              <w:jc w:val="center"/>
              <w:rPr>
                <w:ins w:id="796" w:author="phuong vu" w:date="2018-11-15T17:06:00Z"/>
                <w:lang w:val="en-US"/>
              </w:rPr>
            </w:pPr>
            <w:ins w:id="797" w:author="phuong vu" w:date="2018-11-15T17:07:00Z">
              <w:r>
                <w:rPr>
                  <w:lang w:val="en-US"/>
                </w:rPr>
                <w:t>X</w:t>
              </w:r>
            </w:ins>
          </w:p>
        </w:tc>
      </w:tr>
      <w:tr w:rsidR="002175BE" w14:paraId="406780E5" w14:textId="77777777" w:rsidTr="002175BE">
        <w:trPr>
          <w:ins w:id="798" w:author="phuong vu" w:date="2018-11-15T17:06:00Z"/>
        </w:trPr>
        <w:tc>
          <w:tcPr>
            <w:tcW w:w="797" w:type="dxa"/>
          </w:tcPr>
          <w:p w14:paraId="114EEFE1" w14:textId="5DC8BB23" w:rsidR="002175BE" w:rsidRDefault="002175BE" w:rsidP="00AA4F14">
            <w:pPr>
              <w:spacing w:line="360" w:lineRule="auto"/>
              <w:jc w:val="center"/>
              <w:rPr>
                <w:ins w:id="799" w:author="phuong vu" w:date="2018-11-15T17:06:00Z"/>
                <w:lang w:val="en-US"/>
              </w:rPr>
            </w:pPr>
            <w:ins w:id="800" w:author="phuong vu" w:date="2018-11-15T17:06:00Z">
              <w:r>
                <w:rPr>
                  <w:lang w:val="en-US"/>
                </w:rPr>
                <w:t>6</w:t>
              </w:r>
            </w:ins>
          </w:p>
        </w:tc>
        <w:tc>
          <w:tcPr>
            <w:tcW w:w="2368" w:type="dxa"/>
          </w:tcPr>
          <w:p w14:paraId="1C553659" w14:textId="4010F0BA" w:rsidR="002175BE" w:rsidRDefault="002175BE" w:rsidP="00AA4F14">
            <w:pPr>
              <w:spacing w:line="360" w:lineRule="auto"/>
              <w:rPr>
                <w:ins w:id="801" w:author="phuong vu" w:date="2018-11-15T17:06:00Z"/>
                <w:lang w:val="en-US"/>
              </w:rPr>
            </w:pPr>
            <w:ins w:id="802" w:author="phuong vu" w:date="2018-11-15T17:06:00Z">
              <w:r>
                <w:rPr>
                  <w:lang w:val="en-US"/>
                </w:rPr>
                <w:t>product</w:t>
              </w:r>
            </w:ins>
          </w:p>
        </w:tc>
        <w:tc>
          <w:tcPr>
            <w:tcW w:w="1414" w:type="dxa"/>
          </w:tcPr>
          <w:p w14:paraId="0C12C33C" w14:textId="77777777" w:rsidR="002175BE" w:rsidRDefault="002175BE" w:rsidP="00AA4F14">
            <w:pPr>
              <w:spacing w:line="360" w:lineRule="auto"/>
              <w:jc w:val="center"/>
              <w:rPr>
                <w:ins w:id="803" w:author="phuong vu" w:date="2018-11-15T17:06:00Z"/>
                <w:lang w:val="en-US"/>
              </w:rPr>
            </w:pPr>
          </w:p>
        </w:tc>
        <w:tc>
          <w:tcPr>
            <w:tcW w:w="1395" w:type="dxa"/>
          </w:tcPr>
          <w:p w14:paraId="46D8928A" w14:textId="77777777" w:rsidR="002175BE" w:rsidRDefault="002175BE" w:rsidP="00AA4F14">
            <w:pPr>
              <w:spacing w:line="360" w:lineRule="auto"/>
              <w:jc w:val="center"/>
              <w:rPr>
                <w:ins w:id="804" w:author="phuong vu" w:date="2018-11-15T17:06:00Z"/>
                <w:lang w:val="en-US"/>
              </w:rPr>
            </w:pPr>
          </w:p>
        </w:tc>
        <w:tc>
          <w:tcPr>
            <w:tcW w:w="1397" w:type="dxa"/>
          </w:tcPr>
          <w:p w14:paraId="7D7A8561" w14:textId="77777777" w:rsidR="002175BE" w:rsidRDefault="002175BE" w:rsidP="00AA4F14">
            <w:pPr>
              <w:spacing w:line="360" w:lineRule="auto"/>
              <w:jc w:val="center"/>
              <w:rPr>
                <w:ins w:id="805" w:author="phuong vu" w:date="2018-11-15T17:06:00Z"/>
                <w:lang w:val="en-US"/>
              </w:rPr>
            </w:pPr>
          </w:p>
        </w:tc>
        <w:tc>
          <w:tcPr>
            <w:tcW w:w="1406" w:type="dxa"/>
          </w:tcPr>
          <w:p w14:paraId="605BE4DB" w14:textId="20C71A7D" w:rsidR="002175BE" w:rsidRDefault="002175BE" w:rsidP="00AA4F14">
            <w:pPr>
              <w:jc w:val="center"/>
              <w:rPr>
                <w:ins w:id="806" w:author="phuong vu" w:date="2018-11-15T17:06:00Z"/>
                <w:lang w:val="en-US"/>
              </w:rPr>
            </w:pPr>
            <w:ins w:id="807" w:author="phuong vu" w:date="2018-11-15T17:07:00Z">
              <w:r>
                <w:rPr>
                  <w:lang w:val="en-US"/>
                </w:rPr>
                <w:t>X</w:t>
              </w:r>
            </w:ins>
          </w:p>
        </w:tc>
      </w:tr>
      <w:tr w:rsidR="002175BE" w14:paraId="3F9BBE31" w14:textId="77777777" w:rsidTr="002175BE">
        <w:trPr>
          <w:ins w:id="808" w:author="phuong vu" w:date="2018-11-15T17:06:00Z"/>
        </w:trPr>
        <w:tc>
          <w:tcPr>
            <w:tcW w:w="797" w:type="dxa"/>
          </w:tcPr>
          <w:p w14:paraId="64601FCD" w14:textId="54DC35B1" w:rsidR="002175BE" w:rsidRDefault="002175BE" w:rsidP="00AA4F14">
            <w:pPr>
              <w:spacing w:line="360" w:lineRule="auto"/>
              <w:jc w:val="center"/>
              <w:rPr>
                <w:ins w:id="809" w:author="phuong vu" w:date="2018-11-15T17:06:00Z"/>
                <w:lang w:val="en-US"/>
              </w:rPr>
            </w:pPr>
            <w:ins w:id="810" w:author="phuong vu" w:date="2018-11-15T17:06:00Z">
              <w:r>
                <w:rPr>
                  <w:lang w:val="en-US"/>
                </w:rPr>
                <w:t>7</w:t>
              </w:r>
            </w:ins>
          </w:p>
        </w:tc>
        <w:tc>
          <w:tcPr>
            <w:tcW w:w="2368" w:type="dxa"/>
          </w:tcPr>
          <w:p w14:paraId="56B0E139" w14:textId="3AFF9BF8" w:rsidR="002175BE" w:rsidRDefault="002175BE" w:rsidP="00AA4F14">
            <w:pPr>
              <w:spacing w:line="360" w:lineRule="auto"/>
              <w:rPr>
                <w:ins w:id="811" w:author="phuong vu" w:date="2018-11-15T17:06:00Z"/>
                <w:lang w:val="en-US"/>
              </w:rPr>
            </w:pPr>
            <w:ins w:id="812" w:author="phuong vu" w:date="2018-11-15T17:07:00Z">
              <w:r>
                <w:rPr>
                  <w:lang w:val="en-US"/>
                </w:rPr>
                <w:t>p</w:t>
              </w:r>
            </w:ins>
            <w:ins w:id="813" w:author="phuong vu" w:date="2018-11-15T17:06:00Z">
              <w:r>
                <w:rPr>
                  <w:lang w:val="en-US"/>
                </w:rPr>
                <w:t>roduct_type</w:t>
              </w:r>
            </w:ins>
          </w:p>
        </w:tc>
        <w:tc>
          <w:tcPr>
            <w:tcW w:w="1414" w:type="dxa"/>
          </w:tcPr>
          <w:p w14:paraId="5ABD3B2C" w14:textId="77777777" w:rsidR="002175BE" w:rsidRDefault="002175BE" w:rsidP="00AA4F14">
            <w:pPr>
              <w:spacing w:line="360" w:lineRule="auto"/>
              <w:jc w:val="center"/>
              <w:rPr>
                <w:ins w:id="814" w:author="phuong vu" w:date="2018-11-15T17:06:00Z"/>
                <w:lang w:val="en-US"/>
              </w:rPr>
            </w:pPr>
          </w:p>
        </w:tc>
        <w:tc>
          <w:tcPr>
            <w:tcW w:w="1395" w:type="dxa"/>
          </w:tcPr>
          <w:p w14:paraId="2893DD4E" w14:textId="77777777" w:rsidR="002175BE" w:rsidRDefault="002175BE" w:rsidP="00AA4F14">
            <w:pPr>
              <w:spacing w:line="360" w:lineRule="auto"/>
              <w:jc w:val="center"/>
              <w:rPr>
                <w:ins w:id="815" w:author="phuong vu" w:date="2018-11-15T17:06:00Z"/>
                <w:lang w:val="en-US"/>
              </w:rPr>
            </w:pPr>
          </w:p>
        </w:tc>
        <w:tc>
          <w:tcPr>
            <w:tcW w:w="1397" w:type="dxa"/>
          </w:tcPr>
          <w:p w14:paraId="4B9DB667" w14:textId="77777777" w:rsidR="002175BE" w:rsidRDefault="002175BE" w:rsidP="00AA4F14">
            <w:pPr>
              <w:spacing w:line="360" w:lineRule="auto"/>
              <w:jc w:val="center"/>
              <w:rPr>
                <w:ins w:id="816" w:author="phuong vu" w:date="2018-11-15T17:06:00Z"/>
                <w:lang w:val="en-US"/>
              </w:rPr>
            </w:pPr>
          </w:p>
        </w:tc>
        <w:tc>
          <w:tcPr>
            <w:tcW w:w="1406" w:type="dxa"/>
          </w:tcPr>
          <w:p w14:paraId="7C6B68AD" w14:textId="114FEF93" w:rsidR="002175BE" w:rsidRDefault="002175BE" w:rsidP="00AA4F14">
            <w:pPr>
              <w:jc w:val="center"/>
              <w:rPr>
                <w:ins w:id="817" w:author="phuong vu" w:date="2018-11-15T17:06:00Z"/>
                <w:lang w:val="en-US"/>
              </w:rPr>
            </w:pPr>
            <w:ins w:id="818" w:author="phuong vu" w:date="2018-11-15T17:07:00Z">
              <w:r>
                <w:rPr>
                  <w:lang w:val="en-US"/>
                </w:rPr>
                <w:t>X</w:t>
              </w:r>
            </w:ins>
          </w:p>
        </w:tc>
      </w:tr>
      <w:tr w:rsidR="002175BE" w14:paraId="11A050F6" w14:textId="77777777" w:rsidTr="002175BE">
        <w:trPr>
          <w:ins w:id="819" w:author="phuong vu" w:date="2018-11-15T17:07:00Z"/>
        </w:trPr>
        <w:tc>
          <w:tcPr>
            <w:tcW w:w="797" w:type="dxa"/>
          </w:tcPr>
          <w:p w14:paraId="30641208" w14:textId="4E4E9993" w:rsidR="002175BE" w:rsidRDefault="002175BE" w:rsidP="00AA4F14">
            <w:pPr>
              <w:spacing w:line="360" w:lineRule="auto"/>
              <w:jc w:val="center"/>
              <w:rPr>
                <w:ins w:id="820" w:author="phuong vu" w:date="2018-11-15T17:07:00Z"/>
                <w:lang w:val="en-US"/>
              </w:rPr>
            </w:pPr>
            <w:ins w:id="821" w:author="phuong vu" w:date="2018-11-15T17:07:00Z">
              <w:r>
                <w:rPr>
                  <w:lang w:val="en-US"/>
                </w:rPr>
                <w:t>8</w:t>
              </w:r>
            </w:ins>
          </w:p>
        </w:tc>
        <w:tc>
          <w:tcPr>
            <w:tcW w:w="2368" w:type="dxa"/>
          </w:tcPr>
          <w:p w14:paraId="0A148B6F" w14:textId="601B8066" w:rsidR="002175BE" w:rsidRDefault="002175BE" w:rsidP="00AA4F14">
            <w:pPr>
              <w:spacing w:line="360" w:lineRule="auto"/>
              <w:rPr>
                <w:ins w:id="822" w:author="phuong vu" w:date="2018-11-15T17:07:00Z"/>
                <w:lang w:val="en-US"/>
              </w:rPr>
            </w:pPr>
            <w:ins w:id="823" w:author="phuong vu" w:date="2018-11-15T17:07:00Z">
              <w:r>
                <w:rPr>
                  <w:lang w:val="en-US"/>
                </w:rPr>
                <w:t>unit_price</w:t>
              </w:r>
            </w:ins>
          </w:p>
        </w:tc>
        <w:tc>
          <w:tcPr>
            <w:tcW w:w="1414" w:type="dxa"/>
          </w:tcPr>
          <w:p w14:paraId="5135E296" w14:textId="77777777" w:rsidR="002175BE" w:rsidRDefault="002175BE" w:rsidP="00AA4F14">
            <w:pPr>
              <w:spacing w:line="360" w:lineRule="auto"/>
              <w:jc w:val="center"/>
              <w:rPr>
                <w:ins w:id="824" w:author="phuong vu" w:date="2018-11-15T17:07:00Z"/>
                <w:lang w:val="en-US"/>
              </w:rPr>
            </w:pPr>
          </w:p>
        </w:tc>
        <w:tc>
          <w:tcPr>
            <w:tcW w:w="1395" w:type="dxa"/>
          </w:tcPr>
          <w:p w14:paraId="1B42765A" w14:textId="77777777" w:rsidR="002175BE" w:rsidRDefault="002175BE" w:rsidP="00AA4F14">
            <w:pPr>
              <w:spacing w:line="360" w:lineRule="auto"/>
              <w:jc w:val="center"/>
              <w:rPr>
                <w:ins w:id="825" w:author="phuong vu" w:date="2018-11-15T17:07:00Z"/>
                <w:lang w:val="en-US"/>
              </w:rPr>
            </w:pPr>
          </w:p>
        </w:tc>
        <w:tc>
          <w:tcPr>
            <w:tcW w:w="1397" w:type="dxa"/>
          </w:tcPr>
          <w:p w14:paraId="5FC316B6" w14:textId="77777777" w:rsidR="002175BE" w:rsidRDefault="002175BE" w:rsidP="00AA4F14">
            <w:pPr>
              <w:spacing w:line="360" w:lineRule="auto"/>
              <w:jc w:val="center"/>
              <w:rPr>
                <w:ins w:id="826" w:author="phuong vu" w:date="2018-11-15T17:07:00Z"/>
                <w:lang w:val="en-US"/>
              </w:rPr>
            </w:pPr>
          </w:p>
        </w:tc>
        <w:tc>
          <w:tcPr>
            <w:tcW w:w="1406" w:type="dxa"/>
          </w:tcPr>
          <w:p w14:paraId="5A4B30E9" w14:textId="7E1505DF" w:rsidR="002175BE" w:rsidRDefault="002175BE" w:rsidP="00AA4F14">
            <w:pPr>
              <w:jc w:val="center"/>
              <w:rPr>
                <w:ins w:id="827" w:author="phuong vu" w:date="2018-11-15T17:07:00Z"/>
                <w:lang w:val="en-US"/>
              </w:rPr>
            </w:pPr>
            <w:ins w:id="828" w:author="phuong vu" w:date="2018-11-15T17:09:00Z">
              <w:r>
                <w:rPr>
                  <w:lang w:val="en-US"/>
                </w:rPr>
                <w:t>X</w:t>
              </w:r>
            </w:ins>
          </w:p>
        </w:tc>
      </w:tr>
      <w:tr w:rsidR="002175BE" w14:paraId="5AD07FC4" w14:textId="77777777" w:rsidTr="002175BE">
        <w:trPr>
          <w:ins w:id="829" w:author="phuong vu" w:date="2018-11-15T17:07:00Z"/>
        </w:trPr>
        <w:tc>
          <w:tcPr>
            <w:tcW w:w="797" w:type="dxa"/>
          </w:tcPr>
          <w:p w14:paraId="1CFA2CF7" w14:textId="0BC279F1" w:rsidR="002175BE" w:rsidRDefault="002175BE" w:rsidP="00AA4F14">
            <w:pPr>
              <w:spacing w:line="360" w:lineRule="auto"/>
              <w:jc w:val="center"/>
              <w:rPr>
                <w:ins w:id="830" w:author="phuong vu" w:date="2018-11-15T17:07:00Z"/>
                <w:lang w:val="en-US"/>
              </w:rPr>
            </w:pPr>
            <w:ins w:id="831" w:author="phuong vu" w:date="2018-11-15T17:07:00Z">
              <w:r>
                <w:rPr>
                  <w:lang w:val="en-US"/>
                </w:rPr>
                <w:t>9</w:t>
              </w:r>
            </w:ins>
          </w:p>
        </w:tc>
        <w:tc>
          <w:tcPr>
            <w:tcW w:w="2368" w:type="dxa"/>
          </w:tcPr>
          <w:p w14:paraId="449BC377" w14:textId="234922FA" w:rsidR="002175BE" w:rsidRDefault="002175BE" w:rsidP="00AA4F14">
            <w:pPr>
              <w:spacing w:line="360" w:lineRule="auto"/>
              <w:rPr>
                <w:ins w:id="832" w:author="phuong vu" w:date="2018-11-15T17:07:00Z"/>
                <w:lang w:val="en-US"/>
              </w:rPr>
            </w:pPr>
            <w:ins w:id="833" w:author="phuong vu" w:date="2018-11-15T17:07:00Z">
              <w:r>
                <w:rPr>
                  <w:lang w:val="en-US"/>
                </w:rPr>
                <w:t>time_schedule</w:t>
              </w:r>
            </w:ins>
          </w:p>
        </w:tc>
        <w:tc>
          <w:tcPr>
            <w:tcW w:w="1414" w:type="dxa"/>
          </w:tcPr>
          <w:p w14:paraId="26A68DDD" w14:textId="77777777" w:rsidR="002175BE" w:rsidRDefault="002175BE" w:rsidP="00AA4F14">
            <w:pPr>
              <w:spacing w:line="360" w:lineRule="auto"/>
              <w:jc w:val="center"/>
              <w:rPr>
                <w:ins w:id="834" w:author="phuong vu" w:date="2018-11-15T17:07:00Z"/>
                <w:lang w:val="en-US"/>
              </w:rPr>
            </w:pPr>
          </w:p>
        </w:tc>
        <w:tc>
          <w:tcPr>
            <w:tcW w:w="1395" w:type="dxa"/>
          </w:tcPr>
          <w:p w14:paraId="5E9D24C2" w14:textId="77777777" w:rsidR="002175BE" w:rsidRDefault="002175BE" w:rsidP="00AA4F14">
            <w:pPr>
              <w:spacing w:line="360" w:lineRule="auto"/>
              <w:jc w:val="center"/>
              <w:rPr>
                <w:ins w:id="835" w:author="phuong vu" w:date="2018-11-15T17:07:00Z"/>
                <w:lang w:val="en-US"/>
              </w:rPr>
            </w:pPr>
          </w:p>
        </w:tc>
        <w:tc>
          <w:tcPr>
            <w:tcW w:w="1397" w:type="dxa"/>
          </w:tcPr>
          <w:p w14:paraId="4D981FA3" w14:textId="77777777" w:rsidR="002175BE" w:rsidRDefault="002175BE" w:rsidP="00AA4F14">
            <w:pPr>
              <w:spacing w:line="360" w:lineRule="auto"/>
              <w:jc w:val="center"/>
              <w:rPr>
                <w:ins w:id="836" w:author="phuong vu" w:date="2018-11-15T17:07:00Z"/>
                <w:lang w:val="en-US"/>
              </w:rPr>
            </w:pPr>
          </w:p>
        </w:tc>
        <w:tc>
          <w:tcPr>
            <w:tcW w:w="1406" w:type="dxa"/>
          </w:tcPr>
          <w:p w14:paraId="60027F0A" w14:textId="078F3FBD" w:rsidR="002175BE" w:rsidRDefault="002175BE" w:rsidP="00AA4F14">
            <w:pPr>
              <w:jc w:val="center"/>
              <w:rPr>
                <w:ins w:id="837" w:author="phuong vu" w:date="2018-11-15T17:07:00Z"/>
                <w:lang w:val="en-US"/>
              </w:rPr>
            </w:pPr>
            <w:ins w:id="838" w:author="phuong vu" w:date="2018-11-15T17:09:00Z">
              <w:r>
                <w:rPr>
                  <w:lang w:val="en-US"/>
                </w:rPr>
                <w:t>X</w:t>
              </w:r>
            </w:ins>
          </w:p>
        </w:tc>
      </w:tr>
      <w:tr w:rsidR="002175BE" w14:paraId="42D0DEAC" w14:textId="77777777" w:rsidTr="002175BE">
        <w:trPr>
          <w:ins w:id="839" w:author="phuong vu" w:date="2018-11-15T17:07:00Z"/>
        </w:trPr>
        <w:tc>
          <w:tcPr>
            <w:tcW w:w="797" w:type="dxa"/>
          </w:tcPr>
          <w:p w14:paraId="21D9B315" w14:textId="02580937" w:rsidR="002175BE" w:rsidRDefault="002175BE" w:rsidP="00AA4F14">
            <w:pPr>
              <w:spacing w:line="360" w:lineRule="auto"/>
              <w:jc w:val="center"/>
              <w:rPr>
                <w:ins w:id="840" w:author="phuong vu" w:date="2018-11-15T17:07:00Z"/>
                <w:lang w:val="en-US"/>
              </w:rPr>
            </w:pPr>
            <w:ins w:id="841" w:author="phuong vu" w:date="2018-11-15T17:07:00Z">
              <w:r>
                <w:rPr>
                  <w:lang w:val="en-US"/>
                </w:rPr>
                <w:t>10</w:t>
              </w:r>
            </w:ins>
          </w:p>
        </w:tc>
        <w:tc>
          <w:tcPr>
            <w:tcW w:w="2368" w:type="dxa"/>
          </w:tcPr>
          <w:p w14:paraId="37B7EE0B" w14:textId="01FE87A9" w:rsidR="002175BE" w:rsidRDefault="002175BE" w:rsidP="00AA4F14">
            <w:pPr>
              <w:spacing w:line="360" w:lineRule="auto"/>
              <w:rPr>
                <w:ins w:id="842" w:author="phuong vu" w:date="2018-11-15T17:07:00Z"/>
                <w:lang w:val="en-US"/>
              </w:rPr>
            </w:pPr>
            <w:ins w:id="843" w:author="phuong vu" w:date="2018-11-15T17:07:00Z">
              <w:r>
                <w:rPr>
                  <w:lang w:val="en-US"/>
                </w:rPr>
                <w:t>branch</w:t>
              </w:r>
            </w:ins>
          </w:p>
        </w:tc>
        <w:tc>
          <w:tcPr>
            <w:tcW w:w="1414" w:type="dxa"/>
          </w:tcPr>
          <w:p w14:paraId="2633E56D" w14:textId="77777777" w:rsidR="002175BE" w:rsidRDefault="002175BE" w:rsidP="00AA4F14">
            <w:pPr>
              <w:spacing w:line="360" w:lineRule="auto"/>
              <w:jc w:val="center"/>
              <w:rPr>
                <w:ins w:id="844" w:author="phuong vu" w:date="2018-11-15T17:07:00Z"/>
                <w:lang w:val="en-US"/>
              </w:rPr>
            </w:pPr>
          </w:p>
        </w:tc>
        <w:tc>
          <w:tcPr>
            <w:tcW w:w="1395" w:type="dxa"/>
          </w:tcPr>
          <w:p w14:paraId="2FF560BD" w14:textId="77777777" w:rsidR="002175BE" w:rsidRDefault="002175BE" w:rsidP="00AA4F14">
            <w:pPr>
              <w:spacing w:line="360" w:lineRule="auto"/>
              <w:jc w:val="center"/>
              <w:rPr>
                <w:ins w:id="845" w:author="phuong vu" w:date="2018-11-15T17:07:00Z"/>
                <w:lang w:val="en-US"/>
              </w:rPr>
            </w:pPr>
          </w:p>
        </w:tc>
        <w:tc>
          <w:tcPr>
            <w:tcW w:w="1397" w:type="dxa"/>
          </w:tcPr>
          <w:p w14:paraId="738CF9D7" w14:textId="77777777" w:rsidR="002175BE" w:rsidRDefault="002175BE" w:rsidP="00AA4F14">
            <w:pPr>
              <w:spacing w:line="360" w:lineRule="auto"/>
              <w:jc w:val="center"/>
              <w:rPr>
                <w:ins w:id="846" w:author="phuong vu" w:date="2018-11-15T17:07:00Z"/>
                <w:lang w:val="en-US"/>
              </w:rPr>
            </w:pPr>
          </w:p>
        </w:tc>
        <w:tc>
          <w:tcPr>
            <w:tcW w:w="1406" w:type="dxa"/>
          </w:tcPr>
          <w:p w14:paraId="02599C61" w14:textId="1D8CF5BA" w:rsidR="002175BE" w:rsidRDefault="002175BE" w:rsidP="00AA4F14">
            <w:pPr>
              <w:jc w:val="center"/>
              <w:rPr>
                <w:ins w:id="847" w:author="phuong vu" w:date="2018-11-15T17:07:00Z"/>
                <w:lang w:val="en-US"/>
              </w:rPr>
            </w:pPr>
            <w:ins w:id="848" w:author="phuong vu" w:date="2018-11-15T17:09:00Z">
              <w:r>
                <w:rPr>
                  <w:lang w:val="en-US"/>
                </w:rPr>
                <w:t>X</w:t>
              </w:r>
            </w:ins>
          </w:p>
        </w:tc>
      </w:tr>
      <w:tr w:rsidR="002175BE" w14:paraId="4403EF08" w14:textId="77777777" w:rsidTr="002175BE">
        <w:trPr>
          <w:ins w:id="849" w:author="phuong vu" w:date="2018-11-15T17:07:00Z"/>
        </w:trPr>
        <w:tc>
          <w:tcPr>
            <w:tcW w:w="797" w:type="dxa"/>
          </w:tcPr>
          <w:p w14:paraId="64F77689" w14:textId="25532B86" w:rsidR="002175BE" w:rsidRDefault="002175BE" w:rsidP="00AA4F14">
            <w:pPr>
              <w:spacing w:line="360" w:lineRule="auto"/>
              <w:jc w:val="center"/>
              <w:rPr>
                <w:ins w:id="850" w:author="phuong vu" w:date="2018-11-15T17:07:00Z"/>
                <w:lang w:val="en-US"/>
              </w:rPr>
            </w:pPr>
            <w:ins w:id="851" w:author="phuong vu" w:date="2018-11-15T17:07:00Z">
              <w:r>
                <w:rPr>
                  <w:lang w:val="en-US"/>
                </w:rPr>
                <w:t>11</w:t>
              </w:r>
            </w:ins>
          </w:p>
        </w:tc>
        <w:tc>
          <w:tcPr>
            <w:tcW w:w="2368" w:type="dxa"/>
          </w:tcPr>
          <w:p w14:paraId="048B4A41" w14:textId="614DBB3D" w:rsidR="002175BE" w:rsidRDefault="002175BE" w:rsidP="00AA4F14">
            <w:pPr>
              <w:spacing w:line="360" w:lineRule="auto"/>
              <w:rPr>
                <w:ins w:id="852" w:author="phuong vu" w:date="2018-11-15T17:07:00Z"/>
                <w:lang w:val="en-US"/>
              </w:rPr>
            </w:pPr>
            <w:ins w:id="853" w:author="phuong vu" w:date="2018-11-15T17:07:00Z">
              <w:r>
                <w:rPr>
                  <w:lang w:val="en-US"/>
                </w:rPr>
                <w:t>s</w:t>
              </w:r>
            </w:ins>
            <w:ins w:id="854" w:author="phuong vu" w:date="2018-11-15T17:08:00Z">
              <w:r>
                <w:rPr>
                  <w:lang w:val="en-US"/>
                </w:rPr>
                <w:t>ervice_type_branch</w:t>
              </w:r>
            </w:ins>
          </w:p>
        </w:tc>
        <w:tc>
          <w:tcPr>
            <w:tcW w:w="1414" w:type="dxa"/>
          </w:tcPr>
          <w:p w14:paraId="6EAC42FA" w14:textId="77777777" w:rsidR="002175BE" w:rsidRDefault="002175BE" w:rsidP="00AA4F14">
            <w:pPr>
              <w:spacing w:line="360" w:lineRule="auto"/>
              <w:jc w:val="center"/>
              <w:rPr>
                <w:ins w:id="855" w:author="phuong vu" w:date="2018-11-15T17:07:00Z"/>
                <w:lang w:val="en-US"/>
              </w:rPr>
            </w:pPr>
          </w:p>
        </w:tc>
        <w:tc>
          <w:tcPr>
            <w:tcW w:w="1395" w:type="dxa"/>
          </w:tcPr>
          <w:p w14:paraId="619266D5" w14:textId="77777777" w:rsidR="002175BE" w:rsidRDefault="002175BE" w:rsidP="00AA4F14">
            <w:pPr>
              <w:spacing w:line="360" w:lineRule="auto"/>
              <w:jc w:val="center"/>
              <w:rPr>
                <w:ins w:id="856" w:author="phuong vu" w:date="2018-11-15T17:07:00Z"/>
                <w:lang w:val="en-US"/>
              </w:rPr>
            </w:pPr>
          </w:p>
        </w:tc>
        <w:tc>
          <w:tcPr>
            <w:tcW w:w="1397" w:type="dxa"/>
          </w:tcPr>
          <w:p w14:paraId="487FD684" w14:textId="77777777" w:rsidR="002175BE" w:rsidRDefault="002175BE" w:rsidP="00AA4F14">
            <w:pPr>
              <w:spacing w:line="360" w:lineRule="auto"/>
              <w:jc w:val="center"/>
              <w:rPr>
                <w:ins w:id="857" w:author="phuong vu" w:date="2018-11-15T17:07:00Z"/>
                <w:lang w:val="en-US"/>
              </w:rPr>
            </w:pPr>
          </w:p>
        </w:tc>
        <w:tc>
          <w:tcPr>
            <w:tcW w:w="1406" w:type="dxa"/>
          </w:tcPr>
          <w:p w14:paraId="6B555753" w14:textId="43BB9FA9" w:rsidR="002175BE" w:rsidRDefault="002175BE" w:rsidP="00AA4F14">
            <w:pPr>
              <w:jc w:val="center"/>
              <w:rPr>
                <w:ins w:id="858" w:author="phuong vu" w:date="2018-11-15T17:07:00Z"/>
                <w:lang w:val="en-US"/>
              </w:rPr>
            </w:pPr>
            <w:ins w:id="859" w:author="phuong vu" w:date="2018-11-15T17:09:00Z">
              <w:r>
                <w:rPr>
                  <w:lang w:val="en-US"/>
                </w:rPr>
                <w:t>X</w:t>
              </w:r>
            </w:ins>
          </w:p>
        </w:tc>
      </w:tr>
    </w:tbl>
    <w:p w14:paraId="0D4A2410" w14:textId="77777777" w:rsidR="002175BE" w:rsidRPr="002175BE" w:rsidRDefault="002175BE" w:rsidP="002175BE">
      <w:pPr>
        <w:rPr>
          <w:lang w:val="en-US"/>
          <w:rPrChange w:id="860" w:author="phuong vu" w:date="2018-11-15T17:05:00Z">
            <w:rPr>
              <w:lang w:val="en-US"/>
            </w:rPr>
          </w:rPrChange>
        </w:rPr>
        <w:pPrChange w:id="861" w:author="phuong vu" w:date="2018-11-15T17:05:00Z">
          <w:pPr>
            <w:pStyle w:val="Heading5"/>
          </w:pPr>
        </w:pPrChange>
      </w:pPr>
    </w:p>
    <w:p w14:paraId="36F8F4B7" w14:textId="725F9BAF" w:rsidR="008E15BC" w:rsidRPr="009B63D4" w:rsidRDefault="008E15BC" w:rsidP="009B63D4">
      <w:pPr>
        <w:pStyle w:val="Heading5"/>
        <w:rPr>
          <w:lang w:val="en-US"/>
        </w:rPr>
      </w:pPr>
      <w:r>
        <w:rPr>
          <w:lang w:val="en-US"/>
        </w:rPr>
        <w:lastRenderedPageBreak/>
        <w:t>Cách xử lí</w:t>
      </w:r>
    </w:p>
    <w:p w14:paraId="12307A97" w14:textId="2BC26E35" w:rsidR="00A61DB2" w:rsidRDefault="00A61DB2" w:rsidP="00A61DB2">
      <w:pPr>
        <w:pStyle w:val="Heading4"/>
        <w:rPr>
          <w:ins w:id="862" w:author="phuong vu" w:date="2018-11-15T17:12:00Z"/>
        </w:rPr>
      </w:pPr>
      <w:bookmarkStart w:id="863" w:name="_Toc529744439"/>
      <w:r>
        <w:t>Tìm kiếm chi nhánh gần nhất, có đủ các dịch vụ theo yêu cầu</w:t>
      </w:r>
      <w:bookmarkEnd w:id="863"/>
    </w:p>
    <w:p w14:paraId="5D0ABA59" w14:textId="1E7001CC" w:rsidR="00123B96" w:rsidRDefault="00123B96" w:rsidP="00123B96">
      <w:pPr>
        <w:pStyle w:val="Heading5"/>
        <w:rPr>
          <w:ins w:id="864" w:author="phuong vu" w:date="2018-11-15T17:13:00Z"/>
          <w:lang w:val="en-US"/>
        </w:rPr>
      </w:pPr>
      <w:ins w:id="865" w:author="phuong vu" w:date="2018-11-15T17:13:00Z">
        <w:r>
          <w:rPr>
            <w:lang w:val="en-US"/>
          </w:rPr>
          <w:t>Mục đích</w:t>
        </w:r>
      </w:ins>
    </w:p>
    <w:p w14:paraId="4A01A01D" w14:textId="67733D18" w:rsidR="00123B96" w:rsidRDefault="00123B96" w:rsidP="00123B96">
      <w:pPr>
        <w:pStyle w:val="Heading5"/>
        <w:rPr>
          <w:ins w:id="866" w:author="phuong vu" w:date="2018-11-15T17:13:00Z"/>
          <w:lang w:val="en-US"/>
        </w:rPr>
      </w:pPr>
      <w:ins w:id="867" w:author="phuong vu" w:date="2018-11-15T17:13:00Z">
        <w:r>
          <w:rPr>
            <w:lang w:val="en-US"/>
          </w:rPr>
          <w:t>Giao diện</w:t>
        </w:r>
      </w:ins>
    </w:p>
    <w:p w14:paraId="4AFBB2A3" w14:textId="4F1461C8" w:rsidR="00123B96" w:rsidRDefault="00123B96" w:rsidP="00123B96">
      <w:pPr>
        <w:pStyle w:val="Heading5"/>
        <w:rPr>
          <w:ins w:id="868" w:author="phuong vu" w:date="2018-11-15T17:13:00Z"/>
          <w:lang w:val="en-US"/>
        </w:rPr>
      </w:pPr>
      <w:ins w:id="869" w:author="phuong vu" w:date="2018-11-15T17:13:00Z">
        <w:r>
          <w:rPr>
            <w:lang w:val="en-US"/>
          </w:rPr>
          <w:t>Các thành phần giao diện</w:t>
        </w:r>
      </w:ins>
    </w:p>
    <w:p w14:paraId="5BF80CDF" w14:textId="6B2A0502" w:rsidR="00123B96" w:rsidRDefault="00123B96" w:rsidP="00123B96">
      <w:pPr>
        <w:pStyle w:val="Heading5"/>
        <w:rPr>
          <w:ins w:id="870" w:author="phuong vu" w:date="2018-11-15T17:13:00Z"/>
          <w:lang w:val="en-US"/>
        </w:rPr>
      </w:pPr>
      <w:ins w:id="871" w:author="phuong vu" w:date="2018-11-15T17:13:00Z">
        <w:r>
          <w:rPr>
            <w:lang w:val="en-US"/>
          </w:rPr>
          <w:t>Dữ liệu sử dụng</w:t>
        </w:r>
      </w:ins>
    </w:p>
    <w:p w14:paraId="460F06ED" w14:textId="4E812865" w:rsidR="00123B96" w:rsidRPr="00123B96" w:rsidRDefault="00123B96" w:rsidP="00123B96">
      <w:pPr>
        <w:pStyle w:val="Heading5"/>
        <w:rPr>
          <w:lang w:val="en-US"/>
          <w:rPrChange w:id="872" w:author="phuong vu" w:date="2018-11-15T17:13:00Z">
            <w:rPr/>
          </w:rPrChange>
        </w:rPr>
        <w:pPrChange w:id="873" w:author="phuong vu" w:date="2018-11-15T17:13:00Z">
          <w:pPr>
            <w:pStyle w:val="Heading4"/>
          </w:pPr>
        </w:pPrChange>
      </w:pPr>
      <w:ins w:id="874" w:author="phuong vu" w:date="2018-11-15T17:13:00Z">
        <w:r>
          <w:rPr>
            <w:lang w:val="en-US"/>
          </w:rPr>
          <w:t>Cách xử lí</w:t>
        </w:r>
      </w:ins>
    </w:p>
    <w:p w14:paraId="4A961718" w14:textId="77777777" w:rsidR="00A61DB2" w:rsidRDefault="00A61DB2" w:rsidP="00A61DB2">
      <w:pPr>
        <w:pStyle w:val="Heading4"/>
      </w:pPr>
      <w:bookmarkStart w:id="875" w:name="_Toc529744440"/>
      <w:bookmarkStart w:id="876" w:name="_Toc529744441"/>
      <w:bookmarkEnd w:id="875"/>
      <w:r>
        <w:t>Tìm kiếm và lọc quần áo theo loại có sẵn</w:t>
      </w:r>
      <w:bookmarkEnd w:id="876"/>
    </w:p>
    <w:p w14:paraId="69A9AF4F" w14:textId="69993F8C" w:rsidR="00A61DB2" w:rsidRDefault="00A61DB2" w:rsidP="00A61DB2">
      <w:pPr>
        <w:pStyle w:val="Heading4"/>
      </w:pPr>
      <w:bookmarkStart w:id="877" w:name="_Toc529744442"/>
      <w:r>
        <w:t>Tìm kiếm đơn hàng</w:t>
      </w:r>
      <w:bookmarkEnd w:id="877"/>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85695"/>
                    </a:xfrm>
                    <a:prstGeom prst="rect">
                      <a:avLst/>
                    </a:prstGeom>
                  </pic:spPr>
                </pic:pic>
              </a:graphicData>
            </a:graphic>
          </wp:inline>
        </w:drawing>
      </w:r>
    </w:p>
    <w:p w14:paraId="3AD25041" w14:textId="2936112C" w:rsidR="00523613" w:rsidRPr="0047465B" w:rsidRDefault="00523613" w:rsidP="0047465B">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17</w:t>
      </w:r>
      <w:r w:rsidR="006C103E">
        <w:rPr>
          <w:color w:val="auto"/>
          <w:sz w:val="26"/>
          <w:szCs w:val="26"/>
        </w:rPr>
        <w:fldChar w:fldCharType="end"/>
      </w:r>
      <w:r w:rsidRPr="0047465B">
        <w:rPr>
          <w:color w:val="auto"/>
          <w:sz w:val="26"/>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558415"/>
                    </a:xfrm>
                    <a:prstGeom prst="rect">
                      <a:avLst/>
                    </a:prstGeom>
                  </pic:spPr>
                </pic:pic>
              </a:graphicData>
            </a:graphic>
          </wp:inline>
        </w:drawing>
      </w:r>
    </w:p>
    <w:p w14:paraId="780455C0" w14:textId="65E24D68" w:rsidR="00EC45DD" w:rsidRDefault="00EC45DD"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18</w:t>
      </w:r>
      <w:r w:rsidR="006C103E">
        <w:rPr>
          <w:color w:val="auto"/>
          <w:sz w:val="26"/>
          <w:szCs w:val="26"/>
        </w:rPr>
        <w:fldChar w:fldCharType="end"/>
      </w:r>
      <w:r w:rsidRPr="00E4365A">
        <w:rPr>
          <w:color w:val="auto"/>
          <w:sz w:val="26"/>
          <w:szCs w:val="26"/>
          <w:lang w:val="en-US"/>
        </w:rPr>
        <w:t xml:space="preserve"> Giao diện tìm kiếm đơn hàng</w:t>
      </w:r>
      <w:r w:rsidR="00523613">
        <w:rPr>
          <w:color w:val="auto"/>
          <w:sz w:val="26"/>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15310"/>
                    </a:xfrm>
                    <a:prstGeom prst="rect">
                      <a:avLst/>
                    </a:prstGeom>
                  </pic:spPr>
                </pic:pic>
              </a:graphicData>
            </a:graphic>
          </wp:inline>
        </w:drawing>
      </w:r>
    </w:p>
    <w:p w14:paraId="7FFBDCFD" w14:textId="5F90AD0E" w:rsidR="00E4365A" w:rsidRPr="00523613" w:rsidRDefault="00E4365A" w:rsidP="00523613">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19</w:t>
      </w:r>
      <w:r w:rsidR="006C103E">
        <w:rPr>
          <w:color w:val="auto"/>
          <w:sz w:val="26"/>
          <w:szCs w:val="26"/>
        </w:rPr>
        <w:fldChar w:fldCharType="end"/>
      </w:r>
      <w:r w:rsidRPr="0047465B">
        <w:rPr>
          <w:color w:val="auto"/>
          <w:sz w:val="26"/>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895278F" w:rsidR="00EB7385" w:rsidRPr="0047465B" w:rsidRDefault="009F114E" w:rsidP="0047465B">
      <w:pPr>
        <w:pStyle w:val="Caption"/>
        <w:jc w:val="center"/>
        <w:rPr>
          <w:color w:val="auto"/>
          <w:sz w:val="26"/>
          <w:szCs w:val="26"/>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20</w:t>
      </w:r>
      <w:r w:rsidR="006C103E">
        <w:rPr>
          <w:color w:val="auto"/>
          <w:sz w:val="26"/>
          <w:szCs w:val="26"/>
        </w:rPr>
        <w:fldChar w:fldCharType="end"/>
      </w:r>
      <w:r w:rsidRPr="0047465B">
        <w:rPr>
          <w:color w:val="auto"/>
          <w:sz w:val="26"/>
          <w:szCs w:val="26"/>
          <w:lang w:val="en-US"/>
        </w:rPr>
        <w:t xml:space="preserve"> Sơ đồ cách xử lí tìm kiếm đơn hàng</w:t>
      </w:r>
    </w:p>
    <w:p w14:paraId="6C2245BB" w14:textId="4D0CBA67" w:rsidR="00A61DB2" w:rsidRDefault="00A61DB2" w:rsidP="00A61DB2">
      <w:pPr>
        <w:pStyle w:val="Heading4"/>
        <w:rPr>
          <w:lang w:val="en-US"/>
        </w:rPr>
      </w:pPr>
      <w:bookmarkStart w:id="878" w:name="_Toc529744443"/>
      <w:r>
        <w:lastRenderedPageBreak/>
        <w:t>Đăng nhập</w:t>
      </w:r>
      <w:r>
        <w:rPr>
          <w:lang w:val="en-US"/>
        </w:rPr>
        <w:t xml:space="preserve"> hệ thống</w:t>
      </w:r>
      <w:bookmarkEnd w:id="878"/>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6EF45B88" w:rsidR="009A04B7" w:rsidRPr="006A2C8A" w:rsidRDefault="009A04B7" w:rsidP="00E4365A">
                            <w:pPr>
                              <w:pStyle w:val="Caption"/>
                              <w:jc w:val="center"/>
                              <w:rPr>
                                <w:noProof/>
                              </w:rPr>
                            </w:pPr>
                            <w:bookmarkStart w:id="879" w:name="_Toc529744458"/>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21</w:t>
                            </w:r>
                            <w:r w:rsidR="006C103E">
                              <w:rPr>
                                <w:color w:val="auto"/>
                                <w:sz w:val="26"/>
                                <w:szCs w:val="26"/>
                              </w:rPr>
                              <w:fldChar w:fldCharType="end"/>
                            </w:r>
                            <w:r w:rsidRPr="00E4365A">
                              <w:rPr>
                                <w:color w:val="auto"/>
                                <w:sz w:val="26"/>
                                <w:szCs w:val="26"/>
                                <w:lang w:val="en-US"/>
                              </w:rPr>
                              <w:t>Giao diện đăng nhập trên điện thoại và trên web</w:t>
                            </w:r>
                            <w:bookmarkEnd w:id="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6EF45B88" w:rsidR="009A04B7" w:rsidRPr="006A2C8A" w:rsidRDefault="009A04B7" w:rsidP="00E4365A">
                      <w:pPr>
                        <w:pStyle w:val="Caption"/>
                        <w:jc w:val="center"/>
                        <w:rPr>
                          <w:noProof/>
                        </w:rPr>
                      </w:pPr>
                      <w:bookmarkStart w:id="880" w:name="_Toc529744458"/>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21</w:t>
                      </w:r>
                      <w:r w:rsidR="006C103E">
                        <w:rPr>
                          <w:color w:val="auto"/>
                          <w:sz w:val="26"/>
                          <w:szCs w:val="26"/>
                        </w:rPr>
                        <w:fldChar w:fldCharType="end"/>
                      </w:r>
                      <w:r w:rsidRPr="00E4365A">
                        <w:rPr>
                          <w:color w:val="auto"/>
                          <w:sz w:val="26"/>
                          <w:szCs w:val="26"/>
                          <w:lang w:val="en-US"/>
                        </w:rPr>
                        <w:t>Giao diện đăng nhập trên điện thoại và trên web</w:t>
                      </w:r>
                      <w:bookmarkEnd w:id="880"/>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2B94A1BB"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38"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39"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76DBB977" w:rsidR="00744A90" w:rsidRPr="006A2C8A" w:rsidRDefault="00744A90" w:rsidP="00E4365A">
      <w:pPr>
        <w:pStyle w:val="Caption"/>
        <w:jc w:val="center"/>
        <w:rPr>
          <w:lang w:val="en-US"/>
        </w:rPr>
      </w:pPr>
      <w:bookmarkStart w:id="881" w:name="_Toc529744459"/>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22</w:t>
      </w:r>
      <w:r w:rsidR="006C103E">
        <w:rPr>
          <w:color w:val="auto"/>
          <w:sz w:val="26"/>
          <w:szCs w:val="26"/>
        </w:rPr>
        <w:fldChar w:fldCharType="end"/>
      </w:r>
      <w:r w:rsidRPr="00E4365A">
        <w:rPr>
          <w:color w:val="auto"/>
          <w:sz w:val="26"/>
          <w:szCs w:val="26"/>
          <w:lang w:val="en-US"/>
        </w:rPr>
        <w:t xml:space="preserve"> Sơ đồ xử lí đăng nhập</w:t>
      </w:r>
      <w:bookmarkEnd w:id="881"/>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882" w:name="_Toc529744444"/>
      <w:r>
        <w:rPr>
          <w:lang w:val="en-US"/>
        </w:rPr>
        <w:t>Đ</w:t>
      </w:r>
      <w:r>
        <w:t>ăng xuất hệ thống</w:t>
      </w:r>
      <w:bookmarkEnd w:id="882"/>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CD08C92"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23</w:t>
                            </w:r>
                            <w:r w:rsidR="006C103E">
                              <w:rPr>
                                <w:color w:val="auto"/>
                                <w:sz w:val="26"/>
                                <w:szCs w:val="26"/>
                              </w:rPr>
                              <w:fldChar w:fldCharType="end"/>
                            </w:r>
                            <w:r w:rsidRPr="00E4365A">
                              <w:rPr>
                                <w:color w:val="auto"/>
                                <w:sz w:val="26"/>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2CD08C92"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23</w:t>
                      </w:r>
                      <w:r w:rsidR="006C103E">
                        <w:rPr>
                          <w:color w:val="auto"/>
                          <w:sz w:val="26"/>
                          <w:szCs w:val="26"/>
                        </w:rPr>
                        <w:fldChar w:fldCharType="end"/>
                      </w:r>
                      <w:r w:rsidRPr="00E4365A">
                        <w:rPr>
                          <w:color w:val="auto"/>
                          <w:sz w:val="26"/>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4CEAA224"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3"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4"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04B1DD1" w:rsidR="006F77C5" w:rsidRPr="00E4365A" w:rsidRDefault="00282E77"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24</w:t>
      </w:r>
      <w:r w:rsidR="006C103E">
        <w:rPr>
          <w:color w:val="auto"/>
          <w:sz w:val="26"/>
          <w:szCs w:val="26"/>
        </w:rPr>
        <w:fldChar w:fldCharType="end"/>
      </w:r>
      <w:r w:rsidRPr="00E4365A">
        <w:rPr>
          <w:color w:val="auto"/>
          <w:sz w:val="26"/>
          <w:szCs w:val="26"/>
          <w:lang w:val="en-US"/>
        </w:rPr>
        <w:t xml:space="preserve"> Sơ đồ xử lí đăng xuất</w:t>
      </w:r>
    </w:p>
    <w:p w14:paraId="4CDC644F" w14:textId="5D3725C1" w:rsidR="00A61DB2" w:rsidRDefault="00A61DB2">
      <w:pPr>
        <w:pStyle w:val="Heading4"/>
        <w:rPr>
          <w:lang w:val="en-US"/>
        </w:rPr>
      </w:pPr>
      <w:bookmarkStart w:id="883" w:name="_Toc529744445"/>
      <w:r>
        <w:rPr>
          <w:lang w:val="en-US"/>
        </w:rPr>
        <w:t>Đăng kí tài khoản khách hàng</w:t>
      </w:r>
      <w:bookmarkEnd w:id="883"/>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1FABBA36"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25</w:t>
                            </w:r>
                            <w:r w:rsidR="006C103E">
                              <w:rPr>
                                <w:color w:val="auto"/>
                                <w:sz w:val="26"/>
                                <w:szCs w:val="26"/>
                              </w:rPr>
                              <w:fldChar w:fldCharType="end"/>
                            </w:r>
                            <w:r w:rsidRPr="00E4365A">
                              <w:rPr>
                                <w:color w:val="auto"/>
                                <w:sz w:val="26"/>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1FABBA36"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25</w:t>
                      </w:r>
                      <w:r w:rsidR="006C103E">
                        <w:rPr>
                          <w:color w:val="auto"/>
                          <w:sz w:val="26"/>
                          <w:szCs w:val="26"/>
                        </w:rPr>
                        <w:fldChar w:fldCharType="end"/>
                      </w:r>
                      <w:r w:rsidRPr="00E4365A">
                        <w:rPr>
                          <w:color w:val="auto"/>
                          <w:sz w:val="26"/>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19C546DD"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48"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49"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AA7E7C8" w:rsidR="00377FBF" w:rsidRDefault="003A795F" w:rsidP="003A795F">
      <w:pPr>
        <w:pStyle w:val="Caption"/>
        <w:jc w:val="center"/>
        <w:rPr>
          <w:noProof/>
          <w:lang w:val="en-US"/>
        </w:rPr>
      </w:pPr>
      <w:r w:rsidRPr="00E4365A">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3</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26</w:t>
      </w:r>
      <w:r w:rsidR="006C103E">
        <w:rPr>
          <w:sz w:val="26"/>
          <w:szCs w:val="26"/>
        </w:rPr>
        <w:fldChar w:fldCharType="end"/>
      </w:r>
      <w:r w:rsidRPr="00E4365A">
        <w:rPr>
          <w:sz w:val="26"/>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41A989D" w:rsidR="00896415" w:rsidRPr="00E4365A" w:rsidRDefault="00896415"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27</w:t>
      </w:r>
      <w:r w:rsidR="006C103E">
        <w:rPr>
          <w:color w:val="auto"/>
          <w:sz w:val="26"/>
          <w:szCs w:val="26"/>
        </w:rPr>
        <w:fldChar w:fldCharType="end"/>
      </w:r>
      <w:r w:rsidRPr="00E4365A">
        <w:rPr>
          <w:color w:val="auto"/>
          <w:sz w:val="26"/>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884" w:name="_Toc529744446"/>
      <w:r>
        <w:rPr>
          <w:lang w:val="en-US"/>
        </w:rPr>
        <w:lastRenderedPageBreak/>
        <w:t>Kiểm thử</w:t>
      </w:r>
      <w:bookmarkEnd w:id="884"/>
    </w:p>
    <w:p w14:paraId="19FA80FD" w14:textId="1CD96054" w:rsidR="004A77C2" w:rsidRDefault="004A77C2" w:rsidP="004A77C2">
      <w:pPr>
        <w:pStyle w:val="Heading3"/>
      </w:pPr>
      <w:bookmarkStart w:id="885" w:name="_Toc529744447"/>
      <w:r>
        <w:t>Giới thiệu</w:t>
      </w:r>
      <w:bookmarkEnd w:id="885"/>
    </w:p>
    <w:p w14:paraId="25625FD6" w14:textId="5A51317C" w:rsidR="004A77C2" w:rsidRDefault="004A77C2" w:rsidP="004A77C2">
      <w:pPr>
        <w:pStyle w:val="Heading3"/>
      </w:pPr>
      <w:bookmarkStart w:id="886" w:name="_Toc529744448"/>
      <w:r>
        <w:t>Chi tiết kế hoạch kiểm thử</w:t>
      </w:r>
      <w:bookmarkEnd w:id="886"/>
    </w:p>
    <w:p w14:paraId="497841D4" w14:textId="77E43A02" w:rsidR="004A77C2" w:rsidRDefault="004A77C2" w:rsidP="004A77C2">
      <w:pPr>
        <w:pStyle w:val="Heading3"/>
      </w:pPr>
      <w:bookmarkStart w:id="887" w:name="_Toc529744449"/>
      <w:r>
        <w:t>Quản lí kiểm thử</w:t>
      </w:r>
      <w:bookmarkEnd w:id="887"/>
    </w:p>
    <w:p w14:paraId="2CCA3230" w14:textId="2A13C9D6" w:rsidR="00C557CE" w:rsidRDefault="004A77C2" w:rsidP="007C127C">
      <w:pPr>
        <w:pStyle w:val="Heading3"/>
      </w:pPr>
      <w:bookmarkStart w:id="888" w:name="_Toc529744450"/>
      <w:r>
        <w:t>Các trường hợp kiểm thử</w:t>
      </w:r>
      <w:bookmarkEnd w:id="888"/>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889" w:name="_Toc529744451"/>
      <w:bookmarkStart w:id="890" w:name="_Toc484566666"/>
      <w:r w:rsidRPr="00C557CE">
        <w:lastRenderedPageBreak/>
        <w:t>KẾT QUẢ, THẢO LUẬN VÀ HƯỚNG PHÁT TRIỂN</w:t>
      </w:r>
      <w:bookmarkEnd w:id="889"/>
    </w:p>
    <w:bookmarkEnd w:id="890"/>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891" w:name="sá"/>
      <w:bookmarkEnd w:id="891"/>
      <w:r w:rsidRPr="009B63D4">
        <w:rPr>
          <w:b/>
          <w:lang w:val="en-US"/>
        </w:rPr>
        <w:t>Sơ đồ LDM</w:t>
      </w:r>
    </w:p>
    <w:p w14:paraId="095D0E5B" w14:textId="162F68C2" w:rsidR="00AE5480" w:rsidRPr="008904F6" w:rsidRDefault="00AE5480" w:rsidP="008904F6">
      <w:pPr>
        <w:pStyle w:val="ListParagraph"/>
        <w:numPr>
          <w:ilvl w:val="0"/>
          <w:numId w:val="49"/>
        </w:numPr>
      </w:pPr>
      <w:bookmarkStart w:id="892"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892"/>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130057EC" w14:textId="77777777" w:rsidR="00C51F17" w:rsidRPr="00751AC2" w:rsidRDefault="00C51F17" w:rsidP="008904F6">
      <w:pPr>
        <w:pStyle w:val="ListParagraph"/>
        <w:numPr>
          <w:ilvl w:val="0"/>
          <w:numId w:val="49"/>
        </w:numPr>
        <w:jc w:val="left"/>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77777777" w:rsidR="00C51F17" w:rsidRPr="00751AC2" w:rsidRDefault="00C51F17" w:rsidP="00C51F17">
      <w:r w:rsidRPr="008904F6">
        <w:rPr>
          <w:strike/>
        </w:rPr>
        <w:br w:type="page"/>
      </w:r>
      <w:bookmarkStart w:id="893" w:name="_Hlk530052769"/>
      <w:r w:rsidRPr="008904F6">
        <w:rPr>
          <w:b/>
        </w:rPr>
        <w:lastRenderedPageBreak/>
        <w:t>DATE</w:t>
      </w:r>
      <w:r w:rsidRPr="00751AC2">
        <w:t>(</w:t>
      </w:r>
      <w:r w:rsidRPr="008904F6">
        <w:rPr>
          <w:u w:val="single"/>
        </w:rPr>
        <w:t>DATE_AD</w:t>
      </w:r>
      <w:r w:rsidRPr="00751AC2">
        <w:t>)</w:t>
      </w:r>
    </w:p>
    <w:p w14:paraId="3A6E5065" w14:textId="0A48C43D" w:rsidR="00C51F17" w:rsidRPr="00751AC2" w:rsidRDefault="00C51F17" w:rsidP="008904F6">
      <w:pPr>
        <w:pStyle w:val="ListParagraph"/>
        <w:numPr>
          <w:ilvl w:val="0"/>
          <w:numId w:val="44"/>
        </w:numPr>
      </w:pPr>
      <w:r w:rsidRPr="008904F6">
        <w:rPr>
          <w:b/>
        </w:rPr>
        <w:t xml:space="preserve">PRODUCT_TYPE </w:t>
      </w:r>
      <w:r w:rsidRPr="00751AC2">
        <w:t>(</w:t>
      </w:r>
      <w:r>
        <w:t>#</w:t>
      </w:r>
      <w:r w:rsidRPr="008904F6">
        <w:rPr>
          <w:u w:val="single"/>
        </w:rPr>
        <w:t>ID</w:t>
      </w:r>
      <w:r w:rsidRPr="00751AC2">
        <w:t>, PRODUCT_TYPE_NAME, STATUS)</w:t>
      </w:r>
    </w:p>
    <w:p w14:paraId="350F0EC8" w14:textId="77777777" w:rsidR="00C51F17" w:rsidRPr="00751AC2" w:rsidRDefault="00C51F17" w:rsidP="008904F6">
      <w:pPr>
        <w:pStyle w:val="ListParagraph"/>
        <w:numPr>
          <w:ilvl w:val="0"/>
          <w:numId w:val="44"/>
        </w:numPr>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1DB6D996" w14:textId="77777777" w:rsidR="00C51F17" w:rsidRPr="008904F6" w:rsidRDefault="00C51F17" w:rsidP="008904F6">
      <w:pPr>
        <w:pStyle w:val="ListParagraph"/>
        <w:numPr>
          <w:ilvl w:val="0"/>
          <w:numId w:val="44"/>
        </w:numPr>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0AC61B8C" w14:textId="77777777" w:rsidR="00C51F17" w:rsidRPr="008904F6" w:rsidRDefault="00C51F17" w:rsidP="008904F6">
      <w:pPr>
        <w:pStyle w:val="ListParagraph"/>
        <w:numPr>
          <w:ilvl w:val="0"/>
          <w:numId w:val="44"/>
        </w:numPr>
        <w:rPr>
          <w:lang w:val="fr-FR"/>
        </w:rPr>
      </w:pPr>
      <w:r w:rsidRPr="008904F6">
        <w:rPr>
          <w:b/>
          <w:lang w:val="fr-FR"/>
        </w:rPr>
        <w:t>SERVICE_TYPE_BRANCH</w:t>
      </w:r>
      <w:r w:rsidRPr="008904F6">
        <w:rPr>
          <w:lang w:val="fr-FR"/>
        </w:rPr>
        <w:t xml:space="preserve"> (</w:t>
      </w:r>
      <w:r w:rsidRPr="008904F6">
        <w:rPr>
          <w:u w:val="single"/>
          <w:lang w:val="fr-FR"/>
        </w:rPr>
        <w:t>#ID, #SERVICE_TYPE_ID</w:t>
      </w:r>
      <w:r>
        <w:t xml:space="preserve">, </w:t>
      </w:r>
      <w:r w:rsidRPr="008904F6">
        <w:rPr>
          <w:u w:val="single"/>
        </w:rPr>
        <w:t>#BRANCH_ID</w:t>
      </w:r>
      <w:r>
        <w:t>, STATUS</w:t>
      </w:r>
      <w:r w:rsidRPr="008904F6">
        <w:rPr>
          <w:lang w:val="fr-FR"/>
        </w:rPr>
        <w:t>)</w:t>
      </w:r>
    </w:p>
    <w:p w14:paraId="6D1B8B58" w14:textId="77777777" w:rsidR="00C51F17" w:rsidRPr="00E02EEE" w:rsidRDefault="00C51F17" w:rsidP="008904F6">
      <w:pPr>
        <w:pStyle w:val="ListParagraph"/>
        <w:numPr>
          <w:ilvl w:val="0"/>
          <w:numId w:val="44"/>
        </w:numPr>
      </w:pPr>
      <w:r w:rsidRPr="008904F6">
        <w:rPr>
          <w:b/>
          <w:lang w:val="fr-FR"/>
        </w:rPr>
        <w:t>POST</w:t>
      </w:r>
      <w:r w:rsidRPr="008904F6">
        <w:rPr>
          <w:lang w:val="fr-FR"/>
        </w:rPr>
        <w:t xml:space="preserve"> (</w:t>
      </w:r>
      <w:r w:rsidRPr="008904F6">
        <w:rPr>
          <w:u w:val="single"/>
          <w:lang w:val="fr-FR"/>
        </w:rPr>
        <w:t>#ID</w:t>
      </w:r>
      <w:r>
        <w:t>, HEADLINE, BODY, HEADER_IMAGE_FILE)</w:t>
      </w:r>
    </w:p>
    <w:p w14:paraId="54BDA5BB" w14:textId="77777777" w:rsidR="00C51F17" w:rsidRPr="008904F6" w:rsidRDefault="00C51F17" w:rsidP="008904F6">
      <w:pPr>
        <w:pStyle w:val="ListParagraph"/>
        <w:numPr>
          <w:ilvl w:val="0"/>
          <w:numId w:val="44"/>
        </w:numPr>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0A8BCD08" w14:textId="77777777" w:rsidR="00C51F17" w:rsidRPr="00751AC2" w:rsidRDefault="00C51F17" w:rsidP="008904F6">
      <w:pPr>
        <w:pStyle w:val="ListParagraph"/>
        <w:numPr>
          <w:ilvl w:val="0"/>
          <w:numId w:val="44"/>
        </w:numPr>
      </w:pPr>
      <w:r w:rsidRPr="008904F6">
        <w:rPr>
          <w:b/>
        </w:rPr>
        <w:t xml:space="preserve">LABEL </w:t>
      </w:r>
      <w:r w:rsidRPr="00751AC2">
        <w:t>(</w:t>
      </w:r>
      <w:r w:rsidRPr="008904F6">
        <w:rPr>
          <w:u w:val="single"/>
        </w:rPr>
        <w:t>#ID</w:t>
      </w:r>
      <w:r>
        <w:t>, LABEL_NAME, STATUS</w:t>
      </w:r>
      <w:r w:rsidRPr="00751AC2">
        <w:t>)</w:t>
      </w:r>
    </w:p>
    <w:p w14:paraId="30455412" w14:textId="77777777" w:rsidR="00C51F17" w:rsidRPr="00751AC2" w:rsidRDefault="00C51F17" w:rsidP="008904F6">
      <w:pPr>
        <w:pStyle w:val="ListParagraph"/>
        <w:numPr>
          <w:ilvl w:val="0"/>
          <w:numId w:val="44"/>
        </w:numPr>
      </w:pPr>
      <w:r w:rsidRPr="008904F6">
        <w:rPr>
          <w:b/>
        </w:rPr>
        <w:t xml:space="preserve">UNIT </w:t>
      </w:r>
      <w:r w:rsidRPr="00751AC2">
        <w:t>(</w:t>
      </w:r>
      <w:r>
        <w:t>#</w:t>
      </w:r>
      <w:r w:rsidRPr="008904F6">
        <w:rPr>
          <w:u w:val="single"/>
        </w:rPr>
        <w:t>ID</w:t>
      </w:r>
      <w:r w:rsidRPr="00751AC2">
        <w:t xml:space="preserve">, </w:t>
      </w:r>
      <w:r>
        <w:t>UNIT_NAME, STATUS</w:t>
      </w:r>
      <w:r w:rsidRPr="00751AC2">
        <w:t>)</w:t>
      </w:r>
    </w:p>
    <w:p w14:paraId="6EB6F7CD" w14:textId="77777777" w:rsidR="00C51F17" w:rsidRPr="008904F6" w:rsidRDefault="00C51F17" w:rsidP="008904F6">
      <w:pPr>
        <w:pStyle w:val="ListParagraph"/>
        <w:numPr>
          <w:ilvl w:val="0"/>
          <w:numId w:val="44"/>
        </w:numPr>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7C4D5553" w14:textId="77777777" w:rsidR="00C51F17" w:rsidRPr="008904F6" w:rsidRDefault="00C51F17" w:rsidP="008904F6">
      <w:pPr>
        <w:pStyle w:val="ListParagraph"/>
        <w:numPr>
          <w:ilvl w:val="0"/>
          <w:numId w:val="44"/>
        </w:numPr>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3DCF5A0C" w14:textId="77777777" w:rsidR="00C51F17" w:rsidRPr="008904F6" w:rsidRDefault="00C51F17" w:rsidP="008904F6">
      <w:pPr>
        <w:pStyle w:val="ListParagraph"/>
        <w:numPr>
          <w:ilvl w:val="0"/>
          <w:numId w:val="44"/>
        </w:numPr>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56BE52CD" w14:textId="77777777" w:rsidR="00C51F17" w:rsidRPr="00751AC2" w:rsidRDefault="00C51F17" w:rsidP="008904F6">
      <w:pPr>
        <w:pStyle w:val="ListParagraph"/>
        <w:numPr>
          <w:ilvl w:val="0"/>
          <w:numId w:val="44"/>
        </w:numPr>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5E7B7782" w14:textId="77777777" w:rsidR="00C51F17" w:rsidRPr="00751AC2" w:rsidRDefault="00C51F17" w:rsidP="008904F6">
      <w:pPr>
        <w:pStyle w:val="ListParagraph"/>
        <w:numPr>
          <w:ilvl w:val="0"/>
          <w:numId w:val="44"/>
        </w:numPr>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41A4ABCA" w14:textId="77777777" w:rsidR="00C51F17" w:rsidRPr="00751AC2" w:rsidRDefault="00C51F17" w:rsidP="008904F6">
      <w:pPr>
        <w:pStyle w:val="ListParagraph"/>
        <w:numPr>
          <w:ilvl w:val="0"/>
          <w:numId w:val="44"/>
        </w:numPr>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655F3DFF" w14:textId="77777777" w:rsidR="00C51F17" w:rsidRPr="00751AC2" w:rsidRDefault="00C51F17" w:rsidP="008904F6">
      <w:pPr>
        <w:pStyle w:val="ListParagraph"/>
        <w:numPr>
          <w:ilvl w:val="0"/>
          <w:numId w:val="44"/>
        </w:numPr>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11DA42C5" w14:textId="77777777" w:rsidR="00C51F17" w:rsidRPr="00751AC2" w:rsidRDefault="00C51F17" w:rsidP="008904F6">
      <w:pPr>
        <w:pStyle w:val="ListParagraph"/>
        <w:numPr>
          <w:ilvl w:val="0"/>
          <w:numId w:val="44"/>
        </w:numPr>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7D403EF4" w14:textId="77777777" w:rsidR="00C51F17" w:rsidRPr="00751AC2" w:rsidRDefault="00C51F17" w:rsidP="008904F6">
      <w:pPr>
        <w:pStyle w:val="ListParagraph"/>
        <w:numPr>
          <w:ilvl w:val="0"/>
          <w:numId w:val="44"/>
        </w:numPr>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24BC0A1B" w14:textId="77777777" w:rsidR="00C51F17" w:rsidRPr="00751AC2" w:rsidRDefault="00C51F17" w:rsidP="008904F6">
      <w:pPr>
        <w:pStyle w:val="ListParagraph"/>
        <w:numPr>
          <w:ilvl w:val="0"/>
          <w:numId w:val="44"/>
        </w:numPr>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5CDC8433" w14:textId="77777777" w:rsidR="00C51F17" w:rsidRPr="00751AC2" w:rsidRDefault="00C51F17" w:rsidP="008904F6">
      <w:pPr>
        <w:pStyle w:val="ListParagraph"/>
        <w:numPr>
          <w:ilvl w:val="0"/>
          <w:numId w:val="44"/>
        </w:numPr>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12C882EE" w14:textId="77777777" w:rsidR="00C51F17" w:rsidRPr="008904F6" w:rsidRDefault="00C51F17" w:rsidP="008904F6">
      <w:pPr>
        <w:pStyle w:val="ListParagraph"/>
        <w:numPr>
          <w:ilvl w:val="0"/>
          <w:numId w:val="44"/>
        </w:numPr>
        <w:rPr>
          <w:i/>
        </w:rPr>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3153953E" w14:textId="77777777" w:rsidR="00C51F17" w:rsidRPr="00751AC2" w:rsidRDefault="00C51F17" w:rsidP="008904F6">
      <w:pPr>
        <w:pStyle w:val="ListParagraph"/>
        <w:numPr>
          <w:ilvl w:val="0"/>
          <w:numId w:val="44"/>
        </w:numPr>
      </w:pPr>
      <w:r w:rsidRPr="008904F6">
        <w:rPr>
          <w:b/>
        </w:rPr>
        <w:lastRenderedPageBreak/>
        <w:t xml:space="preserve">STAFF_TYPE </w:t>
      </w:r>
      <w:r w:rsidRPr="00751AC2">
        <w:t>(</w:t>
      </w:r>
      <w:r w:rsidRPr="008904F6">
        <w:rPr>
          <w:u w:val="single"/>
        </w:rPr>
        <w:t>#ID</w:t>
      </w:r>
      <w:r>
        <w:t>, STAFF_TYPE_NAME, STAFF_TYPE_CODE, STATUS</w:t>
      </w:r>
      <w:r w:rsidRPr="00751AC2">
        <w:t>)</w:t>
      </w:r>
    </w:p>
    <w:p w14:paraId="6E912883" w14:textId="77777777" w:rsidR="00C51F17" w:rsidRPr="00751AC2" w:rsidRDefault="00C51F17" w:rsidP="008904F6">
      <w:pPr>
        <w:pStyle w:val="ListParagraph"/>
        <w:numPr>
          <w:ilvl w:val="0"/>
          <w:numId w:val="44"/>
        </w:numPr>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51CC243F" w14:textId="77777777" w:rsidR="00C51F17" w:rsidRPr="00751AC2" w:rsidRDefault="00C51F17" w:rsidP="008904F6">
      <w:pPr>
        <w:pStyle w:val="ListParagraph"/>
        <w:numPr>
          <w:ilvl w:val="0"/>
          <w:numId w:val="44"/>
        </w:numPr>
      </w:pPr>
      <w:r w:rsidRPr="008904F6">
        <w:rPr>
          <w:b/>
        </w:rPr>
        <w:t xml:space="preserve">PROMOTION </w:t>
      </w:r>
      <w:r w:rsidRPr="00751AC2">
        <w:t>(</w:t>
      </w:r>
      <w:r w:rsidRPr="008904F6">
        <w:rPr>
          <w:u w:val="single"/>
        </w:rPr>
        <w:t>#ID</w:t>
      </w:r>
      <w:r>
        <w:t>, PROMOTION_NAME, SALE, DATE_START, DATE_END, PROMOTION_CODE, STATUS</w:t>
      </w:r>
      <w:r w:rsidRPr="00751AC2">
        <w:t>)</w:t>
      </w:r>
    </w:p>
    <w:p w14:paraId="1F976C11" w14:textId="77777777" w:rsidR="00C51F17" w:rsidRPr="00751AC2" w:rsidRDefault="00C51F17" w:rsidP="008904F6">
      <w:pPr>
        <w:pStyle w:val="ListParagraph"/>
        <w:numPr>
          <w:ilvl w:val="0"/>
          <w:numId w:val="44"/>
        </w:numPr>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F19803A" w14:textId="77777777" w:rsidR="00C51F17" w:rsidRPr="00751AC2" w:rsidRDefault="00C51F17" w:rsidP="008904F6">
      <w:pPr>
        <w:pStyle w:val="ListParagraph"/>
        <w:numPr>
          <w:ilvl w:val="0"/>
          <w:numId w:val="44"/>
        </w:numPr>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6058DF73" w14:textId="77777777" w:rsidR="00C51F17" w:rsidRDefault="00C51F17" w:rsidP="008904F6">
      <w:pPr>
        <w:pStyle w:val="ListParagraph"/>
        <w:numPr>
          <w:ilvl w:val="0"/>
          <w:numId w:val="44"/>
        </w:numPr>
      </w:pPr>
      <w:r w:rsidRPr="008904F6">
        <w:rPr>
          <w:b/>
        </w:rPr>
        <w:t xml:space="preserve">WASH_BAG </w:t>
      </w:r>
      <w:r w:rsidRPr="00751AC2">
        <w:t>(</w:t>
      </w:r>
      <w:r w:rsidRPr="008904F6">
        <w:rPr>
          <w:u w:val="single"/>
        </w:rPr>
        <w:t>#ID</w:t>
      </w:r>
      <w:r>
        <w:t>, WASH_BAG_NAME, RECEIPT_ID, STATUS</w:t>
      </w:r>
      <w:r w:rsidRPr="00751AC2">
        <w:t>)</w:t>
      </w:r>
    </w:p>
    <w:p w14:paraId="4C812953" w14:textId="77777777" w:rsidR="00C51F17" w:rsidRPr="00751AC2" w:rsidRDefault="00C51F17" w:rsidP="008904F6">
      <w:pPr>
        <w:pStyle w:val="ListParagraph"/>
        <w:numPr>
          <w:ilvl w:val="0"/>
          <w:numId w:val="44"/>
        </w:numPr>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121B3A3C" w14:textId="77777777" w:rsidR="00C51F17" w:rsidRDefault="00C51F17" w:rsidP="008904F6">
      <w:pPr>
        <w:pStyle w:val="ListParagraph"/>
        <w:numPr>
          <w:ilvl w:val="0"/>
          <w:numId w:val="44"/>
        </w:numPr>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3995C48C" w14:textId="77777777" w:rsidR="00C51F17" w:rsidRPr="00751AC2" w:rsidRDefault="00C51F17" w:rsidP="008904F6">
      <w:pPr>
        <w:pStyle w:val="ListParagraph"/>
        <w:numPr>
          <w:ilvl w:val="0"/>
          <w:numId w:val="44"/>
        </w:numPr>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bookmarkEnd w:id="893"/>
    <w:p w14:paraId="6443EAB9" w14:textId="279A6546" w:rsidR="00C51F17" w:rsidRPr="00751AC2" w:rsidRDefault="00C51F17" w:rsidP="008904F6">
      <w:pPr>
        <w:jc w:val="left"/>
      </w:pPr>
    </w:p>
    <w:p w14:paraId="1C90ACBA" w14:textId="77777777" w:rsidR="00C51F17" w:rsidRPr="00751AC2" w:rsidRDefault="00C51F17" w:rsidP="00C51F17"/>
    <w:p w14:paraId="753F1629" w14:textId="692C0844" w:rsidR="00C51F17" w:rsidRDefault="00C51F17">
      <w:pPr>
        <w:jc w:val="left"/>
      </w:pPr>
      <w:r>
        <w:br w:type="page"/>
      </w:r>
    </w:p>
    <w:p w14:paraId="594610BD" w14:textId="77777777" w:rsidR="00C51F17" w:rsidRPr="00751AC2" w:rsidRDefault="00C51F17" w:rsidP="00C51F17"/>
    <w:p w14:paraId="104224C0" w14:textId="77777777" w:rsidR="00C51F17" w:rsidRPr="00751AC2" w:rsidRDefault="00C51F17" w:rsidP="00C51F17"/>
    <w:p w14:paraId="6C8F2F3B" w14:textId="3A332C07" w:rsidR="00C51F17" w:rsidRDefault="00C51F17">
      <w:pPr>
        <w:jc w:val="left"/>
        <w:rPr>
          <w:strike/>
        </w:rPr>
      </w:pPr>
    </w:p>
    <w:p w14:paraId="2E071B9F" w14:textId="77777777" w:rsidR="00C51F17" w:rsidRPr="00B04AB8" w:rsidRDefault="00C51F17" w:rsidP="00CA57A3">
      <w:pPr>
        <w:spacing w:line="360" w:lineRule="auto"/>
        <w:rPr>
          <w:strike/>
        </w:rPr>
      </w:pPr>
    </w:p>
    <w:p w14:paraId="0C0E03A1" w14:textId="77777777" w:rsidR="00CB27A4" w:rsidRPr="00B04AB8" w:rsidRDefault="00CB27A4" w:rsidP="007C127C">
      <w:pPr>
        <w:pStyle w:val="Heading1"/>
        <w:numPr>
          <w:ilvl w:val="0"/>
          <w:numId w:val="0"/>
        </w:numPr>
        <w:ind w:left="540"/>
      </w:pPr>
      <w:bookmarkStart w:id="894" w:name="_Toc529744452"/>
      <w:r w:rsidRPr="00B04AB8">
        <w:t>TÀI LIỆU THAM KHẢO</w:t>
      </w:r>
      <w:bookmarkEnd w:id="894"/>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2"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3"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4"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55"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56" w:history="1">
        <w:r w:rsidRPr="007A626B">
          <w:rPr>
            <w:rStyle w:val="Hyperlink"/>
            <w:bCs/>
            <w:lang w:val="en-US"/>
          </w:rPr>
          <w:t>https://www.apollographql.com/docs/react/</w:t>
        </w:r>
      </w:hyperlink>
    </w:p>
    <w:sectPr w:rsidR="007A626B" w:rsidRPr="003B05E0" w:rsidSect="001D00CB">
      <w:headerReference w:type="default" r:id="rId57"/>
      <w:footerReference w:type="default" r:id="rId58"/>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1989F" w14:textId="77777777" w:rsidR="00783D47" w:rsidRDefault="00783D47" w:rsidP="006806BE">
      <w:pPr>
        <w:spacing w:after="0" w:line="240" w:lineRule="auto"/>
      </w:pPr>
      <w:r>
        <w:separator/>
      </w:r>
    </w:p>
  </w:endnote>
  <w:endnote w:type="continuationSeparator" w:id="0">
    <w:p w14:paraId="6FCD677C" w14:textId="77777777" w:rsidR="00783D47" w:rsidRDefault="00783D47"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9A04B7"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9A04B7" w:rsidRPr="001D00CB" w:rsidRDefault="009A04B7">
          <w:pPr>
            <w:pStyle w:val="Header"/>
            <w:rPr>
              <w:caps/>
              <w:color w:val="FF0000"/>
              <w:sz w:val="18"/>
            </w:rPr>
          </w:pPr>
        </w:p>
      </w:tc>
      <w:tc>
        <w:tcPr>
          <w:tcW w:w="4674" w:type="dxa"/>
          <w:shd w:val="clear" w:color="auto" w:fill="00B0F0"/>
          <w:tcMar>
            <w:top w:w="0" w:type="dxa"/>
            <w:bottom w:w="0" w:type="dxa"/>
          </w:tcMar>
        </w:tcPr>
        <w:p w14:paraId="2CD568B3" w14:textId="77777777" w:rsidR="009A04B7" w:rsidRPr="001D00CB" w:rsidRDefault="009A04B7">
          <w:pPr>
            <w:pStyle w:val="Header"/>
            <w:jc w:val="right"/>
            <w:rPr>
              <w:caps/>
              <w:color w:val="FF0000"/>
              <w:sz w:val="18"/>
            </w:rPr>
          </w:pPr>
        </w:p>
      </w:tc>
    </w:tr>
    <w:tr w:rsidR="009A04B7" w14:paraId="77229044" w14:textId="77777777" w:rsidTr="005E5E84">
      <w:trPr>
        <w:trHeight w:val="1173"/>
        <w:jc w:val="center"/>
      </w:trPr>
      <w:tc>
        <w:tcPr>
          <w:tcW w:w="4686" w:type="dxa"/>
          <w:shd w:val="clear" w:color="auto" w:fill="auto"/>
          <w:vAlign w:val="center"/>
        </w:tcPr>
        <w:p w14:paraId="4548A087" w14:textId="77777777" w:rsidR="009A04B7" w:rsidRDefault="009A04B7" w:rsidP="009F370B">
          <w:pPr>
            <w:rPr>
              <w:lang w:val="en-US"/>
            </w:rPr>
          </w:pPr>
          <w:r>
            <w:rPr>
              <w:lang w:val="en-US"/>
            </w:rPr>
            <w:t>Trần Hoàng Huân – B140147</w:t>
          </w:r>
        </w:p>
        <w:p w14:paraId="345F66DE" w14:textId="6466F408" w:rsidR="009A04B7" w:rsidRPr="003C43C4" w:rsidRDefault="009A04B7" w:rsidP="009F370B">
          <w:pPr>
            <w:rPr>
              <w:lang w:val="en-US"/>
            </w:rPr>
          </w:pPr>
          <w:r>
            <w:rPr>
              <w:lang w:val="en-US"/>
            </w:rPr>
            <w:t>Vũ Phương – B1401081</w:t>
          </w:r>
        </w:p>
      </w:tc>
      <w:tc>
        <w:tcPr>
          <w:tcW w:w="4674" w:type="dxa"/>
          <w:shd w:val="clear" w:color="auto" w:fill="auto"/>
          <w:vAlign w:val="center"/>
        </w:tcPr>
        <w:p w14:paraId="4AFA15C9" w14:textId="77777777" w:rsidR="009A04B7" w:rsidRDefault="009A04B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9A04B7" w:rsidRDefault="009A0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AEE04A" w14:textId="77777777" w:rsidR="00783D47" w:rsidRDefault="00783D47" w:rsidP="006806BE">
      <w:pPr>
        <w:spacing w:after="0" w:line="240" w:lineRule="auto"/>
      </w:pPr>
      <w:r>
        <w:separator/>
      </w:r>
    </w:p>
  </w:footnote>
  <w:footnote w:type="continuationSeparator" w:id="0">
    <w:p w14:paraId="505AA941" w14:textId="77777777" w:rsidR="00783D47" w:rsidRDefault="00783D47"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9A04B7" w:rsidRPr="005E5E84" w:rsidRDefault="009A04B7"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628EB"/>
    <w:rsid w:val="00070C2F"/>
    <w:rsid w:val="00074E90"/>
    <w:rsid w:val="00083440"/>
    <w:rsid w:val="000848CF"/>
    <w:rsid w:val="00090442"/>
    <w:rsid w:val="00090B2F"/>
    <w:rsid w:val="000A2D29"/>
    <w:rsid w:val="000A4F11"/>
    <w:rsid w:val="000B28A3"/>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A372D"/>
    <w:rsid w:val="001A6E15"/>
    <w:rsid w:val="001B1B08"/>
    <w:rsid w:val="001B2876"/>
    <w:rsid w:val="001D00CB"/>
    <w:rsid w:val="001D59B8"/>
    <w:rsid w:val="00211CD4"/>
    <w:rsid w:val="002175BE"/>
    <w:rsid w:val="00225404"/>
    <w:rsid w:val="00233523"/>
    <w:rsid w:val="00237164"/>
    <w:rsid w:val="0024363E"/>
    <w:rsid w:val="00261DD6"/>
    <w:rsid w:val="00263449"/>
    <w:rsid w:val="00264BCF"/>
    <w:rsid w:val="00275AF6"/>
    <w:rsid w:val="00277F44"/>
    <w:rsid w:val="00282E77"/>
    <w:rsid w:val="002938F0"/>
    <w:rsid w:val="00295CFF"/>
    <w:rsid w:val="002A1B28"/>
    <w:rsid w:val="002A795B"/>
    <w:rsid w:val="002C2629"/>
    <w:rsid w:val="002D2EF0"/>
    <w:rsid w:val="002F05BD"/>
    <w:rsid w:val="003547F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2719D"/>
    <w:rsid w:val="0044273D"/>
    <w:rsid w:val="00442EB8"/>
    <w:rsid w:val="00443B37"/>
    <w:rsid w:val="0044671F"/>
    <w:rsid w:val="00451F3E"/>
    <w:rsid w:val="00465EEF"/>
    <w:rsid w:val="0047465B"/>
    <w:rsid w:val="004863AF"/>
    <w:rsid w:val="0049151D"/>
    <w:rsid w:val="00492072"/>
    <w:rsid w:val="0049710B"/>
    <w:rsid w:val="004A26FE"/>
    <w:rsid w:val="004A77C2"/>
    <w:rsid w:val="004C3FEE"/>
    <w:rsid w:val="004D7CF2"/>
    <w:rsid w:val="004E3287"/>
    <w:rsid w:val="004F0F1C"/>
    <w:rsid w:val="004F2566"/>
    <w:rsid w:val="004F28F8"/>
    <w:rsid w:val="004F3399"/>
    <w:rsid w:val="00510604"/>
    <w:rsid w:val="00523613"/>
    <w:rsid w:val="00530384"/>
    <w:rsid w:val="00532496"/>
    <w:rsid w:val="00536771"/>
    <w:rsid w:val="005368A7"/>
    <w:rsid w:val="00540AD2"/>
    <w:rsid w:val="005738E3"/>
    <w:rsid w:val="00574700"/>
    <w:rsid w:val="0057605B"/>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53696"/>
    <w:rsid w:val="00676357"/>
    <w:rsid w:val="006806BE"/>
    <w:rsid w:val="00687AEA"/>
    <w:rsid w:val="006A10B8"/>
    <w:rsid w:val="006A2C8A"/>
    <w:rsid w:val="006A36E6"/>
    <w:rsid w:val="006B0307"/>
    <w:rsid w:val="006B44B5"/>
    <w:rsid w:val="006C103E"/>
    <w:rsid w:val="006C3B6C"/>
    <w:rsid w:val="006D4DBC"/>
    <w:rsid w:val="006D794B"/>
    <w:rsid w:val="006E1FE2"/>
    <w:rsid w:val="006F12F5"/>
    <w:rsid w:val="006F2BC8"/>
    <w:rsid w:val="006F77C5"/>
    <w:rsid w:val="0070756E"/>
    <w:rsid w:val="00716E84"/>
    <w:rsid w:val="00730F28"/>
    <w:rsid w:val="00742FDD"/>
    <w:rsid w:val="00744A90"/>
    <w:rsid w:val="00753680"/>
    <w:rsid w:val="00754F1B"/>
    <w:rsid w:val="007554F4"/>
    <w:rsid w:val="00755C63"/>
    <w:rsid w:val="007643F4"/>
    <w:rsid w:val="007705D0"/>
    <w:rsid w:val="00774BA7"/>
    <w:rsid w:val="007801A8"/>
    <w:rsid w:val="00783D47"/>
    <w:rsid w:val="007A626B"/>
    <w:rsid w:val="007B0561"/>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833F0"/>
    <w:rsid w:val="008904F6"/>
    <w:rsid w:val="00896415"/>
    <w:rsid w:val="008977B2"/>
    <w:rsid w:val="008D1D84"/>
    <w:rsid w:val="008E15BC"/>
    <w:rsid w:val="008E1FFB"/>
    <w:rsid w:val="008E3EFA"/>
    <w:rsid w:val="008E4E1A"/>
    <w:rsid w:val="008F0BB3"/>
    <w:rsid w:val="008F226C"/>
    <w:rsid w:val="009219F1"/>
    <w:rsid w:val="00924D6A"/>
    <w:rsid w:val="00941A03"/>
    <w:rsid w:val="0095042D"/>
    <w:rsid w:val="00972D96"/>
    <w:rsid w:val="00976A9B"/>
    <w:rsid w:val="00977C58"/>
    <w:rsid w:val="00980771"/>
    <w:rsid w:val="00982AE8"/>
    <w:rsid w:val="00990D37"/>
    <w:rsid w:val="009977A5"/>
    <w:rsid w:val="00997C30"/>
    <w:rsid w:val="009A04B7"/>
    <w:rsid w:val="009B0E96"/>
    <w:rsid w:val="009B3AEC"/>
    <w:rsid w:val="009B5F62"/>
    <w:rsid w:val="009B606C"/>
    <w:rsid w:val="009B63D4"/>
    <w:rsid w:val="009E7EFF"/>
    <w:rsid w:val="009F114E"/>
    <w:rsid w:val="009F370B"/>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715EE"/>
    <w:rsid w:val="00A76989"/>
    <w:rsid w:val="00A77377"/>
    <w:rsid w:val="00AA15A1"/>
    <w:rsid w:val="00AA3488"/>
    <w:rsid w:val="00AB661F"/>
    <w:rsid w:val="00AD52C9"/>
    <w:rsid w:val="00AE5480"/>
    <w:rsid w:val="00AF68F7"/>
    <w:rsid w:val="00B04483"/>
    <w:rsid w:val="00B04AB8"/>
    <w:rsid w:val="00B07F23"/>
    <w:rsid w:val="00B20615"/>
    <w:rsid w:val="00B22780"/>
    <w:rsid w:val="00B243D7"/>
    <w:rsid w:val="00B26FC7"/>
    <w:rsid w:val="00B43068"/>
    <w:rsid w:val="00B430BD"/>
    <w:rsid w:val="00B467D9"/>
    <w:rsid w:val="00B548E3"/>
    <w:rsid w:val="00B7386E"/>
    <w:rsid w:val="00B76530"/>
    <w:rsid w:val="00B76C47"/>
    <w:rsid w:val="00B81776"/>
    <w:rsid w:val="00B87E7C"/>
    <w:rsid w:val="00B944F0"/>
    <w:rsid w:val="00BA6D3B"/>
    <w:rsid w:val="00BB5488"/>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A57A3"/>
    <w:rsid w:val="00CB1F1C"/>
    <w:rsid w:val="00CB27A4"/>
    <w:rsid w:val="00CD33E1"/>
    <w:rsid w:val="00CD6A10"/>
    <w:rsid w:val="00CE1893"/>
    <w:rsid w:val="00CE445B"/>
    <w:rsid w:val="00CE6578"/>
    <w:rsid w:val="00CF3985"/>
    <w:rsid w:val="00CF66D5"/>
    <w:rsid w:val="00D04C7C"/>
    <w:rsid w:val="00D20C30"/>
    <w:rsid w:val="00D27251"/>
    <w:rsid w:val="00D2791A"/>
    <w:rsid w:val="00D3179D"/>
    <w:rsid w:val="00D3682B"/>
    <w:rsid w:val="00D3718D"/>
    <w:rsid w:val="00D37F5C"/>
    <w:rsid w:val="00D43E01"/>
    <w:rsid w:val="00D55D3A"/>
    <w:rsid w:val="00D82BBB"/>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F02EAB"/>
    <w:rsid w:val="00F05D3D"/>
    <w:rsid w:val="00F11107"/>
    <w:rsid w:val="00F150F5"/>
    <w:rsid w:val="00F20C89"/>
    <w:rsid w:val="00F22FF3"/>
    <w:rsid w:val="00F269B7"/>
    <w:rsid w:val="00F32A17"/>
    <w:rsid w:val="00F41082"/>
    <w:rsid w:val="00F45A48"/>
    <w:rsid w:val="00F53F07"/>
    <w:rsid w:val="00F5523F"/>
    <w:rsid w:val="00F72C81"/>
    <w:rsid w:val="00F96B7D"/>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7643F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hyperlink" Target="https://viblo.asia/p/reactjs-uu-diem-va-nhuoc-diem-V3m5WzexlO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hyperlink" Target="https://itnext.io/automatically-building-and-maintaining-graphql-apis-with-postgresql-and-postgraphile-c497636abd29"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apollographql.com/docs/react/" TargetMode="Externa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graphile.org/postgraphile/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blo.asia/p/cung-tim-hieu-ve-graphql-07LKX4zeKV4"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Xác nhận đơn hàng</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Hủy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biên nhận</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9"/>
      <dgm:spPr/>
    </dgm:pt>
    <dgm:pt modelId="{0F255ABA-F279-4ED2-9E5D-4264BB3B8802}" type="pres">
      <dgm:prSet presAssocID="{B1942156-1B6C-4C39-9E3B-0AD66466D368}" presName="connTx" presStyleLbl="parChTrans1D3" presStyleIdx="0" presStyleCnt="9"/>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9"/>
      <dgm:spPr/>
    </dgm:pt>
    <dgm:pt modelId="{436DBADA-7301-4367-8E8A-CEA1363A1417}" type="pres">
      <dgm:prSet presAssocID="{509B0614-C4F5-4567-AF0E-A4F69C5A127F}" presName="connTx" presStyleLbl="parChTrans1D3" presStyleIdx="1" presStyleCnt="9"/>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9"/>
      <dgm:spPr/>
    </dgm:pt>
    <dgm:pt modelId="{E502D3CF-4F13-44A1-BC37-74B9946E51FD}" type="pres">
      <dgm:prSet presAssocID="{1509515D-63AD-4D3F-906D-643267258641}" presName="connTx" presStyleLbl="parChTrans1D3" presStyleIdx="2" presStyleCnt="9"/>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9">
        <dgm:presLayoutVars>
          <dgm:chPref val="3"/>
        </dgm:presLayoutVars>
      </dgm:prSet>
      <dgm:spPr/>
    </dgm:pt>
    <dgm:pt modelId="{9A81AA36-B170-4F54-B303-72C53B27A8EB}" type="pres">
      <dgm:prSet presAssocID="{764A03A6-A408-4352-AC01-B8ED1BB25228}"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3" presStyleCnt="9"/>
      <dgm:spPr/>
    </dgm:pt>
    <dgm:pt modelId="{0696A595-5278-4A3E-8E8C-9B7A3AA70A77}" type="pres">
      <dgm:prSet presAssocID="{702D292E-70AB-4E26-AEE1-B2F6883D9258}" presName="connTx" presStyleLbl="parChTrans1D3" presStyleIdx="3" presStyleCnt="9"/>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3" presStyleCnt="9">
        <dgm:presLayoutVars>
          <dgm:chPref val="3"/>
        </dgm:presLayoutVars>
      </dgm:prSet>
      <dgm:spPr/>
    </dgm:pt>
    <dgm:pt modelId="{2D1C9950-D7A4-40F4-A016-197DBEEA8FB6}" type="pres">
      <dgm:prSet presAssocID="{10CB6597-216D-43B2-AC41-857922CC1E73}" presName="level3hierChild" presStyleCnt="0"/>
      <dgm:spPr/>
    </dgm:pt>
    <dgm:pt modelId="{C82370FA-BBD2-4984-B9C1-4B5AB783D4A2}" type="pres">
      <dgm:prSet presAssocID="{4E3028E6-CE58-4004-8033-A49C790B88B3}" presName="conn2-1" presStyleLbl="parChTrans1D3" presStyleIdx="4" presStyleCnt="9"/>
      <dgm:spPr/>
    </dgm:pt>
    <dgm:pt modelId="{AC85F461-7BF8-49A6-9D2F-04E5397D4FC0}" type="pres">
      <dgm:prSet presAssocID="{4E3028E6-CE58-4004-8033-A49C790B88B3}" presName="connTx" presStyleLbl="parChTrans1D3" presStyleIdx="4" presStyleCnt="9"/>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4" presStyleCnt="9">
        <dgm:presLayoutVars>
          <dgm:chPref val="3"/>
        </dgm:presLayoutVars>
      </dgm:prSet>
      <dgm:spPr/>
    </dgm:pt>
    <dgm:pt modelId="{C6B06B4E-6E77-4B6C-960E-3BA739373452}" type="pres">
      <dgm:prSet presAssocID="{EB5458A8-0E81-4F3E-B320-61FAA2BA63D2}"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5" presStyleCnt="9"/>
      <dgm:spPr/>
    </dgm:pt>
    <dgm:pt modelId="{781C95B5-65F2-421B-AA6C-9F3272AF1F90}" type="pres">
      <dgm:prSet presAssocID="{229F98AE-3452-471A-AC38-B04D0C50E9E0}" presName="connTx" presStyleLbl="parChTrans1D3" presStyleIdx="5" presStyleCnt="9"/>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5" presStyleCnt="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6" presStyleCnt="9"/>
      <dgm:spPr/>
    </dgm:pt>
    <dgm:pt modelId="{B7E2CDE5-1CEA-4778-8CF1-015139725DB3}" type="pres">
      <dgm:prSet presAssocID="{AD73E697-B32A-4740-AF57-411BA2C202CB}" presName="connTx" presStyleLbl="parChTrans1D3" presStyleIdx="6" presStyleCnt="9"/>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6" presStyleCnt="9">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7" presStyleCnt="9"/>
      <dgm:spPr/>
    </dgm:pt>
    <dgm:pt modelId="{EA342631-8D77-4FE1-A2B3-6418760C44FA}" type="pres">
      <dgm:prSet presAssocID="{B8B502C4-B221-406A-A01C-0BF00E24C019}" presName="connTx" presStyleLbl="parChTrans1D3" presStyleIdx="7" presStyleCnt="9"/>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7" presStyleCnt="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8" presStyleCnt="9"/>
      <dgm:spPr/>
    </dgm:pt>
    <dgm:pt modelId="{09169DBB-86E3-4EEC-9776-51D46723CDD0}" type="pres">
      <dgm:prSet presAssocID="{A1E03C5B-A98A-4B2C-88A6-64BFE28BC132}" presName="connTx" presStyleLbl="parChTrans1D3" presStyleIdx="8" presStyleCnt="9"/>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8" presStyleCnt="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3BF9CA68-E357-4D80-9C61-ECD0EF890D2A}" type="presOf" srcId="{4EC5CFD7-4524-4770-A175-18F63A48ED54}" destId="{01C82567-430F-4EE0-B9C1-99771714B6CF}"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043BCA8B-5DEF-42C5-AB9A-F92F2C83CFC1}" type="presOf" srcId="{9B297B45-8CC2-48DF-AA1C-5407A0A2B8A5}" destId="{C99C4D5A-C1FE-4431-8DDD-F5E0B6DD1F03}" srcOrd="0"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1"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11FC41F8-FA30-46F8-BF9B-7B6B0F9C9667}" type="presParOf" srcId="{3446BD51-C68B-4E79-A6CA-C4114B69ECF8}" destId="{C82370FA-BBD2-4984-B9C1-4B5AB783D4A2}" srcOrd="2"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3"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566328" y="3827973"/>
          <a:ext cx="301792" cy="3019077"/>
        </a:xfrm>
        <a:custGeom>
          <a:avLst/>
          <a:gdLst/>
          <a:ahLst/>
          <a:cxnLst/>
          <a:rect l="0" t="0" r="0" b="0"/>
          <a:pathLst>
            <a:path>
              <a:moveTo>
                <a:pt x="0" y="0"/>
              </a:moveTo>
              <a:lnTo>
                <a:pt x="150896" y="0"/>
              </a:lnTo>
              <a:lnTo>
                <a:pt x="150896" y="3019077"/>
              </a:lnTo>
              <a:lnTo>
                <a:pt x="301792" y="301907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41372" y="5261659"/>
        <a:ext cx="151706" cy="151706"/>
      </dsp:txXfrm>
    </dsp:sp>
    <dsp:sp modelId="{395C582D-E61C-4130-ADAE-A6754706B125}">
      <dsp:nvSpPr>
        <dsp:cNvPr id="0" name=""/>
        <dsp:cNvSpPr/>
      </dsp:nvSpPr>
      <dsp:spPr>
        <a:xfrm>
          <a:off x="1566328" y="3827973"/>
          <a:ext cx="301792" cy="2444014"/>
        </a:xfrm>
        <a:custGeom>
          <a:avLst/>
          <a:gdLst/>
          <a:ahLst/>
          <a:cxnLst/>
          <a:rect l="0" t="0" r="0" b="0"/>
          <a:pathLst>
            <a:path>
              <a:moveTo>
                <a:pt x="0" y="0"/>
              </a:moveTo>
              <a:lnTo>
                <a:pt x="150896" y="0"/>
              </a:lnTo>
              <a:lnTo>
                <a:pt x="150896" y="2444014"/>
              </a:lnTo>
              <a:lnTo>
                <a:pt x="301792" y="244401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55660" y="4988416"/>
        <a:ext cx="123128" cy="123128"/>
      </dsp:txXfrm>
    </dsp:sp>
    <dsp:sp modelId="{7DA2F1AE-E075-47CA-93EF-069764645891}">
      <dsp:nvSpPr>
        <dsp:cNvPr id="0" name=""/>
        <dsp:cNvSpPr/>
      </dsp:nvSpPr>
      <dsp:spPr>
        <a:xfrm>
          <a:off x="1566328" y="3827973"/>
          <a:ext cx="301792" cy="1868952"/>
        </a:xfrm>
        <a:custGeom>
          <a:avLst/>
          <a:gdLst/>
          <a:ahLst/>
          <a:cxnLst/>
          <a:rect l="0" t="0" r="0" b="0"/>
          <a:pathLst>
            <a:path>
              <a:moveTo>
                <a:pt x="0" y="0"/>
              </a:moveTo>
              <a:lnTo>
                <a:pt x="150896" y="0"/>
              </a:lnTo>
              <a:lnTo>
                <a:pt x="150896" y="1868952"/>
              </a:lnTo>
              <a:lnTo>
                <a:pt x="301792" y="18689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69896" y="4715120"/>
        <a:ext cx="94658" cy="94658"/>
      </dsp:txXfrm>
    </dsp:sp>
    <dsp:sp modelId="{C81547A1-DBC5-41BA-BA47-54761F8DB9E0}">
      <dsp:nvSpPr>
        <dsp:cNvPr id="0" name=""/>
        <dsp:cNvSpPr/>
      </dsp:nvSpPr>
      <dsp:spPr>
        <a:xfrm>
          <a:off x="3377084" y="5121863"/>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5255208"/>
        <a:ext cx="20841" cy="20841"/>
      </dsp:txXfrm>
    </dsp:sp>
    <dsp:sp modelId="{9237F333-31E4-4703-B65C-76D401BC6BE5}">
      <dsp:nvSpPr>
        <dsp:cNvPr id="0" name=""/>
        <dsp:cNvSpPr/>
      </dsp:nvSpPr>
      <dsp:spPr>
        <a:xfrm>
          <a:off x="3377084" y="4753435"/>
          <a:ext cx="301792" cy="368428"/>
        </a:xfrm>
        <a:custGeom>
          <a:avLst/>
          <a:gdLst/>
          <a:ahLst/>
          <a:cxnLst/>
          <a:rect l="0" t="0" r="0" b="0"/>
          <a:pathLst>
            <a:path>
              <a:moveTo>
                <a:pt x="0" y="368428"/>
              </a:moveTo>
              <a:lnTo>
                <a:pt x="150896" y="368428"/>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6074" y="4925743"/>
        <a:ext cx="23812" cy="23812"/>
      </dsp:txXfrm>
    </dsp:sp>
    <dsp:sp modelId="{BBE59CF0-9407-4C93-8C87-00536C5E9DC6}">
      <dsp:nvSpPr>
        <dsp:cNvPr id="0" name=""/>
        <dsp:cNvSpPr/>
      </dsp:nvSpPr>
      <dsp:spPr>
        <a:xfrm>
          <a:off x="1566328" y="3827973"/>
          <a:ext cx="301792" cy="1293890"/>
        </a:xfrm>
        <a:custGeom>
          <a:avLst/>
          <a:gdLst/>
          <a:ahLst/>
          <a:cxnLst/>
          <a:rect l="0" t="0" r="0" b="0"/>
          <a:pathLst>
            <a:path>
              <a:moveTo>
                <a:pt x="0" y="0"/>
              </a:moveTo>
              <a:lnTo>
                <a:pt x="150896" y="0"/>
              </a:lnTo>
              <a:lnTo>
                <a:pt x="150896" y="1293890"/>
              </a:lnTo>
              <a:lnTo>
                <a:pt x="301792" y="129389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84009" y="4441703"/>
        <a:ext cx="66430" cy="66430"/>
      </dsp:txXfrm>
    </dsp:sp>
    <dsp:sp modelId="{1C2053F1-B2B6-4218-AA9A-D7C7BAAA0E29}">
      <dsp:nvSpPr>
        <dsp:cNvPr id="0" name=""/>
        <dsp:cNvSpPr/>
      </dsp:nvSpPr>
      <dsp:spPr>
        <a:xfrm>
          <a:off x="1566328" y="3827973"/>
          <a:ext cx="301792" cy="718827"/>
        </a:xfrm>
        <a:custGeom>
          <a:avLst/>
          <a:gdLst/>
          <a:ahLst/>
          <a:cxnLst/>
          <a:rect l="0" t="0" r="0" b="0"/>
          <a:pathLst>
            <a:path>
              <a:moveTo>
                <a:pt x="0" y="0"/>
              </a:moveTo>
              <a:lnTo>
                <a:pt x="150896" y="0"/>
              </a:lnTo>
              <a:lnTo>
                <a:pt x="150896" y="718827"/>
              </a:lnTo>
              <a:lnTo>
                <a:pt x="301792" y="71882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97734" y="4167897"/>
        <a:ext cx="38980" cy="38980"/>
      </dsp:txXfrm>
    </dsp:sp>
    <dsp:sp modelId="{D6B10375-97CE-4B06-A7F8-3E45F0A32E92}">
      <dsp:nvSpPr>
        <dsp:cNvPr id="0" name=""/>
        <dsp:cNvSpPr/>
      </dsp:nvSpPr>
      <dsp:spPr>
        <a:xfrm>
          <a:off x="1566328" y="3827973"/>
          <a:ext cx="301792" cy="143765"/>
        </a:xfrm>
        <a:custGeom>
          <a:avLst/>
          <a:gdLst/>
          <a:ahLst/>
          <a:cxnLst/>
          <a:rect l="0" t="0" r="0" b="0"/>
          <a:pathLst>
            <a:path>
              <a:moveTo>
                <a:pt x="0" y="0"/>
              </a:moveTo>
              <a:lnTo>
                <a:pt x="150896" y="0"/>
              </a:lnTo>
              <a:lnTo>
                <a:pt x="150896" y="143765"/>
              </a:lnTo>
              <a:lnTo>
                <a:pt x="301792" y="1437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708867" y="3891499"/>
        <a:ext cx="16714" cy="16714"/>
      </dsp:txXfrm>
    </dsp:sp>
    <dsp:sp modelId="{92F017A8-2F44-4612-9606-DD2BB77C8E68}">
      <dsp:nvSpPr>
        <dsp:cNvPr id="0" name=""/>
        <dsp:cNvSpPr/>
      </dsp:nvSpPr>
      <dsp:spPr>
        <a:xfrm>
          <a:off x="3377084" y="3396676"/>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3530021"/>
        <a:ext cx="20841" cy="20841"/>
      </dsp:txXfrm>
    </dsp:sp>
    <dsp:sp modelId="{CA3BFC29-10A1-4120-9137-47BCBC4D354D}">
      <dsp:nvSpPr>
        <dsp:cNvPr id="0" name=""/>
        <dsp:cNvSpPr/>
      </dsp:nvSpPr>
      <dsp:spPr>
        <a:xfrm>
          <a:off x="3377084" y="3109145"/>
          <a:ext cx="301792" cy="287531"/>
        </a:xfrm>
        <a:custGeom>
          <a:avLst/>
          <a:gdLst/>
          <a:ahLst/>
          <a:cxnLst/>
          <a:rect l="0" t="0" r="0" b="0"/>
          <a:pathLst>
            <a:path>
              <a:moveTo>
                <a:pt x="0" y="287531"/>
              </a:moveTo>
              <a:lnTo>
                <a:pt x="150896" y="287531"/>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3242490"/>
        <a:ext cx="20841" cy="20841"/>
      </dsp:txXfrm>
    </dsp:sp>
    <dsp:sp modelId="{08647824-7D60-4E17-958D-224267F2F4C5}">
      <dsp:nvSpPr>
        <dsp:cNvPr id="0" name=""/>
        <dsp:cNvSpPr/>
      </dsp:nvSpPr>
      <dsp:spPr>
        <a:xfrm>
          <a:off x="1566328" y="3396676"/>
          <a:ext cx="301792" cy="431296"/>
        </a:xfrm>
        <a:custGeom>
          <a:avLst/>
          <a:gdLst/>
          <a:ahLst/>
          <a:cxnLst/>
          <a:rect l="0" t="0" r="0" b="0"/>
          <a:pathLst>
            <a:path>
              <a:moveTo>
                <a:pt x="0" y="431296"/>
              </a:moveTo>
              <a:lnTo>
                <a:pt x="150896" y="431296"/>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704065" y="3599165"/>
        <a:ext cx="26319" cy="26319"/>
      </dsp:txXfrm>
    </dsp:sp>
    <dsp:sp modelId="{C82370FA-BBD2-4984-B9C1-4B5AB783D4A2}">
      <dsp:nvSpPr>
        <dsp:cNvPr id="0" name=""/>
        <dsp:cNvSpPr/>
      </dsp:nvSpPr>
      <dsp:spPr>
        <a:xfrm>
          <a:off x="3377084" y="2246552"/>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2379896"/>
        <a:ext cx="20841" cy="20841"/>
      </dsp:txXfrm>
    </dsp:sp>
    <dsp:sp modelId="{A979BF83-67A5-4361-85B8-F439C7B4D2AD}">
      <dsp:nvSpPr>
        <dsp:cNvPr id="0" name=""/>
        <dsp:cNvSpPr/>
      </dsp:nvSpPr>
      <dsp:spPr>
        <a:xfrm>
          <a:off x="3377084" y="1959021"/>
          <a:ext cx="301792" cy="287531"/>
        </a:xfrm>
        <a:custGeom>
          <a:avLst/>
          <a:gdLst/>
          <a:ahLst/>
          <a:cxnLst/>
          <a:rect l="0" t="0" r="0" b="0"/>
          <a:pathLst>
            <a:path>
              <a:moveTo>
                <a:pt x="0" y="287531"/>
              </a:moveTo>
              <a:lnTo>
                <a:pt x="150896" y="287531"/>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2092365"/>
        <a:ext cx="20841" cy="20841"/>
      </dsp:txXfrm>
    </dsp:sp>
    <dsp:sp modelId="{1A2B1931-B9B6-4409-B73A-724C14426E47}">
      <dsp:nvSpPr>
        <dsp:cNvPr id="0" name=""/>
        <dsp:cNvSpPr/>
      </dsp:nvSpPr>
      <dsp:spPr>
        <a:xfrm>
          <a:off x="1566328" y="2246552"/>
          <a:ext cx="301792" cy="1581421"/>
        </a:xfrm>
        <a:custGeom>
          <a:avLst/>
          <a:gdLst/>
          <a:ahLst/>
          <a:cxnLst/>
          <a:rect l="0" t="0" r="0" b="0"/>
          <a:pathLst>
            <a:path>
              <a:moveTo>
                <a:pt x="0" y="1581421"/>
              </a:moveTo>
              <a:lnTo>
                <a:pt x="150896" y="1581421"/>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76976" y="2997013"/>
        <a:ext cx="80498" cy="80498"/>
      </dsp:txXfrm>
    </dsp:sp>
    <dsp:sp modelId="{AD2BD15F-D0C2-483F-94EF-687E65AFFAEF}">
      <dsp:nvSpPr>
        <dsp:cNvPr id="0" name=""/>
        <dsp:cNvSpPr/>
      </dsp:nvSpPr>
      <dsp:spPr>
        <a:xfrm>
          <a:off x="3377084" y="808896"/>
          <a:ext cx="301792" cy="575062"/>
        </a:xfrm>
        <a:custGeom>
          <a:avLst/>
          <a:gdLst/>
          <a:ahLst/>
          <a:cxnLst/>
          <a:rect l="0" t="0" r="0" b="0"/>
          <a:pathLst>
            <a:path>
              <a:moveTo>
                <a:pt x="0" y="0"/>
              </a:moveTo>
              <a:lnTo>
                <a:pt x="150896" y="0"/>
              </a:lnTo>
              <a:lnTo>
                <a:pt x="150896" y="575062"/>
              </a:lnTo>
              <a:lnTo>
                <a:pt x="301792" y="575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1745" y="1080191"/>
        <a:ext cx="32472" cy="32472"/>
      </dsp:txXfrm>
    </dsp:sp>
    <dsp:sp modelId="{183CDB11-4578-42E9-A27F-0D29E61F6ABD}">
      <dsp:nvSpPr>
        <dsp:cNvPr id="0" name=""/>
        <dsp:cNvSpPr/>
      </dsp:nvSpPr>
      <dsp:spPr>
        <a:xfrm>
          <a:off x="3377084" y="763176"/>
          <a:ext cx="301792" cy="91440"/>
        </a:xfrm>
        <a:custGeom>
          <a:avLst/>
          <a:gdLst/>
          <a:ahLst/>
          <a:cxnLst/>
          <a:rect l="0" t="0" r="0" b="0"/>
          <a:pathLst>
            <a:path>
              <a:moveTo>
                <a:pt x="0" y="45720"/>
              </a:moveTo>
              <a:lnTo>
                <a:pt x="301792"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20436" y="801351"/>
        <a:ext cx="15089" cy="15089"/>
      </dsp:txXfrm>
    </dsp:sp>
    <dsp:sp modelId="{C02353A3-67A9-442D-A2BF-E1094F4BE560}">
      <dsp:nvSpPr>
        <dsp:cNvPr id="0" name=""/>
        <dsp:cNvSpPr/>
      </dsp:nvSpPr>
      <dsp:spPr>
        <a:xfrm>
          <a:off x="3377084" y="233834"/>
          <a:ext cx="301792" cy="575062"/>
        </a:xfrm>
        <a:custGeom>
          <a:avLst/>
          <a:gdLst/>
          <a:ahLst/>
          <a:cxnLst/>
          <a:rect l="0" t="0" r="0" b="0"/>
          <a:pathLst>
            <a:path>
              <a:moveTo>
                <a:pt x="0" y="575062"/>
              </a:moveTo>
              <a:lnTo>
                <a:pt x="150896" y="575062"/>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1745" y="505129"/>
        <a:ext cx="32472" cy="32472"/>
      </dsp:txXfrm>
    </dsp:sp>
    <dsp:sp modelId="{AED4EDE5-6945-4B7E-909B-5FD983E40139}">
      <dsp:nvSpPr>
        <dsp:cNvPr id="0" name=""/>
        <dsp:cNvSpPr/>
      </dsp:nvSpPr>
      <dsp:spPr>
        <a:xfrm>
          <a:off x="1566328" y="808896"/>
          <a:ext cx="301792" cy="3019077"/>
        </a:xfrm>
        <a:custGeom>
          <a:avLst/>
          <a:gdLst/>
          <a:ahLst/>
          <a:cxnLst/>
          <a:rect l="0" t="0" r="0" b="0"/>
          <a:pathLst>
            <a:path>
              <a:moveTo>
                <a:pt x="0" y="3019077"/>
              </a:moveTo>
              <a:lnTo>
                <a:pt x="150896" y="3019077"/>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41372" y="2242582"/>
        <a:ext cx="151706" cy="151706"/>
      </dsp:txXfrm>
    </dsp:sp>
    <dsp:sp modelId="{57FB70EB-B9E1-4AA1-88AC-EB0B5AEF8A4B}">
      <dsp:nvSpPr>
        <dsp:cNvPr id="0" name=""/>
        <dsp:cNvSpPr/>
      </dsp:nvSpPr>
      <dsp:spPr>
        <a:xfrm rot="16200000">
          <a:off x="125646" y="3597948"/>
          <a:ext cx="2421314"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25646" y="3597948"/>
        <a:ext cx="2421314" cy="460049"/>
      </dsp:txXfrm>
    </dsp:sp>
    <dsp:sp modelId="{811CE55F-C1BF-4FC7-8313-7A696D3BA599}">
      <dsp:nvSpPr>
        <dsp:cNvPr id="0" name=""/>
        <dsp:cNvSpPr/>
      </dsp:nvSpPr>
      <dsp:spPr>
        <a:xfrm>
          <a:off x="1868121" y="57887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868121" y="578871"/>
        <a:ext cx="1508963" cy="460049"/>
      </dsp:txXfrm>
    </dsp:sp>
    <dsp:sp modelId="{AA6B4528-6E28-44FA-AEFB-23DAEB8BC605}">
      <dsp:nvSpPr>
        <dsp:cNvPr id="0" name=""/>
        <dsp:cNvSpPr/>
      </dsp:nvSpPr>
      <dsp:spPr>
        <a:xfrm>
          <a:off x="3678877" y="3809"/>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Xác nhận đơn hàng</a:t>
          </a:r>
        </a:p>
      </dsp:txBody>
      <dsp:txXfrm>
        <a:off x="3678877" y="3809"/>
        <a:ext cx="1508963" cy="460049"/>
      </dsp:txXfrm>
    </dsp:sp>
    <dsp:sp modelId="{6A027104-CA89-4A42-8756-8266A82A0AE9}">
      <dsp:nvSpPr>
        <dsp:cNvPr id="0" name=""/>
        <dsp:cNvSpPr/>
      </dsp:nvSpPr>
      <dsp:spPr>
        <a:xfrm>
          <a:off x="3678877" y="57887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Hủy đơn hàng</a:t>
          </a:r>
        </a:p>
      </dsp:txBody>
      <dsp:txXfrm>
        <a:off x="3678877" y="578871"/>
        <a:ext cx="1508963" cy="460049"/>
      </dsp:txXfrm>
    </dsp:sp>
    <dsp:sp modelId="{17573CF6-E091-4B8F-883C-B99CA7DD583E}">
      <dsp:nvSpPr>
        <dsp:cNvPr id="0" name=""/>
        <dsp:cNvSpPr/>
      </dsp:nvSpPr>
      <dsp:spPr>
        <a:xfrm>
          <a:off x="3678877" y="115393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678877" y="1153933"/>
        <a:ext cx="1508963" cy="460049"/>
      </dsp:txXfrm>
    </dsp:sp>
    <dsp:sp modelId="{F411107A-C0D6-462C-8B4B-491346B08606}">
      <dsp:nvSpPr>
        <dsp:cNvPr id="0" name=""/>
        <dsp:cNvSpPr/>
      </dsp:nvSpPr>
      <dsp:spPr>
        <a:xfrm>
          <a:off x="1868121" y="2016527"/>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868121" y="2016527"/>
        <a:ext cx="1508963" cy="460049"/>
      </dsp:txXfrm>
    </dsp:sp>
    <dsp:sp modelId="{2BBC22D0-8E2A-40F8-90E0-5C02E05F1CFB}">
      <dsp:nvSpPr>
        <dsp:cNvPr id="0" name=""/>
        <dsp:cNvSpPr/>
      </dsp:nvSpPr>
      <dsp:spPr>
        <a:xfrm>
          <a:off x="3678877" y="1728996"/>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biên nhận</a:t>
          </a:r>
        </a:p>
      </dsp:txBody>
      <dsp:txXfrm>
        <a:off x="3678877" y="1728996"/>
        <a:ext cx="1508963" cy="460049"/>
      </dsp:txXfrm>
    </dsp:sp>
    <dsp:sp modelId="{E250815C-C388-4164-9EB4-8D438C6708C1}">
      <dsp:nvSpPr>
        <dsp:cNvPr id="0" name=""/>
        <dsp:cNvSpPr/>
      </dsp:nvSpPr>
      <dsp:spPr>
        <a:xfrm>
          <a:off x="3678877" y="2304058"/>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678877" y="2304058"/>
        <a:ext cx="1508963" cy="460049"/>
      </dsp:txXfrm>
    </dsp:sp>
    <dsp:sp modelId="{551AC803-22DF-4E8C-8D00-68ECF09A293A}">
      <dsp:nvSpPr>
        <dsp:cNvPr id="0" name=""/>
        <dsp:cNvSpPr/>
      </dsp:nvSpPr>
      <dsp:spPr>
        <a:xfrm>
          <a:off x="1868121" y="3166652"/>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868121" y="3166652"/>
        <a:ext cx="1508963" cy="460049"/>
      </dsp:txXfrm>
    </dsp:sp>
    <dsp:sp modelId="{81755D95-D922-4F29-A303-C8A7CE7E8ABF}">
      <dsp:nvSpPr>
        <dsp:cNvPr id="0" name=""/>
        <dsp:cNvSpPr/>
      </dsp:nvSpPr>
      <dsp:spPr>
        <a:xfrm>
          <a:off x="3678877" y="2879120"/>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678877" y="2879120"/>
        <a:ext cx="1508963" cy="460049"/>
      </dsp:txXfrm>
    </dsp:sp>
    <dsp:sp modelId="{1E5B0938-6BC5-47B1-874D-CDFB32137A58}">
      <dsp:nvSpPr>
        <dsp:cNvPr id="0" name=""/>
        <dsp:cNvSpPr/>
      </dsp:nvSpPr>
      <dsp:spPr>
        <a:xfrm>
          <a:off x="3678877" y="345418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678877" y="3454183"/>
        <a:ext cx="1508963" cy="460049"/>
      </dsp:txXfrm>
    </dsp:sp>
    <dsp:sp modelId="{25D8F5CC-BE52-480F-94B9-3A8D9BA2D739}">
      <dsp:nvSpPr>
        <dsp:cNvPr id="0" name=""/>
        <dsp:cNvSpPr/>
      </dsp:nvSpPr>
      <dsp:spPr>
        <a:xfrm>
          <a:off x="1868121" y="3741714"/>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868121" y="3741714"/>
        <a:ext cx="1508963" cy="460049"/>
      </dsp:txXfrm>
    </dsp:sp>
    <dsp:sp modelId="{C99C4D5A-C1FE-4431-8DDD-F5E0B6DD1F03}">
      <dsp:nvSpPr>
        <dsp:cNvPr id="0" name=""/>
        <dsp:cNvSpPr/>
      </dsp:nvSpPr>
      <dsp:spPr>
        <a:xfrm>
          <a:off x="1868121" y="4316776"/>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868121" y="4316776"/>
        <a:ext cx="1508963" cy="460049"/>
      </dsp:txXfrm>
    </dsp:sp>
    <dsp:sp modelId="{8BAFD37D-742D-4652-92FF-8A0FFA23B2A8}">
      <dsp:nvSpPr>
        <dsp:cNvPr id="0" name=""/>
        <dsp:cNvSpPr/>
      </dsp:nvSpPr>
      <dsp:spPr>
        <a:xfrm>
          <a:off x="1868121" y="4891838"/>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868121" y="4891838"/>
        <a:ext cx="1508963" cy="460049"/>
      </dsp:txXfrm>
    </dsp:sp>
    <dsp:sp modelId="{6AFCD169-EFCF-464D-ABB4-2C79634C7C4A}">
      <dsp:nvSpPr>
        <dsp:cNvPr id="0" name=""/>
        <dsp:cNvSpPr/>
      </dsp:nvSpPr>
      <dsp:spPr>
        <a:xfrm>
          <a:off x="3678877" y="4523410"/>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678877" y="4523410"/>
        <a:ext cx="1508963" cy="460049"/>
      </dsp:txXfrm>
    </dsp:sp>
    <dsp:sp modelId="{9E092DA1-72A9-43D2-82C2-EBD6E86B4785}">
      <dsp:nvSpPr>
        <dsp:cNvPr id="0" name=""/>
        <dsp:cNvSpPr/>
      </dsp:nvSpPr>
      <dsp:spPr>
        <a:xfrm>
          <a:off x="3678877" y="5098472"/>
          <a:ext cx="1508963" cy="62184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678877" y="5098472"/>
        <a:ext cx="1508963" cy="621844"/>
      </dsp:txXfrm>
    </dsp:sp>
    <dsp:sp modelId="{13A81EE6-1828-4DAD-B0BD-D49725F59F11}">
      <dsp:nvSpPr>
        <dsp:cNvPr id="0" name=""/>
        <dsp:cNvSpPr/>
      </dsp:nvSpPr>
      <dsp:spPr>
        <a:xfrm>
          <a:off x="1868121" y="546690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868121" y="5466901"/>
        <a:ext cx="1508963" cy="460049"/>
      </dsp:txXfrm>
    </dsp:sp>
    <dsp:sp modelId="{BAB6F684-995A-46D7-93DB-D2A36D22FA84}">
      <dsp:nvSpPr>
        <dsp:cNvPr id="0" name=""/>
        <dsp:cNvSpPr/>
      </dsp:nvSpPr>
      <dsp:spPr>
        <a:xfrm>
          <a:off x="1868121" y="604196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868121" y="6041963"/>
        <a:ext cx="1508963" cy="460049"/>
      </dsp:txXfrm>
    </dsp:sp>
    <dsp:sp modelId="{87C748B1-8870-485E-AB5F-0A16A9DE458F}">
      <dsp:nvSpPr>
        <dsp:cNvPr id="0" name=""/>
        <dsp:cNvSpPr/>
      </dsp:nvSpPr>
      <dsp:spPr>
        <a:xfrm>
          <a:off x="1868121" y="6617025"/>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868121" y="6617025"/>
        <a:ext cx="1508963" cy="46004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E0995-C93F-4375-95B8-9737EADF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6542</TotalTime>
  <Pages>75</Pages>
  <Words>8093</Words>
  <Characters>46133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37</cp:revision>
  <dcterms:created xsi:type="dcterms:W3CDTF">2017-06-06T18:20:00Z</dcterms:created>
  <dcterms:modified xsi:type="dcterms:W3CDTF">2018-11-15T10:27:00Z</dcterms:modified>
</cp:coreProperties>
</file>