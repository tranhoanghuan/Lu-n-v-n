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89153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89153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89153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89153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89153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89153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rsidP="00370B8C">
      <w:pPr>
        <w:rPr>
          <w:ins w:id="18" w:author="phuong vu" w:date="2018-11-18T15:45:00Z"/>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5091E100" w:rsidR="00891537" w:rsidRPr="00370B8C" w:rsidRDefault="00891537" w:rsidP="00370B8C">
      <w:pPr>
        <w:rPr>
          <w:lang w:val="en-US"/>
        </w:rPr>
      </w:pPr>
      <w:ins w:id="19" w:author="phuong vu" w:date="2018-11-18T15:45:00Z">
        <w:r>
          <w:rPr>
            <w:lang w:val="en-US"/>
          </w:rPr>
          <w:tab/>
          <w:t>Đề tài hiện t</w:t>
        </w:r>
      </w:ins>
      <w:ins w:id="20" w:author="phuong vu" w:date="2018-11-18T15:46:00Z">
        <w:r>
          <w:rPr>
            <w:lang w:val="en-US"/>
          </w:rPr>
          <w:t xml:space="preserve">ại </w:t>
        </w:r>
      </w:ins>
      <w:ins w:id="21" w:author="phuong vu" w:date="2018-11-18T15:45:00Z">
        <w:r>
          <w:rPr>
            <w:lang w:val="en-US"/>
          </w:rPr>
          <w:t>hỗ trợ xây dựng trang quản lí các thông</w:t>
        </w:r>
      </w:ins>
      <w:ins w:id="22" w:author="phuong vu" w:date="2018-11-18T15:46:00Z">
        <w:r>
          <w:rPr>
            <w:lang w:val="en-US"/>
          </w:rPr>
          <w:t xml:space="preserve"> tin dữ liệu đầu vào để tạo đơn hàng cũng như quản lí. Mọi dữ liệu được chạy từ tập tin dữ liệu có sẵn.</w:t>
        </w:r>
      </w:ins>
    </w:p>
    <w:p w14:paraId="452E503B" w14:textId="4BE04F36" w:rsidR="00B81776" w:rsidRDefault="00370B8C" w:rsidP="007C127C">
      <w:pPr>
        <w:pStyle w:val="Heading2"/>
        <w:rPr>
          <w:lang w:val="en-US"/>
        </w:rPr>
      </w:pPr>
      <w:bookmarkStart w:id="23" w:name="_Toc529744393"/>
      <w:r>
        <w:rPr>
          <w:lang w:val="en-US"/>
        </w:rPr>
        <w:t>Phương pháp nghiên cứu</w:t>
      </w:r>
      <w:bookmarkEnd w:id="23"/>
    </w:p>
    <w:p w14:paraId="32972197" w14:textId="774BB876" w:rsidR="00C557CE" w:rsidRPr="00C557CE" w:rsidRDefault="00C557CE" w:rsidP="007C127C">
      <w:pPr>
        <w:pStyle w:val="Heading3"/>
      </w:pPr>
      <w:bookmarkStart w:id="24" w:name="_Toc529744394"/>
      <w:r>
        <w:t>Mục tiêu nghiên cứu</w:t>
      </w:r>
      <w:bookmarkEnd w:id="24"/>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0D0F408A" w:rsidR="00370B8C" w:rsidRDefault="00990D37" w:rsidP="00990D37">
      <w:pPr>
        <w:ind w:left="720"/>
        <w:rPr>
          <w:lang w:val="en-US"/>
        </w:rPr>
      </w:pPr>
      <w:r>
        <w:rPr>
          <w:lang w:val="en-US"/>
        </w:rPr>
        <w:t>- Áp dụng giải thuật</w:t>
      </w:r>
      <w:ins w:id="25" w:author="phuong vu" w:date="2018-11-18T19:34:00Z">
        <w:r w:rsidR="0063738A">
          <w:rPr>
            <w:lang w:val="en-US"/>
          </w:rPr>
          <w:t xml:space="preserve"> h</w:t>
        </w:r>
      </w:ins>
      <w:ins w:id="26" w:author="phuong vu" w:date="2018-11-18T19:35:00Z">
        <w:r w:rsidR="0063738A">
          <w:rPr>
            <w:lang w:val="en-US"/>
          </w:rPr>
          <w:t>àng đợi nhiều trạm phục vụ</w:t>
        </w:r>
      </w:ins>
      <w:r>
        <w:rPr>
          <w:lang w:val="en-US"/>
        </w:rPr>
        <w:t xml:space="preserve"> để giải quyết được bài toán phân chia các đơn hàng vào các máy giặt sao cho thời gian xử lí các đơn hàng là nhanh nhất có thể và đúng thời gian giao trả đồ cho khách hàng.</w:t>
      </w:r>
      <w:ins w:id="27" w:author="phuong vu" w:date="2018-11-18T19:35:00Z">
        <w:r w:rsidR="0063738A">
          <w:rPr>
            <w:lang w:val="en-US"/>
          </w:rPr>
          <w:t xml:space="preserve"> Kết quả </w:t>
        </w:r>
        <w:proofErr w:type="gramStart"/>
        <w:r w:rsidR="0063738A">
          <w:rPr>
            <w:lang w:val="en-US"/>
          </w:rPr>
          <w:t>áp  dụng</w:t>
        </w:r>
        <w:proofErr w:type="gramEnd"/>
        <w:r w:rsidR="0063738A">
          <w:rPr>
            <w:lang w:val="en-US"/>
          </w:rPr>
          <w:t xml:space="preserve"> giải thuật là kết quả tương đối không giải quyết được tất cả các trường hợp đặc biệt</w:t>
        </w:r>
      </w:ins>
      <w:ins w:id="28" w:author="phuong vu" w:date="2018-11-18T19:36:00Z">
        <w:r w:rsidR="0063738A">
          <w:rPr>
            <w:lang w:val="en-US"/>
          </w:rPr>
          <w:t xml:space="preserve"> trong thực tế.</w:t>
        </w:r>
      </w:ins>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9" w:name="_Toc484566608"/>
      <w:bookmarkStart w:id="30" w:name="_Toc529744395"/>
      <w:r w:rsidRPr="00B04AB8">
        <w:lastRenderedPageBreak/>
        <w:t>Đối tượng nghiên cứu</w:t>
      </w:r>
      <w:bookmarkEnd w:id="29"/>
      <w:bookmarkEnd w:id="30"/>
    </w:p>
    <w:p w14:paraId="4B043230" w14:textId="099FB380" w:rsidR="005E5E84" w:rsidDel="00891537" w:rsidRDefault="00754F1B" w:rsidP="005E5E84">
      <w:pPr>
        <w:rPr>
          <w:del w:id="31" w:author="phuong vu" w:date="2018-11-18T15:47:00Z"/>
          <w:lang w:val="en-US"/>
        </w:rPr>
      </w:pPr>
      <w:r>
        <w:rPr>
          <w:lang w:val="en-US"/>
        </w:rPr>
        <w:tab/>
      </w:r>
      <w:del w:id="32" w:author="phuong vu" w:date="2018-11-18T15:47:00Z">
        <w:r w:rsidDel="00891537">
          <w:rPr>
            <w:lang w:val="en-US"/>
          </w:rPr>
          <w:delText>Nghiên cứu về lập trình Android nói riêng và lập trình di động nói chung. Cách liên kết ứng dụng với hệ thống API thông qua Apollo Client.</w:delText>
        </w:r>
        <w:r w:rsidR="00A77377" w:rsidDel="00891537">
          <w:rPr>
            <w:lang w:val="en-US"/>
          </w:rPr>
          <w:delText xml:space="preserve"> Cùng kết hợp với sử dụng ReactJS để tạo nên một trang web quản lí đơn hàng.</w:delText>
        </w:r>
      </w:del>
    </w:p>
    <w:p w14:paraId="1A2FBCBC" w14:textId="677B75BF" w:rsidR="00754F1B" w:rsidRDefault="00754F1B" w:rsidP="00891537">
      <w:pPr>
        <w:rPr>
          <w:ins w:id="33" w:author="phuong vu" w:date="2018-11-18T19:22:00Z"/>
          <w:lang w:val="en-US"/>
        </w:rPr>
      </w:pPr>
      <w:del w:id="34" w:author="phuong vu" w:date="2018-11-18T15:47:00Z">
        <w:r w:rsidDel="00891537">
          <w:rPr>
            <w:lang w:val="en-US"/>
          </w:rPr>
          <w:tab/>
          <w:delText>Tìm hiểu và áp dụng GraphQL, Postgraphile vào xây dựng hệ thống API kiểu mới (một end point).</w:delText>
        </w:r>
      </w:del>
      <w:ins w:id="35" w:author="phuong vu" w:date="2018-11-18T15:47:00Z">
        <w:r w:rsidR="00891537">
          <w:rPr>
            <w:lang w:val="en-US"/>
          </w:rPr>
          <w:t>Đề tài nghiên cứu về mô hình q</w:t>
        </w:r>
      </w:ins>
      <w:ins w:id="36" w:author="phuong vu" w:date="2018-11-18T19:12:00Z">
        <w:r w:rsidR="00B3105B">
          <w:rPr>
            <w:lang w:val="en-US"/>
          </w:rPr>
          <w:t xml:space="preserve">uản lí </w:t>
        </w:r>
      </w:ins>
      <w:ins w:id="37" w:author="phuong vu" w:date="2018-11-18T19:16:00Z">
        <w:r w:rsidR="00B3105B">
          <w:rPr>
            <w:lang w:val="en-US"/>
          </w:rPr>
          <w:t>một cửa hàng giặt ủi với nhiều chi nhánh (hay điểm xử l</w:t>
        </w:r>
      </w:ins>
      <w:ins w:id="38" w:author="phuong vu" w:date="2018-11-18T19:17:00Z">
        <w:r w:rsidR="00B3105B">
          <w:rPr>
            <w:lang w:val="en-US"/>
          </w:rPr>
          <w:t>í giặt ủi khác nhau</w:t>
        </w:r>
      </w:ins>
      <w:ins w:id="39" w:author="phuong vu" w:date="2018-11-18T19:16:00Z">
        <w:r w:rsidR="00B3105B">
          <w:rPr>
            <w:lang w:val="en-US"/>
          </w:rPr>
          <w:t>)</w:t>
        </w:r>
      </w:ins>
      <w:ins w:id="40" w:author="phuong vu" w:date="2018-11-18T19:17:00Z">
        <w:r w:rsidR="00B3105B">
          <w:rPr>
            <w:lang w:val="en-US"/>
          </w:rPr>
          <w:t xml:space="preserve">. Đối tượng nghiên cứu mà đề tài hướng tới </w:t>
        </w:r>
      </w:ins>
      <w:ins w:id="41" w:author="phuong vu" w:date="2018-11-18T19:19:00Z">
        <w:r w:rsidR="00B3105B">
          <w:rPr>
            <w:lang w:val="en-US"/>
          </w:rPr>
          <w:t xml:space="preserve">quản lí được các đơn </w:t>
        </w:r>
      </w:ins>
      <w:ins w:id="42" w:author="phuong vu" w:date="2018-11-18T19:21:00Z">
        <w:r w:rsidR="00B3105B">
          <w:rPr>
            <w:lang w:val="en-US"/>
          </w:rPr>
          <w:t>hàng</w:t>
        </w:r>
      </w:ins>
      <w:ins w:id="43" w:author="phuong vu" w:date="2018-11-18T19:19:00Z">
        <w:r w:rsidR="00B3105B">
          <w:rPr>
            <w:lang w:val="en-US"/>
          </w:rPr>
          <w:t xml:space="preserve"> ở mỗi chi nhánh khác</w:t>
        </w:r>
      </w:ins>
      <w:ins w:id="44" w:author="phuong vu" w:date="2018-11-18T19:21:00Z">
        <w:r w:rsidR="00220919">
          <w:rPr>
            <w:lang w:val="en-US"/>
          </w:rPr>
          <w:t>.</w:t>
        </w:r>
      </w:ins>
    </w:p>
    <w:p w14:paraId="06611115" w14:textId="5A6C45C1" w:rsidR="00220919" w:rsidRPr="00754F1B" w:rsidRDefault="00220919" w:rsidP="00220919">
      <w:pPr>
        <w:ind w:firstLine="720"/>
        <w:rPr>
          <w:lang w:val="en-US"/>
        </w:rPr>
        <w:pPrChange w:id="45" w:author="phuong vu" w:date="2018-11-18T19:25:00Z">
          <w:pPr/>
        </w:pPrChange>
      </w:pPr>
      <w:ins w:id="46" w:author="phuong vu" w:date="2018-11-18T19:22:00Z">
        <w:r>
          <w:rPr>
            <w:lang w:val="en-US"/>
          </w:rPr>
          <w:t xml:space="preserve">Nghiên cứu </w:t>
        </w:r>
      </w:ins>
      <w:ins w:id="47" w:author="phuong vu" w:date="2018-11-18T19:23:00Z">
        <w:r>
          <w:rPr>
            <w:lang w:val="en-US"/>
          </w:rPr>
          <w:t xml:space="preserve">cách đặt đơn hàng giặt ủi bằng ứng dụng điện thoại, hỗ trợ người dùng </w:t>
        </w:r>
      </w:ins>
      <w:ins w:id="48" w:author="phuong vu" w:date="2018-11-18T19:25:00Z">
        <w:r>
          <w:rPr>
            <w:lang w:val="en-US"/>
          </w:rPr>
          <w:t>tạo đơn hàng nhanh chóng không cần bỏ thời gian ra tận địa điểm giặt ủi.</w:t>
        </w:r>
      </w:ins>
    </w:p>
    <w:p w14:paraId="5CD3DB9C" w14:textId="0D67AEA2" w:rsidR="00997C30" w:rsidRDefault="004863AF" w:rsidP="00CA57A3">
      <w:pPr>
        <w:pStyle w:val="Heading3"/>
      </w:pPr>
      <w:bookmarkStart w:id="49" w:name="_Toc484566609"/>
      <w:bookmarkStart w:id="50" w:name="_Toc529744396"/>
      <w:r w:rsidRPr="00B04AB8">
        <w:t>Phạm vi</w:t>
      </w:r>
      <w:r w:rsidR="00997C30" w:rsidRPr="00B04AB8">
        <w:t xml:space="preserve"> nghiên cứu</w:t>
      </w:r>
      <w:bookmarkEnd w:id="49"/>
      <w:bookmarkEnd w:id="50"/>
    </w:p>
    <w:p w14:paraId="715190F5" w14:textId="08516468" w:rsidR="00754F1B" w:rsidDel="00220919" w:rsidRDefault="00220919" w:rsidP="00220919">
      <w:pPr>
        <w:rPr>
          <w:del w:id="51" w:author="phuong vu" w:date="2018-11-18T19:30:00Z"/>
        </w:rPr>
        <w:pPrChange w:id="52" w:author="phuong vu" w:date="2018-11-18T19:31:00Z">
          <w:pPr/>
        </w:pPrChange>
      </w:pPr>
      <w:ins w:id="53" w:author="phuong vu" w:date="2018-11-18T19:31:00Z">
        <w:r>
          <w:tab/>
        </w:r>
      </w:ins>
      <w:del w:id="54" w:author="phuong vu" w:date="2018-11-18T19:29:00Z">
        <w:r w:rsidR="00754F1B" w:rsidDel="00220919">
          <w:tab/>
        </w:r>
        <w:r w:rsidR="00754F1B" w:rsidDel="00220919">
          <w:rPr>
            <w:lang w:val="en-US"/>
          </w:rPr>
          <w:delText xml:space="preserve">Nghiên cứu các phương pháp </w:delText>
        </w:r>
        <w:r w:rsidR="00F269B7" w:rsidDel="00220919">
          <w:rPr>
            <w:lang w:val="en-US"/>
          </w:rPr>
          <w:delText>về lập trình Android hiệu quả. Áp dụng các thư viện bổ trợ cho việc tạo ứng dụng nhanh chóng.</w:delText>
        </w:r>
        <w:r w:rsidR="00C72A3D" w:rsidDel="00220919">
          <w:rPr>
            <w:lang w:val="en-US"/>
          </w:rPr>
          <w:delText xml:space="preserve"> Đối với tạo trang web bằng ReactJS, việc tạo dựng nên trang web một cách đơn giản phù hợp cho người mới bắt đầu tìm hiểu.</w:delText>
        </w:r>
      </w:del>
    </w:p>
    <w:p w14:paraId="511F20CB" w14:textId="5ACC71D0" w:rsidR="00220919" w:rsidRDefault="00220919" w:rsidP="00220919">
      <w:pPr>
        <w:rPr>
          <w:ins w:id="55" w:author="phuong vu" w:date="2018-11-18T19:32:00Z"/>
          <w:lang w:val="en-US"/>
        </w:rPr>
      </w:pPr>
      <w:ins w:id="56" w:author="phuong vu" w:date="2018-11-18T19:30:00Z">
        <w:r>
          <w:rPr>
            <w:lang w:val="en-US"/>
          </w:rPr>
          <w:t>Nghiên cứu cách phân chia các đơn hàng theo từng chi nhánh khác nhau. Bên cạnh đó, nhận biết được c</w:t>
        </w:r>
      </w:ins>
      <w:ins w:id="57" w:author="phuong vu" w:date="2018-11-18T19:31:00Z">
        <w:r>
          <w:rPr>
            <w:lang w:val="en-US"/>
          </w:rPr>
          <w:t>ác đối tượng người dùng tác động đến hệ thống</w:t>
        </w:r>
        <w:r w:rsidR="0063738A">
          <w:rPr>
            <w:lang w:val="en-US"/>
          </w:rPr>
          <w:t xml:space="preserve"> và</w:t>
        </w:r>
      </w:ins>
      <w:ins w:id="58" w:author="phuong vu" w:date="2018-11-18T19:32:00Z">
        <w:r w:rsidR="0063738A">
          <w:rPr>
            <w:lang w:val="en-US"/>
          </w:rPr>
          <w:t xml:space="preserve"> phân chia quyền hạn tương tác với hệ thống.</w:t>
        </w:r>
      </w:ins>
    </w:p>
    <w:p w14:paraId="70372787" w14:textId="1DA84532" w:rsidR="0063738A" w:rsidRDefault="0063738A" w:rsidP="00220919">
      <w:pPr>
        <w:rPr>
          <w:ins w:id="59" w:author="phuong vu" w:date="2018-11-18T19:30:00Z"/>
          <w:lang w:val="en-US"/>
        </w:rPr>
        <w:pPrChange w:id="60" w:author="phuong vu" w:date="2018-11-18T19:31:00Z">
          <w:pPr/>
        </w:pPrChange>
      </w:pPr>
      <w:ins w:id="61" w:author="phuong vu" w:date="2018-11-18T19:32:00Z">
        <w:r>
          <w:rPr>
            <w:lang w:val="en-US"/>
          </w:rPr>
          <w:tab/>
        </w:r>
      </w:ins>
      <w:ins w:id="62" w:author="phuong vu" w:date="2018-11-18T19:37:00Z">
        <w:r>
          <w:rPr>
            <w:lang w:val="en-US"/>
          </w:rPr>
          <w:t>Ở</w:t>
        </w:r>
      </w:ins>
      <w:ins w:id="63" w:author="phuong vu" w:date="2018-11-18T19:32:00Z">
        <w:r>
          <w:rPr>
            <w:lang w:val="en-US"/>
          </w:rPr>
          <w:t xml:space="preserve"> Việt Nam, mô hình</w:t>
        </w:r>
      </w:ins>
      <w:ins w:id="64" w:author="phuong vu" w:date="2018-11-18T19:36:00Z">
        <w:r>
          <w:rPr>
            <w:lang w:val="en-US"/>
          </w:rPr>
          <w:t xml:space="preserve"> giặt ủi đa phần dịch vụ giặt tính theo khối lượng quần áo</w:t>
        </w:r>
      </w:ins>
      <w:ins w:id="65" w:author="phuong vu" w:date="2018-11-18T19:37:00Z">
        <w:r>
          <w:rPr>
            <w:lang w:val="en-US"/>
          </w:rPr>
          <w:t xml:space="preserve"> nhưng với một số loại quần áo không thể tính theo khối lượng vì </w:t>
        </w:r>
      </w:ins>
      <w:ins w:id="66" w:author="phuong vu" w:date="2018-11-18T19:38:00Z">
        <w:r>
          <w:rPr>
            <w:lang w:val="en-US"/>
          </w:rPr>
          <w:t xml:space="preserve">sự chuyên biệt hóa của loại quần áo đó hay chi phí bỏ ra nếu tính theo khối lượng cao rất nhiều so với tính theo số lượng quần áo. Do đó, </w:t>
        </w:r>
      </w:ins>
      <w:ins w:id="67" w:author="phuong vu" w:date="2018-11-18T19:39:00Z">
        <w:r>
          <w:rPr>
            <w:lang w:val="en-US"/>
          </w:rPr>
          <w:t>đề tài nghiên cứu cách kết hợp cả hai đơn vị tính đó để phù hợp với nhiều loại dịch vụ nhất.</w:t>
        </w:r>
      </w:ins>
    </w:p>
    <w:p w14:paraId="087DF806" w14:textId="3A91F846" w:rsidR="00C557CE" w:rsidRDefault="00F269B7" w:rsidP="00754F1B">
      <w:pPr>
        <w:rPr>
          <w:lang w:val="en-US"/>
        </w:rPr>
      </w:pPr>
      <w:r>
        <w:rPr>
          <w:lang w:val="en-US"/>
        </w:rPr>
        <w:tab/>
      </w:r>
      <w:ins w:id="68" w:author="phuong vu" w:date="2018-11-18T19:40:00Z">
        <w:r w:rsidR="0063738A">
          <w:rPr>
            <w:lang w:val="en-US"/>
          </w:rPr>
          <w:t>Dựa trên vấn đề sắp xếp thời gian xử lí các đơn hàng s</w:t>
        </w:r>
      </w:ins>
      <w:ins w:id="69" w:author="phuong vu" w:date="2018-11-18T19:41:00Z">
        <w:r w:rsidR="0063738A">
          <w:rPr>
            <w:lang w:val="en-US"/>
          </w:rPr>
          <w:t xml:space="preserve">ao cho thời gian xử lí là thấp nhất có thể, đề tài </w:t>
        </w:r>
        <w:r w:rsidR="000C3B2E">
          <w:rPr>
            <w:lang w:val="en-US"/>
          </w:rPr>
          <w:t>đề ra giải pháp sử dụng giải thuật h</w:t>
        </w:r>
      </w:ins>
      <w:ins w:id="70" w:author="phuong vu" w:date="2018-11-18T19:42:00Z">
        <w:r w:rsidR="000C3B2E">
          <w:rPr>
            <w:lang w:val="en-US"/>
          </w:rPr>
          <w:t>àng đợi nhiều trạm phục vụ để giải quyết vấn đề này. Nhưng vẫn còn tồn tại vài trường hợp giải thuật có t</w:t>
        </w:r>
      </w:ins>
      <w:ins w:id="71" w:author="phuong vu" w:date="2018-11-18T19:43:00Z">
        <w:r w:rsidR="000C3B2E">
          <w:rPr>
            <w:lang w:val="en-US"/>
          </w:rPr>
          <w:t>hể xử lí được nên kết quả đưa ra chỉ là gợi ý và hoàn tất có thể thay đổi được.</w:t>
        </w:r>
      </w:ins>
      <w:del w:id="72" w:author="phuong vu" w:date="2018-11-18T19:40:00Z">
        <w:r w:rsidDel="0063738A">
          <w:rPr>
            <w:lang w:val="en-US"/>
          </w:rPr>
          <w:delText xml:space="preserve">Nghiên cứu tạo Server GraphQL cho người mới bắt đầu kết hợp với Postgrahile, cũng như cách sử dụng cơ sở dữ liệu </w:delText>
        </w:r>
        <w:r w:rsidR="00653696" w:rsidDel="0063738A">
          <w:rPr>
            <w:lang w:val="en-US"/>
          </w:rPr>
          <w:delText>PostgreSQL</w:delText>
        </w:r>
        <w:r w:rsidDel="0063738A">
          <w:rPr>
            <w:lang w:val="en-US"/>
          </w:rPr>
          <w:delText>.</w:delText>
        </w:r>
        <w:r w:rsidR="00C86C51" w:rsidDel="0063738A">
          <w:rPr>
            <w:lang w:val="en-US"/>
          </w:rPr>
          <w:delText xml:space="preserve"> </w:delText>
        </w:r>
        <w:r w:rsidR="00C72A3D" w:rsidDel="0063738A">
          <w:rPr>
            <w:lang w:val="en-US"/>
          </w:rPr>
          <w:delText>Việc sử dụng Postgrahile phù hợp cho người bắt đầu nghiên cứu, từng bước hiểu được cách xây dựng và viết các Mutation và Query.</w:delText>
        </w:r>
      </w:del>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73" w:name="_Toc484566610"/>
      <w:bookmarkStart w:id="74" w:name="_Toc529744397"/>
      <w:r w:rsidRPr="00B04AB8">
        <w:rPr>
          <w:rStyle w:val="Heading2Char"/>
          <w:b/>
        </w:rPr>
        <w:lastRenderedPageBreak/>
        <w:t>CƠ SỞ LÝ THUYẾT</w:t>
      </w:r>
      <w:bookmarkEnd w:id="73"/>
      <w:bookmarkEnd w:id="74"/>
    </w:p>
    <w:p w14:paraId="789698BA" w14:textId="0305562F" w:rsidR="00997C30" w:rsidRPr="00530384" w:rsidRDefault="00997C30" w:rsidP="007C127C">
      <w:pPr>
        <w:pStyle w:val="Heading2"/>
        <w:rPr>
          <w:vertAlign w:val="superscript"/>
        </w:rPr>
      </w:pPr>
      <w:bookmarkStart w:id="75" w:name="_Toc484566611"/>
      <w:bookmarkStart w:id="76" w:name="_Toc529744398"/>
      <w:r w:rsidRPr="00B04AB8">
        <w:t>Tìm hiểu về nền tảng Android</w:t>
      </w:r>
      <w:bookmarkEnd w:id="75"/>
      <w:r w:rsidR="00530384">
        <w:rPr>
          <w:vertAlign w:val="superscript"/>
        </w:rPr>
        <w:t>[1]</w:t>
      </w:r>
      <w:bookmarkEnd w:id="76"/>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19B2331F" w:rsidR="004863AF" w:rsidRPr="007C127C" w:rsidRDefault="00B243D7" w:rsidP="007C127C">
      <w:pPr>
        <w:pStyle w:val="Caption"/>
        <w:rPr>
          <w:szCs w:val="26"/>
          <w:lang w:val="en-US"/>
        </w:rPr>
      </w:pPr>
      <w:bookmarkStart w:id="77" w:name="_Toc529744453"/>
      <w:r w:rsidRPr="007C127C">
        <w:rPr>
          <w:szCs w:val="26"/>
        </w:rPr>
        <w:t xml:space="preserve">Hình </w:t>
      </w:r>
      <w:ins w:id="78"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2</w:t>
      </w:r>
      <w:ins w:id="79"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80" w:author="phuong vu" w:date="2018-11-16T11:48:00Z">
        <w:r w:rsidR="0098709A">
          <w:rPr>
            <w:noProof/>
            <w:szCs w:val="26"/>
          </w:rPr>
          <w:t>1</w:t>
        </w:r>
        <w:r w:rsidR="0098709A">
          <w:rPr>
            <w:szCs w:val="26"/>
          </w:rPr>
          <w:fldChar w:fldCharType="end"/>
        </w:r>
      </w:ins>
      <w:del w:id="8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77"/>
    </w:p>
    <w:p w14:paraId="7FFDBF81" w14:textId="129A0F6A" w:rsidR="00997C30" w:rsidRPr="00530384" w:rsidRDefault="00997C30" w:rsidP="007C127C">
      <w:pPr>
        <w:pStyle w:val="Heading2"/>
        <w:rPr>
          <w:vertAlign w:val="superscript"/>
        </w:rPr>
      </w:pPr>
      <w:bookmarkStart w:id="82" w:name="_Toc529231505"/>
      <w:bookmarkStart w:id="83" w:name="_Toc484566612"/>
      <w:bookmarkStart w:id="84" w:name="_Toc529744399"/>
      <w:bookmarkEnd w:id="82"/>
      <w:r w:rsidRPr="00B04AB8">
        <w:t xml:space="preserve">Tìm hiểu về </w:t>
      </w:r>
      <w:bookmarkEnd w:id="83"/>
      <w:r w:rsidR="001D00CB">
        <w:t>GraphQL</w:t>
      </w:r>
      <w:r w:rsidR="00653696">
        <w:t xml:space="preserve"> </w:t>
      </w:r>
      <w:r w:rsidR="00530384">
        <w:rPr>
          <w:vertAlign w:val="superscript"/>
        </w:rPr>
        <w:t>[2]</w:t>
      </w:r>
      <w:bookmarkEnd w:id="84"/>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160FEC49" w:rsidR="007643F4" w:rsidRPr="007C127C" w:rsidRDefault="00B243D7" w:rsidP="007C127C">
      <w:pPr>
        <w:pStyle w:val="Caption"/>
        <w:rPr>
          <w:szCs w:val="26"/>
        </w:rPr>
      </w:pPr>
      <w:bookmarkStart w:id="85" w:name="_Toc529744454"/>
      <w:r w:rsidRPr="007C127C">
        <w:rPr>
          <w:szCs w:val="26"/>
        </w:rPr>
        <w:t xml:space="preserve">Hình </w:t>
      </w:r>
      <w:ins w:id="86"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2</w:t>
      </w:r>
      <w:ins w:id="87"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88" w:author="phuong vu" w:date="2018-11-16T11:48:00Z">
        <w:r w:rsidR="0098709A">
          <w:rPr>
            <w:noProof/>
            <w:szCs w:val="26"/>
          </w:rPr>
          <w:t>2</w:t>
        </w:r>
        <w:r w:rsidR="0098709A">
          <w:rPr>
            <w:szCs w:val="26"/>
          </w:rPr>
          <w:fldChar w:fldCharType="end"/>
        </w:r>
      </w:ins>
      <w:del w:id="8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85"/>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B1B0067" w:rsidR="007643F4" w:rsidRPr="007C127C" w:rsidRDefault="00B243D7" w:rsidP="007C127C">
      <w:pPr>
        <w:pStyle w:val="Caption"/>
        <w:rPr>
          <w:szCs w:val="26"/>
        </w:rPr>
      </w:pPr>
      <w:bookmarkStart w:id="90" w:name="_Toc529744455"/>
      <w:r w:rsidRPr="007C127C">
        <w:rPr>
          <w:szCs w:val="26"/>
        </w:rPr>
        <w:t xml:space="preserve">Hình </w:t>
      </w:r>
      <w:ins w:id="91"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2</w:t>
      </w:r>
      <w:ins w:id="92"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93" w:author="phuong vu" w:date="2018-11-16T11:48:00Z">
        <w:r w:rsidR="0098709A">
          <w:rPr>
            <w:noProof/>
            <w:szCs w:val="26"/>
          </w:rPr>
          <w:t>3</w:t>
        </w:r>
        <w:r w:rsidR="0098709A">
          <w:rPr>
            <w:szCs w:val="26"/>
          </w:rPr>
          <w:fldChar w:fldCharType="end"/>
        </w:r>
      </w:ins>
      <w:del w:id="9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90"/>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95" w:name="_Toc484566613"/>
      <w:bookmarkStart w:id="96" w:name="_Toc529744400"/>
      <w:r w:rsidRPr="00B04AB8">
        <w:rPr>
          <w:lang w:val="da-DK"/>
        </w:rPr>
        <w:t xml:space="preserve">Tìm hiểu về </w:t>
      </w:r>
      <w:bookmarkEnd w:id="95"/>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96"/>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97" w:name="_Toc529744401"/>
      <w:r>
        <w:t xml:space="preserve">Tìm hiểu về PostgreSQL </w:t>
      </w:r>
      <w:r>
        <w:rPr>
          <w:vertAlign w:val="superscript"/>
        </w:rPr>
        <w:t>[5]</w:t>
      </w:r>
      <w:bookmarkEnd w:id="97"/>
    </w:p>
    <w:p w14:paraId="701FFFC7" w14:textId="428C0DE8" w:rsidR="00653696" w:rsidRDefault="00653696" w:rsidP="00653696">
      <w:pPr>
        <w:spacing w:line="360" w:lineRule="auto"/>
        <w:ind w:firstLine="720"/>
        <w:rPr>
          <w:b/>
          <w:lang w:val="en-US"/>
        </w:rPr>
      </w:pPr>
      <w:bookmarkStart w:id="98"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99" w:name="_Toc529744402"/>
      <w:r>
        <w:t>Tìm hiểu về JSON Web Token</w:t>
      </w:r>
      <w:r w:rsidR="006F12F5">
        <w:t xml:space="preserve"> </w:t>
      </w:r>
      <w:r w:rsidR="006F12F5">
        <w:rPr>
          <w:vertAlign w:val="superscript"/>
        </w:rPr>
        <w:t>[6]</w:t>
      </w:r>
      <w:bookmarkEnd w:id="99"/>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100" w:name="_Toc529744403"/>
      <w:r>
        <w:t xml:space="preserve">Tìm hiểu về ReactJS </w:t>
      </w:r>
      <w:r>
        <w:rPr>
          <w:vertAlign w:val="superscript"/>
        </w:rPr>
        <w:t>[7]</w:t>
      </w:r>
      <w:bookmarkEnd w:id="100"/>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101" w:name="_Toc529744404"/>
      <w:r>
        <w:t>Tìm hiểu về Apollo Client</w:t>
      </w:r>
      <w:r w:rsidR="007A626B">
        <w:t xml:space="preserve"> </w:t>
      </w:r>
      <w:r w:rsidR="007A626B">
        <w:rPr>
          <w:vertAlign w:val="superscript"/>
        </w:rPr>
        <w:t>[8]</w:t>
      </w:r>
      <w:bookmarkEnd w:id="101"/>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98"/>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102" w:name="_Toc529744405"/>
      <w:r>
        <w:t>NỘI DUNG NGHIÊN CỨU</w:t>
      </w:r>
      <w:bookmarkEnd w:id="102"/>
    </w:p>
    <w:p w14:paraId="2C7F4CB1" w14:textId="2C3169C9" w:rsidR="00FB646D" w:rsidRDefault="00C557CE" w:rsidP="00C557CE">
      <w:pPr>
        <w:pStyle w:val="Heading2"/>
        <w:rPr>
          <w:lang w:val="en-US"/>
        </w:rPr>
      </w:pPr>
      <w:bookmarkStart w:id="103" w:name="_Toc529744406"/>
      <w:r>
        <w:rPr>
          <w:lang w:val="en-US"/>
        </w:rPr>
        <w:t>Mô tả bài toán</w:t>
      </w:r>
      <w:bookmarkEnd w:id="103"/>
    </w:p>
    <w:p w14:paraId="31BFAC6A" w14:textId="7EB414B7" w:rsidR="00184C7F" w:rsidRDefault="00184C7F" w:rsidP="00184C7F">
      <w:pPr>
        <w:pStyle w:val="Heading3"/>
      </w:pPr>
      <w:bookmarkStart w:id="104" w:name="_Toc529744407"/>
      <w:r>
        <w:t>Bối cảnh hệ thống</w:t>
      </w:r>
      <w:bookmarkEnd w:id="104"/>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105" w:name="_Toc529744408"/>
      <w:r>
        <w:t>Các chức năng hệ thống</w:t>
      </w:r>
      <w:bookmarkEnd w:id="105"/>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0C3B2E">
        <w:tc>
          <w:tcPr>
            <w:tcW w:w="708"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0C3B2E">
        <w:tc>
          <w:tcPr>
            <w:tcW w:w="708"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0C3B2E">
        <w:tc>
          <w:tcPr>
            <w:tcW w:w="708"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0C3B2E">
        <w:tc>
          <w:tcPr>
            <w:tcW w:w="708"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0C3B2E">
        <w:tc>
          <w:tcPr>
            <w:tcW w:w="708"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4ABFA0D6" w14:textId="77777777" w:rsidTr="000C3B2E">
        <w:tc>
          <w:tcPr>
            <w:tcW w:w="708" w:type="dxa"/>
          </w:tcPr>
          <w:p w14:paraId="32BE9FFB" w14:textId="77777777" w:rsidR="00DF3BEE" w:rsidRDefault="00DF3BEE" w:rsidP="007C127C">
            <w:pPr>
              <w:pStyle w:val="ListParagraph"/>
              <w:spacing w:line="360" w:lineRule="auto"/>
              <w:ind w:left="0"/>
              <w:jc w:val="center"/>
            </w:pPr>
            <w:r>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0C3B2E">
        <w:tc>
          <w:tcPr>
            <w:tcW w:w="708" w:type="dxa"/>
          </w:tcPr>
          <w:p w14:paraId="348A1DF1" w14:textId="77777777" w:rsidR="00DF3BEE" w:rsidRDefault="00DF3BEE" w:rsidP="007C127C">
            <w:pPr>
              <w:pStyle w:val="ListParagraph"/>
              <w:spacing w:line="360" w:lineRule="auto"/>
              <w:ind w:left="0"/>
              <w:jc w:val="center"/>
            </w:pPr>
            <w:r>
              <w:lastRenderedPageBreak/>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0C3B2E">
        <w:tc>
          <w:tcPr>
            <w:tcW w:w="708"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0C3B2E">
        <w:tc>
          <w:tcPr>
            <w:tcW w:w="708"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0C3B2E">
        <w:tc>
          <w:tcPr>
            <w:tcW w:w="708"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rPr>
          <w:szCs w:val="26"/>
          <w:lang w:val="en-US"/>
        </w:rPr>
      </w:pPr>
      <w:r w:rsidRPr="007C127C">
        <w:rPr>
          <w:szCs w:val="26"/>
        </w:rPr>
        <w:t>Bảng</w:t>
      </w:r>
      <w:r w:rsidR="00152290">
        <w:rPr>
          <w:szCs w:val="26"/>
          <w:lang w:val="en-US"/>
        </w:rPr>
        <w:t xml:space="preserve"> 3</w:t>
      </w:r>
      <w:r w:rsidRPr="007C127C">
        <w:rPr>
          <w:szCs w:val="26"/>
          <w:lang w:val="en-US"/>
        </w:rPr>
        <w:t>.1 Các chức năng hệ thống</w:t>
      </w:r>
    </w:p>
    <w:p w14:paraId="31562104" w14:textId="50E0F3F2" w:rsidR="00EC1917" w:rsidRDefault="00EC1917" w:rsidP="006F2BC8">
      <w:pPr>
        <w:pStyle w:val="Heading3"/>
      </w:pPr>
      <w:bookmarkStart w:id="106" w:name="_Toc529744409"/>
      <w:r>
        <w:t>Đặc điểm người dùng</w:t>
      </w:r>
      <w:bookmarkEnd w:id="106"/>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107" w:name="_Toc529744410"/>
      <w:r>
        <w:t>Môi trường vận hành</w:t>
      </w:r>
      <w:bookmarkEnd w:id="107"/>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108" w:name="_Toc529744411"/>
      <w:r>
        <w:rPr>
          <w:lang w:val="en-US"/>
        </w:rPr>
        <w:lastRenderedPageBreak/>
        <w:t>Đặc tả yêu cầu</w:t>
      </w:r>
      <w:bookmarkEnd w:id="108"/>
    </w:p>
    <w:p w14:paraId="02888FC4" w14:textId="0F151FE4" w:rsidR="00EC1917" w:rsidRDefault="00EC1917" w:rsidP="00EC1917">
      <w:pPr>
        <w:pStyle w:val="Heading3"/>
      </w:pPr>
      <w:bookmarkStart w:id="109" w:name="_Toc529744412"/>
      <w:r>
        <w:t>Yêu cầu chức năng</w:t>
      </w:r>
      <w:bookmarkEnd w:id="109"/>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110" w:name="_Toc529744415"/>
      <w:r>
        <w:t>Quản lí phân công xử lí đơn hàng</w:t>
      </w:r>
      <w:bookmarkEnd w:id="110"/>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111" w:name="_Toc529744416"/>
      <w:r>
        <w:t>Tạo đơn hàng</w:t>
      </w:r>
      <w:bookmarkEnd w:id="111"/>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Del="005A4BEF" w:rsidRDefault="009B0E96">
      <w:pPr>
        <w:rPr>
          <w:del w:id="112" w:author="phuong vu" w:date="2018-11-16T10:03:00Z"/>
        </w:rPr>
      </w:pPr>
    </w:p>
    <w:p w14:paraId="146CB00A" w14:textId="29D6B71A" w:rsidR="00730F28" w:rsidRDefault="00730F28">
      <w:pPr>
        <w:pPrChange w:id="113" w:author="phuong vu" w:date="2018-11-16T10:03:00Z">
          <w:pPr>
            <w:pStyle w:val="Heading4"/>
          </w:pPr>
        </w:pPrChange>
      </w:pPr>
      <w:bookmarkStart w:id="114" w:name="_Toc529744417"/>
      <w:del w:id="115" w:author="phuong vu" w:date="2018-11-16T10:03:00Z">
        <w:r w:rsidDel="005A4BEF">
          <w:delText>Tìm kiếm chi nhánh gần nhất, có đủ các dịch vụ theo yêu cầu</w:delText>
        </w:r>
      </w:del>
      <w:bookmarkEnd w:id="114"/>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225404">
        <w:trPr>
          <w:del w:id="116" w:author="phuong vu" w:date="2018-11-16T10:03:00Z"/>
        </w:trPr>
        <w:tc>
          <w:tcPr>
            <w:tcW w:w="2425" w:type="dxa"/>
          </w:tcPr>
          <w:p w14:paraId="3B051247" w14:textId="2B7A8291" w:rsidR="009B0E96" w:rsidRPr="00B808BD" w:rsidDel="005A4BEF" w:rsidRDefault="009B0E96" w:rsidP="00225404">
            <w:pPr>
              <w:spacing w:line="276" w:lineRule="auto"/>
              <w:rPr>
                <w:del w:id="117" w:author="phuong vu" w:date="2018-11-16T10:03:00Z"/>
                <w:b/>
              </w:rPr>
            </w:pPr>
            <w:del w:id="118" w:author="phuong vu" w:date="2018-11-16T10:03:00Z">
              <w:r w:rsidRPr="00B808BD" w:rsidDel="005A4BEF">
                <w:rPr>
                  <w:b/>
                </w:rPr>
                <w:delText>Mã yêu cầu</w:delText>
              </w:r>
            </w:del>
          </w:p>
        </w:tc>
        <w:tc>
          <w:tcPr>
            <w:tcW w:w="6686" w:type="dxa"/>
          </w:tcPr>
          <w:p w14:paraId="4C9AFD71" w14:textId="29D2DDA6" w:rsidR="009B0E96" w:rsidRPr="002947C2" w:rsidDel="005A4BEF" w:rsidRDefault="009B0E96" w:rsidP="00225404">
            <w:pPr>
              <w:spacing w:line="276" w:lineRule="auto"/>
              <w:rPr>
                <w:del w:id="119" w:author="phuong vu" w:date="2018-11-16T10:03:00Z"/>
                <w:lang w:val="en-US"/>
              </w:rPr>
            </w:pPr>
            <w:del w:id="120" w:author="phuong vu" w:date="2018-11-16T10:03:00Z">
              <w:r w:rsidDel="005A4BEF">
                <w:rPr>
                  <w:lang w:val="en-US"/>
                </w:rPr>
                <w:delText>GU_05</w:delText>
              </w:r>
            </w:del>
          </w:p>
        </w:tc>
      </w:tr>
      <w:tr w:rsidR="009B0E96" w:rsidDel="005A4BEF" w14:paraId="7AC82DA4" w14:textId="3C99C78C" w:rsidTr="00225404">
        <w:trPr>
          <w:del w:id="121" w:author="phuong vu" w:date="2018-11-16T10:03:00Z"/>
        </w:trPr>
        <w:tc>
          <w:tcPr>
            <w:tcW w:w="2425" w:type="dxa"/>
          </w:tcPr>
          <w:p w14:paraId="36A5E3F1" w14:textId="60D213EB" w:rsidR="009B0E96" w:rsidRPr="00B808BD" w:rsidDel="005A4BEF" w:rsidRDefault="009B0E96" w:rsidP="00225404">
            <w:pPr>
              <w:spacing w:line="276" w:lineRule="auto"/>
              <w:rPr>
                <w:del w:id="122" w:author="phuong vu" w:date="2018-11-16T10:03:00Z"/>
                <w:b/>
              </w:rPr>
            </w:pPr>
            <w:del w:id="123" w:author="phuong vu" w:date="2018-11-16T10:03:00Z">
              <w:r w:rsidRPr="00B808BD" w:rsidDel="005A4BEF">
                <w:rPr>
                  <w:b/>
                </w:rPr>
                <w:delText>Tên chức năng</w:delText>
              </w:r>
            </w:del>
          </w:p>
        </w:tc>
        <w:tc>
          <w:tcPr>
            <w:tcW w:w="6686" w:type="dxa"/>
          </w:tcPr>
          <w:p w14:paraId="15265644" w14:textId="5A48F988" w:rsidR="009B0E96" w:rsidRPr="00A06DD8" w:rsidDel="005A4BEF" w:rsidRDefault="009B0E96" w:rsidP="00225404">
            <w:pPr>
              <w:spacing w:line="276" w:lineRule="auto"/>
              <w:rPr>
                <w:del w:id="124" w:author="phuong vu" w:date="2018-11-16T10:03:00Z"/>
                <w:lang w:val="en-US"/>
              </w:rPr>
            </w:pPr>
            <w:del w:id="125" w:author="phuong vu" w:date="2018-11-16T10:03:00Z">
              <w:r w:rsidDel="005A4BEF">
                <w:delText>Tìm kiếm chi nhánh gần nhất, có đủ các dịch vụ theo yêu cầu</w:delText>
              </w:r>
            </w:del>
          </w:p>
        </w:tc>
      </w:tr>
      <w:tr w:rsidR="009B0E96" w:rsidDel="005A4BEF" w14:paraId="6352A577" w14:textId="3A31879D" w:rsidTr="00225404">
        <w:trPr>
          <w:del w:id="126" w:author="phuong vu" w:date="2018-11-16T10:03:00Z"/>
        </w:trPr>
        <w:tc>
          <w:tcPr>
            <w:tcW w:w="2425" w:type="dxa"/>
          </w:tcPr>
          <w:p w14:paraId="6C8BDC98" w14:textId="67C18296" w:rsidR="009B0E96" w:rsidRPr="00B808BD" w:rsidDel="005A4BEF" w:rsidRDefault="009B0E96" w:rsidP="00225404">
            <w:pPr>
              <w:spacing w:line="276" w:lineRule="auto"/>
              <w:rPr>
                <w:del w:id="127" w:author="phuong vu" w:date="2018-11-16T10:03:00Z"/>
                <w:b/>
              </w:rPr>
            </w:pPr>
            <w:del w:id="128" w:author="phuong vu" w:date="2018-11-16T10:03:00Z">
              <w:r w:rsidRPr="00B808BD" w:rsidDel="005A4BEF">
                <w:rPr>
                  <w:b/>
                </w:rPr>
                <w:delText>Đối tượng sử dụng</w:delText>
              </w:r>
            </w:del>
          </w:p>
        </w:tc>
        <w:tc>
          <w:tcPr>
            <w:tcW w:w="6686" w:type="dxa"/>
          </w:tcPr>
          <w:p w14:paraId="4C9AA256" w14:textId="08081C47" w:rsidR="009B0E96" w:rsidRPr="002947C2" w:rsidDel="005A4BEF" w:rsidRDefault="009B0E96" w:rsidP="00225404">
            <w:pPr>
              <w:spacing w:line="276" w:lineRule="auto"/>
              <w:rPr>
                <w:del w:id="129" w:author="phuong vu" w:date="2018-11-16T10:03:00Z"/>
                <w:lang w:val="en-US"/>
              </w:rPr>
            </w:pPr>
            <w:del w:id="130" w:author="phuong vu" w:date="2018-11-16T10:03:00Z">
              <w:r w:rsidDel="005A4BEF">
                <w:rPr>
                  <w:lang w:val="en-US"/>
                </w:rPr>
                <w:delText>Khách hàng</w:delText>
              </w:r>
            </w:del>
          </w:p>
        </w:tc>
      </w:tr>
      <w:tr w:rsidR="009B0E96" w:rsidDel="005A4BEF" w14:paraId="485DBE04" w14:textId="6B952346" w:rsidTr="00225404">
        <w:trPr>
          <w:del w:id="131" w:author="phuong vu" w:date="2018-11-16T10:03:00Z"/>
        </w:trPr>
        <w:tc>
          <w:tcPr>
            <w:tcW w:w="2425" w:type="dxa"/>
          </w:tcPr>
          <w:p w14:paraId="74A2B978" w14:textId="50F99B18" w:rsidR="009B0E96" w:rsidRPr="00B808BD" w:rsidDel="005A4BEF" w:rsidRDefault="009B0E96" w:rsidP="00225404">
            <w:pPr>
              <w:spacing w:line="276" w:lineRule="auto"/>
              <w:rPr>
                <w:del w:id="132" w:author="phuong vu" w:date="2018-11-16T10:03:00Z"/>
                <w:b/>
              </w:rPr>
            </w:pPr>
            <w:del w:id="133" w:author="phuong vu" w:date="2018-11-16T10:03:00Z">
              <w:r w:rsidRPr="00B808BD" w:rsidDel="005A4BEF">
                <w:rPr>
                  <w:b/>
                </w:rPr>
                <w:delText>Tiền điều kiện</w:delText>
              </w:r>
            </w:del>
          </w:p>
        </w:tc>
        <w:tc>
          <w:tcPr>
            <w:tcW w:w="6686" w:type="dxa"/>
          </w:tcPr>
          <w:p w14:paraId="21B2185F" w14:textId="4AB06164" w:rsidR="009B0E96" w:rsidRPr="002947C2" w:rsidDel="005A4BEF" w:rsidRDefault="009B0E96" w:rsidP="00225404">
            <w:pPr>
              <w:spacing w:line="276" w:lineRule="auto"/>
              <w:rPr>
                <w:del w:id="134" w:author="phuong vu" w:date="2018-11-16T10:03:00Z"/>
                <w:lang w:val="en-US"/>
              </w:rPr>
            </w:pPr>
            <w:del w:id="135"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del>
          </w:p>
        </w:tc>
      </w:tr>
      <w:tr w:rsidR="009B0E96" w:rsidDel="005A4BEF" w14:paraId="066A4729" w14:textId="608D95D0" w:rsidTr="00225404">
        <w:trPr>
          <w:del w:id="136" w:author="phuong vu" w:date="2018-11-16T10:03:00Z"/>
        </w:trPr>
        <w:tc>
          <w:tcPr>
            <w:tcW w:w="2425" w:type="dxa"/>
          </w:tcPr>
          <w:p w14:paraId="4F4F808F" w14:textId="71FA8C06" w:rsidR="009B0E96" w:rsidRPr="00B808BD" w:rsidDel="005A4BEF" w:rsidRDefault="009B0E96" w:rsidP="00225404">
            <w:pPr>
              <w:spacing w:line="276" w:lineRule="auto"/>
              <w:rPr>
                <w:del w:id="137" w:author="phuong vu" w:date="2018-11-16T10:03:00Z"/>
                <w:b/>
              </w:rPr>
            </w:pPr>
            <w:del w:id="138" w:author="phuong vu" w:date="2018-11-16T10:03:00Z">
              <w:r w:rsidRPr="00B808BD" w:rsidDel="005A4BEF">
                <w:rPr>
                  <w:b/>
                </w:rPr>
                <w:delText>Cách xử lí</w:delText>
              </w:r>
            </w:del>
          </w:p>
        </w:tc>
        <w:tc>
          <w:tcPr>
            <w:tcW w:w="6686" w:type="dxa"/>
          </w:tcPr>
          <w:p w14:paraId="7BDB200E" w14:textId="63A005F4" w:rsidR="009B0E96" w:rsidDel="005A4BEF" w:rsidRDefault="00EC36EE" w:rsidP="00225404">
            <w:pPr>
              <w:spacing w:line="276" w:lineRule="auto"/>
              <w:rPr>
                <w:del w:id="139" w:author="phuong vu" w:date="2018-11-16T10:03:00Z"/>
                <w:lang w:val="en-US"/>
              </w:rPr>
            </w:pPr>
            <w:del w:id="140"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del>
          </w:p>
          <w:p w14:paraId="19B90582" w14:textId="52918834" w:rsidR="00DF5931" w:rsidDel="005A4BEF" w:rsidRDefault="00DF5931" w:rsidP="00225404">
            <w:pPr>
              <w:spacing w:line="276" w:lineRule="auto"/>
              <w:rPr>
                <w:del w:id="141" w:author="phuong vu" w:date="2018-11-16T10:03:00Z"/>
                <w:lang w:val="en-US"/>
              </w:rPr>
            </w:pPr>
            <w:del w:id="142" w:author="phuong vu" w:date="2018-11-16T10:03:00Z">
              <w:r w:rsidDel="005A4BEF">
                <w:rPr>
                  <w:lang w:val="en-US"/>
                </w:rPr>
                <w:delText>Bước 2: Kiểm tra các chi nhánh có hỗ trợ đầy đủ các dịch vụ người dùng yêu cầu hay không? Nếu có sẽ hiển thị lên màn hình.</w:delText>
              </w:r>
            </w:del>
          </w:p>
          <w:p w14:paraId="3803D760" w14:textId="673B147B" w:rsidR="00DF5931" w:rsidRPr="002947C2" w:rsidDel="005A4BEF" w:rsidRDefault="00DF5931" w:rsidP="00225404">
            <w:pPr>
              <w:spacing w:line="276" w:lineRule="auto"/>
              <w:rPr>
                <w:del w:id="143" w:author="phuong vu" w:date="2018-11-16T10:03:00Z"/>
                <w:lang w:val="en-US"/>
              </w:rPr>
            </w:pPr>
            <w:del w:id="144" w:author="phuong vu" w:date="2018-11-16T10:03:00Z">
              <w:r w:rsidDel="005A4BEF">
                <w:rPr>
                  <w:lang w:val="en-US"/>
                </w:rPr>
                <w:delText>Bước 3: Sử dụng vị trí người dùng làm vị lấy và trả đồ cho khách hàng nếu người dùng không thay đổi.</w:delText>
              </w:r>
            </w:del>
          </w:p>
        </w:tc>
      </w:tr>
      <w:tr w:rsidR="009B0E96" w:rsidDel="005A4BEF" w14:paraId="11BBAD5E" w14:textId="4D919649" w:rsidTr="00225404">
        <w:trPr>
          <w:del w:id="145" w:author="phuong vu" w:date="2018-11-16T10:03:00Z"/>
        </w:trPr>
        <w:tc>
          <w:tcPr>
            <w:tcW w:w="2425" w:type="dxa"/>
          </w:tcPr>
          <w:p w14:paraId="363895BC" w14:textId="4E35DD76" w:rsidR="009B0E96" w:rsidRPr="00B808BD" w:rsidDel="005A4BEF" w:rsidRDefault="009B0E96" w:rsidP="00225404">
            <w:pPr>
              <w:spacing w:line="276" w:lineRule="auto"/>
              <w:rPr>
                <w:del w:id="146" w:author="phuong vu" w:date="2018-11-16T10:03:00Z"/>
                <w:b/>
              </w:rPr>
            </w:pPr>
            <w:del w:id="147" w:author="phuong vu" w:date="2018-11-16T10:03:00Z">
              <w:r w:rsidRPr="00B808BD" w:rsidDel="005A4BEF">
                <w:rPr>
                  <w:b/>
                </w:rPr>
                <w:delText>Kết quả</w:delText>
              </w:r>
            </w:del>
          </w:p>
        </w:tc>
        <w:tc>
          <w:tcPr>
            <w:tcW w:w="6686" w:type="dxa"/>
          </w:tcPr>
          <w:p w14:paraId="33D51CB9" w14:textId="1517CFF5" w:rsidR="009B0E96" w:rsidRPr="002947C2" w:rsidDel="005A4BEF" w:rsidRDefault="00DF5931" w:rsidP="00225404">
            <w:pPr>
              <w:spacing w:line="276" w:lineRule="auto"/>
              <w:rPr>
                <w:del w:id="148" w:author="phuong vu" w:date="2018-11-16T10:03:00Z"/>
                <w:lang w:val="en-US"/>
              </w:rPr>
            </w:pPr>
            <w:del w:id="149" w:author="phuong vu" w:date="2018-11-16T10:03:00Z">
              <w:r w:rsidDel="005A4BEF">
                <w:rPr>
                  <w:lang w:val="en-US"/>
                </w:rPr>
                <w:delText>Hiển thị tất cả các chi nhánh trong phạm vi cho trước mà có hỗ trợ đầy đủ các dịch vụ người dùng đã chọn lên màn hình.</w:delText>
              </w:r>
            </w:del>
          </w:p>
        </w:tc>
      </w:tr>
      <w:tr w:rsidR="009B0E96" w:rsidDel="005A4BEF" w14:paraId="58A366FB" w14:textId="7B6600B9" w:rsidTr="00225404">
        <w:trPr>
          <w:del w:id="150" w:author="phuong vu" w:date="2018-11-16T10:03:00Z"/>
        </w:trPr>
        <w:tc>
          <w:tcPr>
            <w:tcW w:w="2425" w:type="dxa"/>
          </w:tcPr>
          <w:p w14:paraId="67F69F8D" w14:textId="49CA4BF2" w:rsidR="009B0E96" w:rsidRPr="00B808BD" w:rsidDel="005A4BEF" w:rsidRDefault="009B0E96" w:rsidP="00225404">
            <w:pPr>
              <w:spacing w:line="276" w:lineRule="auto"/>
              <w:rPr>
                <w:del w:id="151" w:author="phuong vu" w:date="2018-11-16T10:03:00Z"/>
                <w:b/>
              </w:rPr>
            </w:pPr>
            <w:del w:id="152" w:author="phuong vu" w:date="2018-11-16T10:03:00Z">
              <w:r w:rsidRPr="00B808BD" w:rsidDel="005A4BEF">
                <w:rPr>
                  <w:b/>
                </w:rPr>
                <w:delText>Ghi chú</w:delText>
              </w:r>
            </w:del>
          </w:p>
        </w:tc>
        <w:tc>
          <w:tcPr>
            <w:tcW w:w="6686" w:type="dxa"/>
          </w:tcPr>
          <w:p w14:paraId="6C6E4CFE" w14:textId="595E22FD" w:rsidR="009B0E96" w:rsidDel="005A4BEF" w:rsidRDefault="00EC36EE" w:rsidP="00225404">
            <w:pPr>
              <w:keepNext/>
              <w:spacing w:line="276" w:lineRule="auto"/>
              <w:rPr>
                <w:del w:id="153" w:author="phuong vu" w:date="2018-11-16T10:03:00Z"/>
                <w:lang w:val="en-US"/>
              </w:rPr>
            </w:pPr>
            <w:del w:id="154" w:author="phuong vu" w:date="2018-11-16T10:03:00Z">
              <w:r w:rsidDel="005A4BEF">
                <w:rPr>
                  <w:lang w:val="en-US"/>
                </w:rPr>
                <w:delText>Yêu cầu người dùng phải bật GPS và cho phép truy cập vị trí người dùng.</w:delText>
              </w:r>
            </w:del>
          </w:p>
          <w:p w14:paraId="7B53CB19" w14:textId="5917A6C7" w:rsidR="00DF5931" w:rsidRPr="007C127C" w:rsidDel="005A4BEF" w:rsidRDefault="00DF5931" w:rsidP="00225404">
            <w:pPr>
              <w:keepNext/>
              <w:spacing w:line="276" w:lineRule="auto"/>
              <w:rPr>
                <w:del w:id="155" w:author="phuong vu" w:date="2018-11-16T10:03:00Z"/>
                <w:lang w:val="en-US"/>
              </w:rPr>
            </w:pPr>
            <w:del w:id="156" w:author="phuong vu" w:date="2018-11-16T10:03:00Z">
              <w:r w:rsidDel="005A4BEF">
                <w:rPr>
                  <w:lang w:val="en-US"/>
                </w:rPr>
                <w:delText>Khi có vị trí người dùng, hiển thị vị trí người dùng ở trung tâm màn hình.</w:delText>
              </w:r>
            </w:del>
          </w:p>
        </w:tc>
      </w:tr>
    </w:tbl>
    <w:p w14:paraId="08653020" w14:textId="4F7D2BB9" w:rsidR="00730F28" w:rsidRDefault="00730F28" w:rsidP="00730F28">
      <w:pPr>
        <w:pStyle w:val="Heading4"/>
      </w:pPr>
      <w:bookmarkStart w:id="157" w:name="_Toc529744418"/>
      <w:r>
        <w:t>Tìm kiếm và lọc quần áo theo loại có sẵn</w:t>
      </w:r>
      <w:bookmarkEnd w:id="157"/>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lastRenderedPageBreak/>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158" w:name="_Toc529744419"/>
      <w:r>
        <w:t>Tìm kiếm đơn hàng</w:t>
      </w:r>
      <w:bookmarkEnd w:id="158"/>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159" w:name="_Toc529744420"/>
      <w:r>
        <w:lastRenderedPageBreak/>
        <w:t>Đăng nhập</w:t>
      </w:r>
      <w:r>
        <w:rPr>
          <w:lang w:val="en-US"/>
        </w:rPr>
        <w:t xml:space="preserve"> hệ thống</w:t>
      </w:r>
      <w:bookmarkEnd w:id="159"/>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160" w:name="_Toc529744421"/>
      <w:r>
        <w:rPr>
          <w:lang w:val="en-US"/>
        </w:rPr>
        <w:t>Đ</w:t>
      </w:r>
      <w:r>
        <w:t>ăng xuất hệ thống</w:t>
      </w:r>
      <w:bookmarkEnd w:id="160"/>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lastRenderedPageBreak/>
        <w:t xml:space="preserve"> </w:t>
      </w:r>
      <w:bookmarkStart w:id="161" w:name="_Toc529744422"/>
      <w:r w:rsidR="00F5523F">
        <w:rPr>
          <w:lang w:val="en-US"/>
        </w:rPr>
        <w:t>Đăng kí tài khoản khách hàng</w:t>
      </w:r>
      <w:bookmarkEnd w:id="161"/>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nhập kiểm tra email đã tồn tại trong hệ thống chưa? Nếu đã tồn 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162" w:name="_Toc529231143"/>
      <w:bookmarkStart w:id="163" w:name="_Toc529231530"/>
      <w:bookmarkStart w:id="164" w:name="_Toc529744423"/>
      <w:bookmarkEnd w:id="162"/>
      <w:bookmarkEnd w:id="163"/>
      <w:r>
        <w:lastRenderedPageBreak/>
        <w:t>Yêu cầu phi chức năng</w:t>
      </w:r>
      <w:bookmarkEnd w:id="164"/>
    </w:p>
    <w:p w14:paraId="55534234" w14:textId="7CE15827" w:rsidR="00EC1917" w:rsidRDefault="00EC1917" w:rsidP="00EC1917">
      <w:pPr>
        <w:pStyle w:val="Heading3"/>
      </w:pPr>
      <w:bookmarkStart w:id="165" w:name="_Toc529744424"/>
      <w:r>
        <w:t>Yêu cầu thực thi</w:t>
      </w:r>
      <w:bookmarkEnd w:id="165"/>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166" w:name="_Toc529744425"/>
      <w:r>
        <w:t>Yêu cầu chất lượng phần mềm</w:t>
      </w:r>
      <w:bookmarkEnd w:id="166"/>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0FD9F243" w:rsidR="002F05BD" w:rsidDel="004F472B" w:rsidRDefault="002F05BD" w:rsidP="002F05BD">
      <w:pPr>
        <w:pStyle w:val="Heading4"/>
        <w:spacing w:line="360" w:lineRule="auto"/>
        <w:rPr>
          <w:del w:id="167" w:author="phuong vu" w:date="2018-11-16T10:04:00Z"/>
        </w:rPr>
      </w:pPr>
      <w:bookmarkStart w:id="168" w:name="_Toc529744426"/>
      <w:del w:id="169" w:author="phuong vu" w:date="2018-11-16T10:04:00Z">
        <w:r w:rsidDel="004F472B">
          <w:delText>Các quy tắc nghiệp vụ</w:delText>
        </w:r>
        <w:bookmarkEnd w:id="168"/>
      </w:del>
    </w:p>
    <w:p w14:paraId="0745E206" w14:textId="6096C06B" w:rsidR="002F05BD" w:rsidDel="004F472B" w:rsidRDefault="002F05BD" w:rsidP="007C127C">
      <w:pPr>
        <w:ind w:firstLine="720"/>
        <w:rPr>
          <w:del w:id="170" w:author="phuong vu" w:date="2018-11-16T10:04:00Z"/>
        </w:rPr>
      </w:pPr>
      <w:del w:id="171" w:author="phuong vu" w:date="2018-11-16T10:04:00Z">
        <w:r w:rsidDel="004F472B">
          <w:delText>Trong quá trình phát triển ứng dụng, không sử dụng các phần mềm lậu để phân tích, đặc tả, thiết kế, cài đặt, kiểm thử và triển khai.</w:delText>
        </w:r>
      </w:del>
    </w:p>
    <w:p w14:paraId="52F5A647" w14:textId="5BEE0B21" w:rsidR="002F05BD" w:rsidRPr="007C127C" w:rsidDel="004F472B" w:rsidRDefault="002F05BD" w:rsidP="007C127C">
      <w:pPr>
        <w:ind w:firstLine="720"/>
        <w:rPr>
          <w:del w:id="172" w:author="phuong vu" w:date="2018-11-16T10:04:00Z"/>
        </w:rPr>
      </w:pPr>
      <w:del w:id="173" w:author="phuong vu" w:date="2018-11-16T10:04:00Z">
        <w:r w:rsidDel="004F472B">
          <w:delText>Ứng dụng không chứa các thông tin sai lệch, không vi phạm các quy định của pháp luật.</w:delText>
        </w:r>
      </w:del>
    </w:p>
    <w:p w14:paraId="568271F3" w14:textId="4CA50C8D" w:rsidR="00F05D3D" w:rsidRPr="00A14218" w:rsidRDefault="00C557CE">
      <w:pPr>
        <w:pStyle w:val="Heading2"/>
        <w:rPr>
          <w:lang w:val="en-US"/>
        </w:rPr>
      </w:pPr>
      <w:bookmarkStart w:id="174" w:name="_Toc529744427"/>
      <w:r>
        <w:rPr>
          <w:lang w:val="en-US"/>
        </w:rPr>
        <w:t>Thiết kế và cài đặt</w:t>
      </w:r>
      <w:bookmarkEnd w:id="174"/>
    </w:p>
    <w:p w14:paraId="11721B01" w14:textId="4C802CAA" w:rsidR="00EC1917" w:rsidRDefault="00EC1917" w:rsidP="00EC1917">
      <w:pPr>
        <w:pStyle w:val="Heading3"/>
      </w:pPr>
      <w:bookmarkStart w:id="175" w:name="_Toc529744428"/>
      <w:r>
        <w:t>Kiến tr</w:t>
      </w:r>
      <w:r w:rsidR="006327EB">
        <w:t>ú</w:t>
      </w:r>
      <w:r>
        <w:t>c hệ thống</w:t>
      </w:r>
      <w:bookmarkEnd w:id="175"/>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47A9FC05" w:rsidR="00A14218" w:rsidRDefault="00E23E74" w:rsidP="00E23E74">
      <w:pPr>
        <w:pStyle w:val="Caption"/>
        <w:rPr>
          <w:szCs w:val="26"/>
          <w:lang w:val="en-US"/>
        </w:rPr>
      </w:pPr>
      <w:bookmarkStart w:id="176" w:name="_Toc529744456"/>
      <w:r w:rsidRPr="00E4365A">
        <w:rPr>
          <w:szCs w:val="26"/>
        </w:rPr>
        <w:t xml:space="preserve">Hình </w:t>
      </w:r>
      <w:ins w:id="17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17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179" w:author="phuong vu" w:date="2018-11-16T11:48:00Z">
        <w:r w:rsidR="0098709A">
          <w:rPr>
            <w:noProof/>
            <w:szCs w:val="26"/>
          </w:rPr>
          <w:t>1</w:t>
        </w:r>
        <w:r w:rsidR="0098709A">
          <w:rPr>
            <w:szCs w:val="26"/>
          </w:rPr>
          <w:fldChar w:fldCharType="end"/>
        </w:r>
      </w:ins>
      <w:del w:id="18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xml:space="preserve">: </w:t>
      </w:r>
      <w:del w:id="181" w:author="phuong vu" w:date="2018-11-18T19:51:00Z">
        <w:r w:rsidRPr="00E4365A" w:rsidDel="000C3B2E">
          <w:rPr>
            <w:szCs w:val="26"/>
            <w:lang w:val="en-US"/>
          </w:rPr>
          <w:delText>Mô hình kiến trúc hệ thống</w:delText>
        </w:r>
      </w:del>
      <w:bookmarkEnd w:id="176"/>
      <w:ins w:id="182" w:author="phuong vu" w:date="2018-11-18T19:51:00Z">
        <w:r w:rsidR="000C3B2E">
          <w:rPr>
            <w:szCs w:val="26"/>
            <w:lang w:val="en-US"/>
          </w:rPr>
          <w:t>Các thành phần xây dựng hệ thống</w:t>
        </w:r>
      </w:ins>
    </w:p>
    <w:p w14:paraId="64EBDE18" w14:textId="4E57F5C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155AF5D4" w:rsidR="00891537" w:rsidRPr="00277F44" w:rsidRDefault="00891537" w:rsidP="00277F44">
                            <w:pPr>
                              <w:pStyle w:val="Caption"/>
                              <w:rPr>
                                <w:noProof/>
                                <w:szCs w:val="26"/>
                              </w:rPr>
                            </w:pPr>
                            <w:r w:rsidRPr="00277F44">
                              <w:rPr>
                                <w:szCs w:val="26"/>
                              </w:rPr>
                              <w:t xml:space="preserve">Hình </w:t>
                            </w:r>
                            <w:ins w:id="183"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184"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85" w:author="phuong vu" w:date="2018-11-16T11:48:00Z">
                              <w:r>
                                <w:rPr>
                                  <w:noProof/>
                                  <w:szCs w:val="26"/>
                                </w:rPr>
                                <w:t>2</w:t>
                              </w:r>
                              <w:r>
                                <w:rPr>
                                  <w:szCs w:val="26"/>
                                </w:rPr>
                                <w:fldChar w:fldCharType="end"/>
                              </w:r>
                            </w:ins>
                            <w:del w:id="18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155AF5D4" w:rsidR="00891537" w:rsidRPr="00277F44" w:rsidRDefault="00891537" w:rsidP="00277F44">
                      <w:pPr>
                        <w:pStyle w:val="Caption"/>
                        <w:rPr>
                          <w:noProof/>
                          <w:szCs w:val="26"/>
                        </w:rPr>
                      </w:pPr>
                      <w:r w:rsidRPr="00277F44">
                        <w:rPr>
                          <w:szCs w:val="26"/>
                        </w:rPr>
                        <w:t xml:space="preserve">Hình </w:t>
                      </w:r>
                      <w:ins w:id="187"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188"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89" w:author="phuong vu" w:date="2018-11-16T11:48:00Z">
                        <w:r>
                          <w:rPr>
                            <w:noProof/>
                            <w:szCs w:val="26"/>
                          </w:rPr>
                          <w:t>2</w:t>
                        </w:r>
                        <w:r>
                          <w:rPr>
                            <w:szCs w:val="26"/>
                          </w:rPr>
                          <w:fldChar w:fldCharType="end"/>
                        </w:r>
                      </w:ins>
                      <w:del w:id="19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7A7FBACE">
            <wp:simplePos x="0" y="0"/>
            <wp:positionH relativeFrom="margin">
              <wp:align>center</wp:align>
            </wp:positionH>
            <wp:positionV relativeFrom="paragraph">
              <wp:posOffset>908050</wp:posOffset>
            </wp:positionV>
            <wp:extent cx="6294120" cy="7080885"/>
            <wp:effectExtent l="0" t="0" r="0" b="57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191" w:name="_Toc529744429"/>
      <w:r>
        <w:lastRenderedPageBreak/>
        <w:t>Sơ đồ USE CASE</w:t>
      </w:r>
      <w:bookmarkEnd w:id="191"/>
    </w:p>
    <w:p w14:paraId="09ACBA31" w14:textId="7CDC7C4E" w:rsidR="00176856" w:rsidRDefault="006D7C26">
      <w:pPr>
        <w:jc w:val="center"/>
        <w:pPrChange w:id="192" w:author="phuong vu" w:date="2018-11-16T10:31:00Z">
          <w:pPr>
            <w:pStyle w:val="Heading3"/>
          </w:pPr>
        </w:pPrChange>
      </w:pPr>
      <w:bookmarkStart w:id="193" w:name="_GoBack"/>
      <w:ins w:id="194" w:author="phuong vu" w:date="2018-11-16T10:31:00Z">
        <w:r w:rsidRPr="006D7C26">
          <w:rPr>
            <w:noProof/>
          </w:rPr>
          <w:drawing>
            <wp:inline distT="0" distB="0" distL="0" distR="0" wp14:anchorId="5FE2D26B" wp14:editId="4B729AA3">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bookmarkEnd w:id="193"/>
      <w:del w:id="195" w:author="phuong vu" w:date="2018-11-16T10:23:00Z">
        <w:r w:rsidR="005E7E83" w:rsidRPr="005E7E83" w:rsidDel="00646D15">
          <w:rPr>
            <w:noProof/>
          </w:rPr>
          <w:drawing>
            <wp:inline distT="0" distB="0" distL="0" distR="0" wp14:anchorId="738E28B4" wp14:editId="1CDB0177">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p>
    <w:p w14:paraId="2E305A58" w14:textId="1574F9D9" w:rsidR="00BD1DD9" w:rsidRPr="006A2C8A" w:rsidRDefault="00176856" w:rsidP="00E4365A">
      <w:pPr>
        <w:pStyle w:val="Caption"/>
      </w:pPr>
      <w:bookmarkStart w:id="196" w:name="_Toc529744457"/>
      <w:r w:rsidRPr="00E4365A">
        <w:rPr>
          <w:szCs w:val="26"/>
        </w:rPr>
        <w:t xml:space="preserve">Hình </w:t>
      </w:r>
      <w:ins w:id="19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19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199" w:author="phuong vu" w:date="2018-11-16T11:48:00Z">
        <w:r w:rsidR="0098709A">
          <w:rPr>
            <w:noProof/>
            <w:szCs w:val="26"/>
          </w:rPr>
          <w:t>3</w:t>
        </w:r>
        <w:r w:rsidR="0098709A">
          <w:rPr>
            <w:szCs w:val="26"/>
          </w:rPr>
          <w:fldChar w:fldCharType="end"/>
        </w:r>
      </w:ins>
      <w:del w:id="20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E4365A">
        <w:rPr>
          <w:szCs w:val="26"/>
          <w:lang w:val="en-US"/>
        </w:rPr>
        <w:t xml:space="preserve"> Sơ đồ USE CASE</w:t>
      </w:r>
      <w:bookmarkEnd w:id="196"/>
    </w:p>
    <w:p w14:paraId="3E178335" w14:textId="3E6F13E8" w:rsidR="004A77C2" w:rsidDel="007625B6" w:rsidRDefault="004A77C2" w:rsidP="004A77C2">
      <w:pPr>
        <w:pStyle w:val="Heading3"/>
        <w:rPr>
          <w:del w:id="201" w:author="phuong vu" w:date="2018-11-16T10:35:00Z"/>
        </w:rPr>
      </w:pPr>
      <w:bookmarkStart w:id="202" w:name="_Toc529744430"/>
      <w:del w:id="203" w:author="phuong vu" w:date="2018-11-16T10:35:00Z">
        <w:r w:rsidDel="007625B6">
          <w:lastRenderedPageBreak/>
          <w:delText>Sơ đồ phân rã USE CASE</w:delText>
        </w:r>
        <w:bookmarkEnd w:id="202"/>
      </w:del>
    </w:p>
    <w:p w14:paraId="6F5A1A58" w14:textId="465B7D54" w:rsidR="00C84B71" w:rsidRDefault="00C84B71" w:rsidP="00C84B71">
      <w:pPr>
        <w:pStyle w:val="Heading3"/>
        <w:rPr>
          <w:ins w:id="204" w:author="phuong vu" w:date="2018-11-16T10:35:00Z"/>
        </w:rPr>
      </w:pPr>
      <w:bookmarkStart w:id="205" w:name="_Toc529744431"/>
      <w:r>
        <w:t xml:space="preserve">Sơ đồ </w:t>
      </w:r>
      <w:r w:rsidR="001A6E15">
        <w:t>C</w:t>
      </w:r>
      <w:r>
        <w:t>DM</w:t>
      </w:r>
      <w:bookmarkEnd w:id="205"/>
    </w:p>
    <w:p w14:paraId="45E5156B" w14:textId="77777777" w:rsidR="00EC5005" w:rsidRDefault="00EC5005">
      <w:pPr>
        <w:keepNext/>
        <w:rPr>
          <w:ins w:id="206" w:author="phuong vu" w:date="2018-11-16T11:28:00Z"/>
        </w:rPr>
        <w:pPrChange w:id="207" w:author="phuong vu" w:date="2018-11-16T11:28:00Z">
          <w:pPr/>
        </w:pPrChange>
      </w:pPr>
      <w:ins w:id="208" w:author="phuong vu" w:date="2018-11-16T11:27:00Z">
        <w:r w:rsidRPr="00EC5005">
          <w:rPr>
            <w:noProof/>
            <w:lang w:val="en-US"/>
          </w:rPr>
          <w:drawing>
            <wp:inline distT="0" distB="0" distL="0" distR="0" wp14:anchorId="094C753B" wp14:editId="05628072">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33CBFB32" w:rsidR="007625B6" w:rsidRPr="00891537" w:rsidRDefault="00EC5005">
      <w:pPr>
        <w:pStyle w:val="Caption"/>
        <w:pPrChange w:id="209" w:author="phuong vu" w:date="2018-11-16T11:28:00Z">
          <w:pPr>
            <w:pStyle w:val="Heading3"/>
          </w:pPr>
        </w:pPrChange>
      </w:pPr>
      <w:ins w:id="210" w:author="phuong vu" w:date="2018-11-16T11:28:00Z">
        <w:r w:rsidRPr="00891537">
          <w:rPr>
            <w:szCs w:val="26"/>
          </w:rPr>
          <w:t xml:space="preserve">Hình </w:t>
        </w:r>
      </w:ins>
      <w:ins w:id="211"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12"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13" w:author="phuong vu" w:date="2018-11-16T11:48:00Z">
        <w:r w:rsidR="0098709A">
          <w:rPr>
            <w:noProof/>
            <w:szCs w:val="26"/>
          </w:rPr>
          <w:t>4</w:t>
        </w:r>
        <w:r w:rsidR="0098709A">
          <w:rPr>
            <w:szCs w:val="26"/>
          </w:rPr>
          <w:fldChar w:fldCharType="end"/>
        </w:r>
      </w:ins>
      <w:ins w:id="214" w:author="phuong vu" w:date="2018-11-16T11:28:00Z">
        <w:r w:rsidRPr="00EC5005">
          <w:rPr>
            <w:szCs w:val="26"/>
            <w:lang w:val="en-US"/>
            <w:rPrChange w:id="215" w:author="phuong vu" w:date="2018-11-16T11:28:00Z">
              <w:rPr>
                <w:b w:val="0"/>
                <w:i/>
                <w:iCs/>
              </w:rPr>
            </w:rPrChange>
          </w:rPr>
          <w:t xml:space="preserve"> Sơ </w:t>
        </w:r>
        <w:r>
          <w:rPr>
            <w:szCs w:val="26"/>
            <w:lang w:val="en-US"/>
          </w:rPr>
          <w:t>đ</w:t>
        </w:r>
        <w:r w:rsidRPr="00EC5005">
          <w:rPr>
            <w:szCs w:val="26"/>
            <w:lang w:val="en-US"/>
            <w:rPrChange w:id="216" w:author="phuong vu" w:date="2018-11-16T11:28:00Z">
              <w:rPr>
                <w:b w:val="0"/>
                <w:i/>
                <w:iCs/>
              </w:rPr>
            </w:rPrChange>
          </w:rPr>
          <w:t>ồ mô hình quan hệ thực thể ở mức luận lý</w:t>
        </w:r>
      </w:ins>
    </w:p>
    <w:p w14:paraId="27AB324E" w14:textId="07457F3A" w:rsidR="001A6E15" w:rsidRDefault="001A6E15">
      <w:pPr>
        <w:pStyle w:val="Heading3"/>
      </w:pPr>
      <w:bookmarkStart w:id="217" w:name="_Toc529744432"/>
      <w:r>
        <w:lastRenderedPageBreak/>
        <w:t>Sơ đồ LDM</w:t>
      </w:r>
      <w:bookmarkEnd w:id="217"/>
    </w:p>
    <w:p w14:paraId="244D096B" w14:textId="2778CE87"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218" w:author="phuong vu" w:date="2018-11-16T10:05:00Z">
        <w:r w:rsidR="0090723F">
          <w:rPr>
            <w:noProof/>
            <w:lang w:val="en-US"/>
          </w:rPr>
          <w:t>72</w:t>
        </w:r>
      </w:ins>
      <w:del w:id="219" w:author="phuong vu" w:date="2018-11-16T10:05:00Z">
        <w:r w:rsidR="000536DA" w:rsidDel="0090723F">
          <w:rPr>
            <w:noProof/>
            <w:lang w:val="en-US"/>
          </w:rPr>
          <w:delText>71</w:delText>
        </w:r>
      </w:del>
      <w:r>
        <w:rPr>
          <w:lang w:val="en-US"/>
        </w:rPr>
        <w:fldChar w:fldCharType="end"/>
      </w:r>
    </w:p>
    <w:p w14:paraId="4FBF77B2" w14:textId="23EFAAF1" w:rsidR="00CB1F1C" w:rsidRDefault="00EC1917" w:rsidP="00972D96">
      <w:pPr>
        <w:pStyle w:val="Heading3"/>
        <w:rPr>
          <w:ins w:id="220" w:author="phuong vu" w:date="2018-11-16T12:09:00Z"/>
        </w:rPr>
      </w:pPr>
      <w:bookmarkStart w:id="221" w:name="_Toc529744434"/>
      <w:r>
        <w:t>Thiết kế dữ liệu</w:t>
      </w:r>
      <w:bookmarkEnd w:id="221"/>
    </w:p>
    <w:tbl>
      <w:tblPr>
        <w:tblW w:w="8782" w:type="dxa"/>
        <w:tblInd w:w="-5" w:type="dxa"/>
        <w:tblLook w:val="04A0" w:firstRow="1" w:lastRow="0" w:firstColumn="1" w:lastColumn="0" w:noHBand="0" w:noVBand="1"/>
        <w:tblPrChange w:id="222" w:author="phuong vu" w:date="2018-11-16T12:10:00Z">
          <w:tblPr>
            <w:tblW w:w="8923" w:type="dxa"/>
            <w:tblInd w:w="-5" w:type="dxa"/>
            <w:tblLook w:val="04A0" w:firstRow="1" w:lastRow="0" w:firstColumn="1" w:lastColumn="0" w:noHBand="0" w:noVBand="1"/>
          </w:tblPr>
        </w:tblPrChange>
      </w:tblPr>
      <w:tblGrid>
        <w:gridCol w:w="619"/>
        <w:gridCol w:w="3341"/>
        <w:gridCol w:w="4822"/>
        <w:tblGridChange w:id="223">
          <w:tblGrid>
            <w:gridCol w:w="538"/>
            <w:gridCol w:w="3293"/>
            <w:gridCol w:w="5731"/>
            <w:gridCol w:w="681"/>
          </w:tblGrid>
        </w:tblGridChange>
      </w:tblGrid>
      <w:tr w:rsidR="0019031B" w:rsidRPr="0019031B" w14:paraId="5E833688" w14:textId="77777777" w:rsidTr="00A76F8C">
        <w:trPr>
          <w:trHeight w:val="292"/>
          <w:ins w:id="224" w:author="phuong vu" w:date="2018-11-16T12:09:00Z"/>
          <w:trPrChange w:id="225" w:author="phuong vu" w:date="2018-11-16T12:10:00Z">
            <w:trPr>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226"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19031B">
            <w:pPr>
              <w:spacing w:after="0" w:line="240" w:lineRule="auto"/>
              <w:jc w:val="center"/>
              <w:rPr>
                <w:ins w:id="227" w:author="phuong vu" w:date="2018-11-16T12:09:00Z"/>
                <w:rFonts w:ascii="Calibri" w:eastAsia="Times New Roman" w:hAnsi="Calibri" w:cs="Calibri"/>
                <w:b/>
                <w:bCs/>
                <w:color w:val="000000"/>
                <w:sz w:val="22"/>
                <w:szCs w:val="22"/>
                <w:lang w:val="en-US"/>
              </w:rPr>
            </w:pPr>
            <w:ins w:id="228"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229"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19031B">
            <w:pPr>
              <w:spacing w:after="0" w:line="240" w:lineRule="auto"/>
              <w:jc w:val="center"/>
              <w:rPr>
                <w:ins w:id="230" w:author="phuong vu" w:date="2018-11-16T12:09:00Z"/>
                <w:rFonts w:ascii="Calibri" w:eastAsia="Times New Roman" w:hAnsi="Calibri" w:cs="Calibri"/>
                <w:b/>
                <w:bCs/>
                <w:color w:val="000000"/>
                <w:sz w:val="22"/>
                <w:szCs w:val="22"/>
                <w:lang w:val="en-US"/>
              </w:rPr>
            </w:pPr>
            <w:ins w:id="231"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232"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19031B">
            <w:pPr>
              <w:spacing w:after="0" w:line="240" w:lineRule="auto"/>
              <w:jc w:val="center"/>
              <w:rPr>
                <w:ins w:id="233" w:author="phuong vu" w:date="2018-11-16T12:09:00Z"/>
                <w:rFonts w:ascii="Calibri" w:eastAsia="Times New Roman" w:hAnsi="Calibri" w:cs="Calibri"/>
                <w:b/>
                <w:bCs/>
                <w:color w:val="000000"/>
                <w:sz w:val="22"/>
                <w:szCs w:val="22"/>
                <w:lang w:val="en-US"/>
              </w:rPr>
            </w:pPr>
            <w:ins w:id="234"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235" w:author="phuong vu" w:date="2018-11-16T12:10:00Z">
            <w:tblPrEx>
              <w:tblW w:w="9562" w:type="dxa"/>
            </w:tblPrEx>
          </w:tblPrExChange>
        </w:tblPrEx>
        <w:trPr>
          <w:trHeight w:val="322"/>
          <w:ins w:id="236" w:author="phuong vu" w:date="2018-11-16T12:09:00Z"/>
          <w:trPrChange w:id="2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CF0C7E">
            <w:pPr>
              <w:spacing w:after="0" w:line="240" w:lineRule="auto"/>
              <w:jc w:val="center"/>
              <w:rPr>
                <w:ins w:id="239" w:author="phuong vu" w:date="2018-11-16T12:09:00Z"/>
                <w:rFonts w:ascii="Calibri" w:eastAsia="Times New Roman" w:hAnsi="Calibri" w:cs="Calibri"/>
                <w:color w:val="000000"/>
                <w:sz w:val="22"/>
                <w:szCs w:val="22"/>
                <w:lang w:val="en-US"/>
              </w:rPr>
            </w:pPr>
            <w:ins w:id="240"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2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CF0C7E">
            <w:pPr>
              <w:spacing w:after="0" w:line="240" w:lineRule="auto"/>
              <w:rPr>
                <w:ins w:id="242" w:author="phuong vu" w:date="2018-11-16T12:09:00Z"/>
                <w:rFonts w:ascii="Times New Roman" w:eastAsia="Times New Roman" w:hAnsi="Times New Roman" w:cs="Times New Roman"/>
                <w:color w:val="000000"/>
                <w:lang w:val="en-US"/>
              </w:rPr>
            </w:pPr>
            <w:ins w:id="243"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2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CF0C7E">
            <w:pPr>
              <w:spacing w:after="0" w:line="240" w:lineRule="auto"/>
              <w:rPr>
                <w:ins w:id="245" w:author="phuong vu" w:date="2018-11-16T12:09:00Z"/>
                <w:rFonts w:ascii="Times New Roman" w:eastAsia="Times New Roman" w:hAnsi="Times New Roman" w:cs="Times New Roman"/>
                <w:color w:val="000000"/>
                <w:lang w:val="en-US"/>
              </w:rPr>
            </w:pPr>
            <w:ins w:id="246" w:author="phuong vu" w:date="2018-11-16T12:32:00Z">
              <w:r>
                <w:rPr>
                  <w:color w:val="000000"/>
                </w:rPr>
                <w:t>Lưu trữ hóa đơn ứng với từng đơn hàng</w:t>
              </w:r>
            </w:ins>
          </w:p>
        </w:tc>
      </w:tr>
      <w:tr w:rsidR="00CF0C7E" w:rsidRPr="0019031B" w14:paraId="722752CF" w14:textId="77777777" w:rsidTr="00A76F8C">
        <w:tblPrEx>
          <w:tblPrExChange w:id="247" w:author="phuong vu" w:date="2018-11-16T12:10:00Z">
            <w:tblPrEx>
              <w:tblW w:w="9562" w:type="dxa"/>
            </w:tblPrEx>
          </w:tblPrExChange>
        </w:tblPrEx>
        <w:trPr>
          <w:trHeight w:val="322"/>
          <w:ins w:id="248" w:author="phuong vu" w:date="2018-11-16T12:09:00Z"/>
          <w:trPrChange w:id="2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CF0C7E">
            <w:pPr>
              <w:spacing w:after="0" w:line="240" w:lineRule="auto"/>
              <w:jc w:val="center"/>
              <w:rPr>
                <w:ins w:id="251" w:author="phuong vu" w:date="2018-11-16T12:09:00Z"/>
                <w:rFonts w:ascii="Calibri" w:eastAsia="Times New Roman" w:hAnsi="Calibri" w:cs="Calibri"/>
                <w:color w:val="000000"/>
                <w:sz w:val="22"/>
                <w:szCs w:val="22"/>
                <w:lang w:val="en-US"/>
              </w:rPr>
            </w:pPr>
            <w:ins w:id="252"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2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CF0C7E">
            <w:pPr>
              <w:spacing w:after="0" w:line="240" w:lineRule="auto"/>
              <w:rPr>
                <w:ins w:id="254" w:author="phuong vu" w:date="2018-11-16T12:09:00Z"/>
                <w:rFonts w:ascii="Times New Roman" w:eastAsia="Times New Roman" w:hAnsi="Times New Roman" w:cs="Times New Roman"/>
                <w:color w:val="000000"/>
                <w:lang w:val="en-US"/>
              </w:rPr>
            </w:pPr>
            <w:ins w:id="255"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2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CF0C7E">
            <w:pPr>
              <w:spacing w:after="0" w:line="240" w:lineRule="auto"/>
              <w:rPr>
                <w:ins w:id="257" w:author="phuong vu" w:date="2018-11-16T12:09:00Z"/>
                <w:rFonts w:ascii="Times New Roman" w:eastAsia="Times New Roman" w:hAnsi="Times New Roman" w:cs="Times New Roman"/>
                <w:color w:val="000000"/>
                <w:lang w:val="en-US"/>
              </w:rPr>
            </w:pPr>
            <w:ins w:id="258" w:author="phuong vu" w:date="2018-11-16T12:32:00Z">
              <w:r>
                <w:rPr>
                  <w:color w:val="000000"/>
                </w:rPr>
                <w:t>Lưu trữ thông tin chi tiết của hóa đơn</w:t>
              </w:r>
            </w:ins>
          </w:p>
        </w:tc>
      </w:tr>
      <w:tr w:rsidR="00CF0C7E" w:rsidRPr="0019031B" w14:paraId="616CD4A4" w14:textId="77777777" w:rsidTr="00A76F8C">
        <w:tblPrEx>
          <w:tblPrExChange w:id="259" w:author="phuong vu" w:date="2018-11-16T12:10:00Z">
            <w:tblPrEx>
              <w:tblW w:w="9562" w:type="dxa"/>
            </w:tblPrEx>
          </w:tblPrExChange>
        </w:tblPrEx>
        <w:trPr>
          <w:trHeight w:val="322"/>
          <w:ins w:id="260" w:author="phuong vu" w:date="2018-11-16T12:09:00Z"/>
          <w:trPrChange w:id="2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CF0C7E">
            <w:pPr>
              <w:spacing w:after="0" w:line="240" w:lineRule="auto"/>
              <w:jc w:val="center"/>
              <w:rPr>
                <w:ins w:id="263" w:author="phuong vu" w:date="2018-11-16T12:09:00Z"/>
                <w:rFonts w:ascii="Calibri" w:eastAsia="Times New Roman" w:hAnsi="Calibri" w:cs="Calibri"/>
                <w:color w:val="000000"/>
                <w:sz w:val="22"/>
                <w:szCs w:val="22"/>
                <w:lang w:val="en-US"/>
              </w:rPr>
            </w:pPr>
            <w:ins w:id="264"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2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CF0C7E">
            <w:pPr>
              <w:spacing w:after="0" w:line="240" w:lineRule="auto"/>
              <w:rPr>
                <w:ins w:id="266" w:author="phuong vu" w:date="2018-11-16T12:09:00Z"/>
                <w:rFonts w:ascii="Times New Roman" w:eastAsia="Times New Roman" w:hAnsi="Times New Roman" w:cs="Times New Roman"/>
                <w:color w:val="000000"/>
                <w:lang w:val="en-US"/>
              </w:rPr>
            </w:pPr>
            <w:ins w:id="267"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2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CF0C7E">
            <w:pPr>
              <w:spacing w:after="0" w:line="240" w:lineRule="auto"/>
              <w:rPr>
                <w:ins w:id="269" w:author="phuong vu" w:date="2018-11-16T12:09:00Z"/>
                <w:rFonts w:ascii="Times New Roman" w:eastAsia="Times New Roman" w:hAnsi="Times New Roman" w:cs="Times New Roman"/>
                <w:color w:val="000000"/>
                <w:lang w:val="en-US"/>
              </w:rPr>
            </w:pPr>
            <w:ins w:id="270" w:author="phuong vu" w:date="2018-11-16T12:32:00Z">
              <w:r>
                <w:rPr>
                  <w:color w:val="000000"/>
                </w:rPr>
                <w:t>Lưu trữ thông tin chi nhánh</w:t>
              </w:r>
            </w:ins>
          </w:p>
        </w:tc>
      </w:tr>
      <w:tr w:rsidR="00CF0C7E" w:rsidRPr="0019031B" w14:paraId="7AC68029" w14:textId="77777777" w:rsidTr="00A76F8C">
        <w:tblPrEx>
          <w:tblPrExChange w:id="271" w:author="phuong vu" w:date="2018-11-16T12:10:00Z">
            <w:tblPrEx>
              <w:tblW w:w="9562" w:type="dxa"/>
            </w:tblPrEx>
          </w:tblPrExChange>
        </w:tblPrEx>
        <w:trPr>
          <w:trHeight w:val="322"/>
          <w:ins w:id="272" w:author="phuong vu" w:date="2018-11-16T12:09:00Z"/>
          <w:trPrChange w:id="2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CF0C7E">
            <w:pPr>
              <w:spacing w:after="0" w:line="240" w:lineRule="auto"/>
              <w:jc w:val="center"/>
              <w:rPr>
                <w:ins w:id="275" w:author="phuong vu" w:date="2018-11-16T12:09:00Z"/>
                <w:rFonts w:ascii="Calibri" w:eastAsia="Times New Roman" w:hAnsi="Calibri" w:cs="Calibri"/>
                <w:color w:val="000000"/>
                <w:sz w:val="22"/>
                <w:szCs w:val="22"/>
                <w:lang w:val="en-US"/>
              </w:rPr>
            </w:pPr>
            <w:ins w:id="276"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2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CF0C7E">
            <w:pPr>
              <w:spacing w:after="0" w:line="240" w:lineRule="auto"/>
              <w:rPr>
                <w:ins w:id="278" w:author="phuong vu" w:date="2018-11-16T12:09:00Z"/>
                <w:rFonts w:ascii="Times New Roman" w:eastAsia="Times New Roman" w:hAnsi="Times New Roman" w:cs="Times New Roman"/>
                <w:color w:val="000000"/>
                <w:lang w:val="en-US"/>
              </w:rPr>
            </w:pPr>
            <w:ins w:id="279"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2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CF0C7E">
            <w:pPr>
              <w:spacing w:after="0" w:line="240" w:lineRule="auto"/>
              <w:rPr>
                <w:ins w:id="281" w:author="phuong vu" w:date="2018-11-16T12:09:00Z"/>
                <w:rFonts w:ascii="Times New Roman" w:eastAsia="Times New Roman" w:hAnsi="Times New Roman" w:cs="Times New Roman"/>
                <w:color w:val="000000"/>
                <w:lang w:val="en-US"/>
              </w:rPr>
            </w:pPr>
            <w:ins w:id="282" w:author="phuong vu" w:date="2018-11-16T12:32:00Z">
              <w:r>
                <w:rPr>
                  <w:color w:val="000000"/>
                </w:rPr>
                <w:t>Lưu trữ màu sắc quần áo</w:t>
              </w:r>
            </w:ins>
          </w:p>
        </w:tc>
      </w:tr>
      <w:tr w:rsidR="00CF0C7E" w:rsidRPr="0019031B" w14:paraId="0CCB90E4" w14:textId="77777777" w:rsidTr="00A76F8C">
        <w:tblPrEx>
          <w:tblPrExChange w:id="283" w:author="phuong vu" w:date="2018-11-16T12:10:00Z">
            <w:tblPrEx>
              <w:tblW w:w="9562" w:type="dxa"/>
            </w:tblPrEx>
          </w:tblPrExChange>
        </w:tblPrEx>
        <w:trPr>
          <w:trHeight w:val="322"/>
          <w:ins w:id="284" w:author="phuong vu" w:date="2018-11-16T12:09:00Z"/>
          <w:trPrChange w:id="2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CF0C7E">
            <w:pPr>
              <w:spacing w:after="0" w:line="240" w:lineRule="auto"/>
              <w:jc w:val="center"/>
              <w:rPr>
                <w:ins w:id="287" w:author="phuong vu" w:date="2018-11-16T12:09:00Z"/>
                <w:rFonts w:ascii="Calibri" w:eastAsia="Times New Roman" w:hAnsi="Calibri" w:cs="Calibri"/>
                <w:color w:val="000000"/>
                <w:sz w:val="22"/>
                <w:szCs w:val="22"/>
                <w:lang w:val="en-US"/>
              </w:rPr>
            </w:pPr>
            <w:ins w:id="288"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2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CF0C7E">
            <w:pPr>
              <w:spacing w:after="0" w:line="240" w:lineRule="auto"/>
              <w:rPr>
                <w:ins w:id="290" w:author="phuong vu" w:date="2018-11-16T12:09:00Z"/>
                <w:rFonts w:ascii="Times New Roman" w:eastAsia="Times New Roman" w:hAnsi="Times New Roman" w:cs="Times New Roman"/>
                <w:color w:val="000000"/>
                <w:lang w:val="en-US"/>
              </w:rPr>
            </w:pPr>
            <w:ins w:id="291"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2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CF0C7E">
            <w:pPr>
              <w:spacing w:after="0" w:line="240" w:lineRule="auto"/>
              <w:rPr>
                <w:ins w:id="293" w:author="phuong vu" w:date="2018-11-16T12:09:00Z"/>
                <w:rFonts w:ascii="Times New Roman" w:eastAsia="Times New Roman" w:hAnsi="Times New Roman" w:cs="Times New Roman"/>
                <w:color w:val="000000"/>
                <w:lang w:val="en-US"/>
              </w:rPr>
            </w:pPr>
            <w:ins w:id="294" w:author="phuong vu" w:date="2018-11-16T12:32:00Z">
              <w:r>
                <w:rPr>
                  <w:color w:val="000000"/>
                </w:rPr>
                <w:t>Lưu trữ nhóm màu để phân loại quần áo</w:t>
              </w:r>
            </w:ins>
          </w:p>
        </w:tc>
      </w:tr>
      <w:tr w:rsidR="00CF0C7E" w:rsidRPr="0019031B" w14:paraId="5B4E2C8F" w14:textId="77777777" w:rsidTr="00A76F8C">
        <w:tblPrEx>
          <w:tblPrExChange w:id="295" w:author="phuong vu" w:date="2018-11-16T12:10:00Z">
            <w:tblPrEx>
              <w:tblW w:w="9562" w:type="dxa"/>
            </w:tblPrEx>
          </w:tblPrExChange>
        </w:tblPrEx>
        <w:trPr>
          <w:trHeight w:val="322"/>
          <w:ins w:id="296" w:author="phuong vu" w:date="2018-11-16T12:09:00Z"/>
          <w:trPrChange w:id="29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9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CF0C7E">
            <w:pPr>
              <w:spacing w:after="0" w:line="240" w:lineRule="auto"/>
              <w:jc w:val="center"/>
              <w:rPr>
                <w:ins w:id="299" w:author="phuong vu" w:date="2018-11-16T12:09:00Z"/>
                <w:rFonts w:ascii="Calibri" w:eastAsia="Times New Roman" w:hAnsi="Calibri" w:cs="Calibri"/>
                <w:color w:val="000000"/>
                <w:sz w:val="22"/>
                <w:szCs w:val="22"/>
                <w:lang w:val="en-US"/>
              </w:rPr>
            </w:pPr>
            <w:ins w:id="300"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30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CF0C7E">
            <w:pPr>
              <w:spacing w:after="0" w:line="240" w:lineRule="auto"/>
              <w:rPr>
                <w:ins w:id="302" w:author="phuong vu" w:date="2018-11-16T12:09:00Z"/>
                <w:rFonts w:ascii="Times New Roman" w:eastAsia="Times New Roman" w:hAnsi="Times New Roman" w:cs="Times New Roman"/>
                <w:color w:val="000000"/>
                <w:lang w:val="en-US"/>
              </w:rPr>
            </w:pPr>
            <w:ins w:id="303"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30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CF0C7E">
            <w:pPr>
              <w:spacing w:after="0" w:line="240" w:lineRule="auto"/>
              <w:rPr>
                <w:ins w:id="305" w:author="phuong vu" w:date="2018-11-16T12:09:00Z"/>
                <w:rFonts w:ascii="Times New Roman" w:eastAsia="Times New Roman" w:hAnsi="Times New Roman" w:cs="Times New Roman"/>
                <w:color w:val="000000"/>
                <w:lang w:val="en-US"/>
              </w:rPr>
            </w:pPr>
            <w:ins w:id="306" w:author="phuong vu" w:date="2018-11-16T12:32:00Z">
              <w:r>
                <w:rPr>
                  <w:color w:val="000000"/>
                </w:rPr>
                <w:t>Lưu trữ thông tin khách hàng</w:t>
              </w:r>
            </w:ins>
          </w:p>
        </w:tc>
      </w:tr>
      <w:tr w:rsidR="00CF0C7E" w:rsidRPr="0019031B" w14:paraId="78746859" w14:textId="77777777" w:rsidTr="00A76F8C">
        <w:tblPrEx>
          <w:tblPrExChange w:id="307" w:author="phuong vu" w:date="2018-11-16T12:10:00Z">
            <w:tblPrEx>
              <w:tblW w:w="9562" w:type="dxa"/>
            </w:tblPrEx>
          </w:tblPrExChange>
        </w:tblPrEx>
        <w:trPr>
          <w:trHeight w:val="322"/>
          <w:ins w:id="308" w:author="phuong vu" w:date="2018-11-16T12:09:00Z"/>
          <w:trPrChange w:id="30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1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CF0C7E">
            <w:pPr>
              <w:spacing w:after="0" w:line="240" w:lineRule="auto"/>
              <w:jc w:val="center"/>
              <w:rPr>
                <w:ins w:id="311" w:author="phuong vu" w:date="2018-11-16T12:09:00Z"/>
                <w:rFonts w:ascii="Calibri" w:eastAsia="Times New Roman" w:hAnsi="Calibri" w:cs="Calibri"/>
                <w:color w:val="000000"/>
                <w:sz w:val="22"/>
                <w:szCs w:val="22"/>
                <w:lang w:val="en-US"/>
              </w:rPr>
            </w:pPr>
            <w:ins w:id="312"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31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CF0C7E">
            <w:pPr>
              <w:spacing w:after="0" w:line="240" w:lineRule="auto"/>
              <w:rPr>
                <w:ins w:id="314" w:author="phuong vu" w:date="2018-11-16T12:09:00Z"/>
                <w:rFonts w:ascii="Times New Roman" w:eastAsia="Times New Roman" w:hAnsi="Times New Roman" w:cs="Times New Roman"/>
                <w:color w:val="000000"/>
                <w:lang w:val="en-US"/>
              </w:rPr>
            </w:pPr>
            <w:ins w:id="315"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31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CF0C7E">
            <w:pPr>
              <w:spacing w:after="0" w:line="240" w:lineRule="auto"/>
              <w:rPr>
                <w:ins w:id="317" w:author="phuong vu" w:date="2018-11-16T12:09:00Z"/>
                <w:rFonts w:ascii="Times New Roman" w:eastAsia="Times New Roman" w:hAnsi="Times New Roman" w:cs="Times New Roman"/>
                <w:color w:val="000000"/>
                <w:lang w:val="en-US"/>
              </w:rPr>
            </w:pPr>
            <w:ins w:id="318" w:author="phuong vu" w:date="2018-11-16T12:32:00Z">
              <w:r>
                <w:rPr>
                  <w:color w:val="000000"/>
                </w:rPr>
                <w:t>Lưu trữ thông tin đơn hàng</w:t>
              </w:r>
            </w:ins>
          </w:p>
        </w:tc>
      </w:tr>
      <w:tr w:rsidR="00CF0C7E" w:rsidRPr="0019031B" w14:paraId="3CC15D07" w14:textId="77777777" w:rsidTr="00A76F8C">
        <w:tblPrEx>
          <w:tblPrExChange w:id="319" w:author="phuong vu" w:date="2018-11-16T12:10:00Z">
            <w:tblPrEx>
              <w:tblW w:w="9562" w:type="dxa"/>
            </w:tblPrEx>
          </w:tblPrExChange>
        </w:tblPrEx>
        <w:trPr>
          <w:trHeight w:val="322"/>
          <w:ins w:id="320" w:author="phuong vu" w:date="2018-11-16T12:09:00Z"/>
          <w:trPrChange w:id="32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2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CF0C7E">
            <w:pPr>
              <w:spacing w:after="0" w:line="240" w:lineRule="auto"/>
              <w:jc w:val="center"/>
              <w:rPr>
                <w:ins w:id="323" w:author="phuong vu" w:date="2018-11-16T12:09:00Z"/>
                <w:rFonts w:ascii="Calibri" w:eastAsia="Times New Roman" w:hAnsi="Calibri" w:cs="Calibri"/>
                <w:color w:val="000000"/>
                <w:sz w:val="22"/>
                <w:szCs w:val="22"/>
                <w:lang w:val="en-US"/>
              </w:rPr>
            </w:pPr>
            <w:ins w:id="324"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32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CF0C7E">
            <w:pPr>
              <w:spacing w:after="0" w:line="240" w:lineRule="auto"/>
              <w:rPr>
                <w:ins w:id="326" w:author="phuong vu" w:date="2018-11-16T12:09:00Z"/>
                <w:rFonts w:ascii="Times New Roman" w:eastAsia="Times New Roman" w:hAnsi="Times New Roman" w:cs="Times New Roman"/>
                <w:color w:val="000000"/>
                <w:lang w:val="en-US"/>
              </w:rPr>
            </w:pPr>
            <w:ins w:id="327"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32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CF0C7E">
            <w:pPr>
              <w:spacing w:after="0" w:line="240" w:lineRule="auto"/>
              <w:rPr>
                <w:ins w:id="329" w:author="phuong vu" w:date="2018-11-16T12:09:00Z"/>
                <w:rFonts w:ascii="Times New Roman" w:eastAsia="Times New Roman" w:hAnsi="Times New Roman" w:cs="Times New Roman"/>
                <w:color w:val="000000"/>
                <w:lang w:val="en-US"/>
              </w:rPr>
            </w:pPr>
            <w:ins w:id="330" w:author="phuong vu" w:date="2018-11-16T12:32:00Z">
              <w:r>
                <w:rPr>
                  <w:color w:val="000000"/>
                </w:rPr>
                <w:t>Lưu trữ nhãn hiệu để nhận biết quần áo</w:t>
              </w:r>
            </w:ins>
          </w:p>
        </w:tc>
      </w:tr>
      <w:tr w:rsidR="00CF0C7E" w:rsidRPr="0019031B" w14:paraId="69750BEC" w14:textId="77777777" w:rsidTr="00A76F8C">
        <w:tblPrEx>
          <w:tblPrExChange w:id="331" w:author="phuong vu" w:date="2018-11-16T12:10:00Z">
            <w:tblPrEx>
              <w:tblW w:w="9562" w:type="dxa"/>
            </w:tblPrEx>
          </w:tblPrExChange>
        </w:tblPrEx>
        <w:trPr>
          <w:trHeight w:val="322"/>
          <w:ins w:id="332" w:author="phuong vu" w:date="2018-11-16T12:09:00Z"/>
          <w:trPrChange w:id="33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CF0C7E">
            <w:pPr>
              <w:spacing w:after="0" w:line="240" w:lineRule="auto"/>
              <w:jc w:val="center"/>
              <w:rPr>
                <w:ins w:id="335" w:author="phuong vu" w:date="2018-11-16T12:09:00Z"/>
                <w:rFonts w:ascii="Calibri" w:eastAsia="Times New Roman" w:hAnsi="Calibri" w:cs="Calibri"/>
                <w:color w:val="000000"/>
                <w:sz w:val="22"/>
                <w:szCs w:val="22"/>
                <w:lang w:val="en-US"/>
              </w:rPr>
            </w:pPr>
            <w:ins w:id="336"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33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CF0C7E">
            <w:pPr>
              <w:spacing w:after="0" w:line="240" w:lineRule="auto"/>
              <w:rPr>
                <w:ins w:id="338" w:author="phuong vu" w:date="2018-11-16T12:09:00Z"/>
                <w:rFonts w:ascii="Times New Roman" w:eastAsia="Times New Roman" w:hAnsi="Times New Roman" w:cs="Times New Roman"/>
                <w:color w:val="000000"/>
                <w:lang w:val="en-US"/>
              </w:rPr>
            </w:pPr>
            <w:ins w:id="339"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34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CF0C7E">
            <w:pPr>
              <w:spacing w:after="0" w:line="240" w:lineRule="auto"/>
              <w:rPr>
                <w:ins w:id="341" w:author="phuong vu" w:date="2018-11-16T12:09:00Z"/>
                <w:rFonts w:ascii="Times New Roman" w:eastAsia="Times New Roman" w:hAnsi="Times New Roman" w:cs="Times New Roman"/>
                <w:color w:val="000000"/>
                <w:lang w:val="en-US"/>
              </w:rPr>
            </w:pPr>
            <w:ins w:id="342" w:author="phuong vu" w:date="2018-11-16T12:32:00Z">
              <w:r>
                <w:rPr>
                  <w:color w:val="000000"/>
                </w:rPr>
                <w:t>Lưu trữ chất liệu để nhận biết quần áo</w:t>
              </w:r>
            </w:ins>
          </w:p>
        </w:tc>
      </w:tr>
      <w:tr w:rsidR="00CF0C7E" w:rsidRPr="0019031B" w14:paraId="189D904A" w14:textId="77777777" w:rsidTr="00A76F8C">
        <w:tblPrEx>
          <w:tblPrExChange w:id="343" w:author="phuong vu" w:date="2018-11-16T12:10:00Z">
            <w:tblPrEx>
              <w:tblW w:w="9562" w:type="dxa"/>
            </w:tblPrEx>
          </w:tblPrExChange>
        </w:tblPrEx>
        <w:trPr>
          <w:trHeight w:val="322"/>
          <w:ins w:id="344" w:author="phuong vu" w:date="2018-11-16T12:09:00Z"/>
          <w:trPrChange w:id="34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4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CF0C7E">
            <w:pPr>
              <w:spacing w:after="0" w:line="240" w:lineRule="auto"/>
              <w:jc w:val="center"/>
              <w:rPr>
                <w:ins w:id="347" w:author="phuong vu" w:date="2018-11-16T12:09:00Z"/>
                <w:rFonts w:ascii="Calibri" w:eastAsia="Times New Roman" w:hAnsi="Calibri" w:cs="Calibri"/>
                <w:color w:val="000000"/>
                <w:sz w:val="22"/>
                <w:szCs w:val="22"/>
                <w:lang w:val="en-US"/>
              </w:rPr>
            </w:pPr>
            <w:ins w:id="348"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34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CF0C7E">
            <w:pPr>
              <w:spacing w:after="0" w:line="240" w:lineRule="auto"/>
              <w:rPr>
                <w:ins w:id="350" w:author="phuong vu" w:date="2018-11-16T12:09:00Z"/>
                <w:rFonts w:ascii="Times New Roman" w:eastAsia="Times New Roman" w:hAnsi="Times New Roman" w:cs="Times New Roman"/>
                <w:color w:val="000000"/>
                <w:lang w:val="en-US"/>
              </w:rPr>
            </w:pPr>
            <w:ins w:id="351"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35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CF0C7E">
            <w:pPr>
              <w:spacing w:after="0" w:line="240" w:lineRule="auto"/>
              <w:rPr>
                <w:ins w:id="353" w:author="phuong vu" w:date="2018-11-16T12:09:00Z"/>
                <w:rFonts w:ascii="Times New Roman" w:eastAsia="Times New Roman" w:hAnsi="Times New Roman" w:cs="Times New Roman"/>
                <w:color w:val="000000"/>
                <w:lang w:val="en-US"/>
              </w:rPr>
            </w:pPr>
            <w:ins w:id="354" w:author="phuong vu" w:date="2018-11-16T12:32:00Z">
              <w:r>
                <w:rPr>
                  <w:color w:val="000000"/>
                </w:rPr>
                <w:t>Lưu trữ thông tin chi tiết đơn hàng</w:t>
              </w:r>
            </w:ins>
          </w:p>
        </w:tc>
      </w:tr>
      <w:tr w:rsidR="00CF0C7E" w:rsidRPr="0019031B" w14:paraId="308228A7" w14:textId="77777777" w:rsidTr="00A76F8C">
        <w:tblPrEx>
          <w:tblPrExChange w:id="355" w:author="phuong vu" w:date="2018-11-16T12:10:00Z">
            <w:tblPrEx>
              <w:tblW w:w="9562" w:type="dxa"/>
            </w:tblPrEx>
          </w:tblPrExChange>
        </w:tblPrEx>
        <w:trPr>
          <w:trHeight w:val="322"/>
          <w:ins w:id="356" w:author="phuong vu" w:date="2018-11-16T12:09:00Z"/>
          <w:trPrChange w:id="35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CF0C7E">
            <w:pPr>
              <w:spacing w:after="0" w:line="240" w:lineRule="auto"/>
              <w:jc w:val="center"/>
              <w:rPr>
                <w:ins w:id="359" w:author="phuong vu" w:date="2018-11-16T12:09:00Z"/>
                <w:rFonts w:ascii="Calibri" w:eastAsia="Times New Roman" w:hAnsi="Calibri" w:cs="Calibri"/>
                <w:color w:val="000000"/>
                <w:sz w:val="22"/>
                <w:szCs w:val="22"/>
                <w:lang w:val="en-US"/>
              </w:rPr>
            </w:pPr>
            <w:ins w:id="360"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36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CF0C7E">
            <w:pPr>
              <w:spacing w:after="0" w:line="240" w:lineRule="auto"/>
              <w:rPr>
                <w:ins w:id="362" w:author="phuong vu" w:date="2018-11-16T12:09:00Z"/>
                <w:rFonts w:ascii="Times New Roman" w:eastAsia="Times New Roman" w:hAnsi="Times New Roman" w:cs="Times New Roman"/>
                <w:color w:val="000000"/>
                <w:lang w:val="en-US"/>
              </w:rPr>
            </w:pPr>
            <w:ins w:id="363"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36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CF0C7E">
            <w:pPr>
              <w:spacing w:after="0" w:line="240" w:lineRule="auto"/>
              <w:rPr>
                <w:ins w:id="365" w:author="phuong vu" w:date="2018-11-16T12:09:00Z"/>
                <w:rFonts w:ascii="Times New Roman" w:eastAsia="Times New Roman" w:hAnsi="Times New Roman" w:cs="Times New Roman"/>
                <w:color w:val="000000"/>
                <w:lang w:val="en-US"/>
              </w:rPr>
            </w:pPr>
            <w:ins w:id="366" w:author="phuong vu" w:date="2018-11-16T12:32:00Z">
              <w:r>
                <w:rPr>
                  <w:color w:val="000000"/>
                </w:rPr>
                <w:t>Lưu trữ thông tin tất cả hình ảnh trong hệ thống</w:t>
              </w:r>
            </w:ins>
          </w:p>
        </w:tc>
      </w:tr>
      <w:tr w:rsidR="00CF0C7E" w:rsidRPr="0019031B" w14:paraId="13A8271A" w14:textId="77777777" w:rsidTr="00A76F8C">
        <w:tblPrEx>
          <w:tblPrExChange w:id="367" w:author="phuong vu" w:date="2018-11-16T12:10:00Z">
            <w:tblPrEx>
              <w:tblW w:w="9562" w:type="dxa"/>
            </w:tblPrEx>
          </w:tblPrExChange>
        </w:tblPrEx>
        <w:trPr>
          <w:trHeight w:val="322"/>
          <w:ins w:id="368" w:author="phuong vu" w:date="2018-11-16T12:09:00Z"/>
          <w:trPrChange w:id="36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CF0C7E">
            <w:pPr>
              <w:spacing w:after="0" w:line="240" w:lineRule="auto"/>
              <w:jc w:val="center"/>
              <w:rPr>
                <w:ins w:id="371" w:author="phuong vu" w:date="2018-11-16T12:09:00Z"/>
                <w:rFonts w:ascii="Calibri" w:eastAsia="Times New Roman" w:hAnsi="Calibri" w:cs="Calibri"/>
                <w:color w:val="000000"/>
                <w:sz w:val="22"/>
                <w:szCs w:val="22"/>
                <w:lang w:val="en-US"/>
              </w:rPr>
            </w:pPr>
            <w:ins w:id="372"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37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CF0C7E">
            <w:pPr>
              <w:spacing w:after="0" w:line="240" w:lineRule="auto"/>
              <w:rPr>
                <w:ins w:id="374" w:author="phuong vu" w:date="2018-11-16T12:09:00Z"/>
                <w:rFonts w:ascii="Times New Roman" w:eastAsia="Times New Roman" w:hAnsi="Times New Roman" w:cs="Times New Roman"/>
                <w:color w:val="000000"/>
                <w:lang w:val="en-US"/>
              </w:rPr>
            </w:pPr>
            <w:ins w:id="375"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37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CF0C7E">
            <w:pPr>
              <w:spacing w:after="0" w:line="240" w:lineRule="auto"/>
              <w:rPr>
                <w:ins w:id="377" w:author="phuong vu" w:date="2018-11-16T12:09:00Z"/>
                <w:rFonts w:ascii="Times New Roman" w:eastAsia="Times New Roman" w:hAnsi="Times New Roman" w:cs="Times New Roman"/>
                <w:color w:val="000000"/>
                <w:lang w:val="en-US"/>
              </w:rPr>
            </w:pPr>
            <w:ins w:id="378" w:author="phuong vu" w:date="2018-11-16T12:32:00Z">
              <w:r>
                <w:rPr>
                  <w:color w:val="000000"/>
                </w:rPr>
                <w:t>Lưu trữ thông tin quần áo</w:t>
              </w:r>
            </w:ins>
          </w:p>
        </w:tc>
      </w:tr>
      <w:tr w:rsidR="00CF0C7E" w:rsidRPr="0019031B" w14:paraId="0CBA27EA" w14:textId="77777777" w:rsidTr="00A76F8C">
        <w:tblPrEx>
          <w:tblPrExChange w:id="379" w:author="phuong vu" w:date="2018-11-16T12:10:00Z">
            <w:tblPrEx>
              <w:tblW w:w="9562" w:type="dxa"/>
            </w:tblPrEx>
          </w:tblPrExChange>
        </w:tblPrEx>
        <w:trPr>
          <w:trHeight w:val="322"/>
          <w:ins w:id="380" w:author="phuong vu" w:date="2018-11-16T12:09:00Z"/>
          <w:trPrChange w:id="38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CF0C7E">
            <w:pPr>
              <w:spacing w:after="0" w:line="240" w:lineRule="auto"/>
              <w:jc w:val="center"/>
              <w:rPr>
                <w:ins w:id="383" w:author="phuong vu" w:date="2018-11-16T12:09:00Z"/>
                <w:rFonts w:ascii="Calibri" w:eastAsia="Times New Roman" w:hAnsi="Calibri" w:cs="Calibri"/>
                <w:color w:val="000000"/>
                <w:sz w:val="22"/>
                <w:szCs w:val="22"/>
                <w:lang w:val="en-US"/>
              </w:rPr>
            </w:pPr>
            <w:ins w:id="384"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38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CF0C7E">
            <w:pPr>
              <w:spacing w:after="0" w:line="240" w:lineRule="auto"/>
              <w:rPr>
                <w:ins w:id="386" w:author="phuong vu" w:date="2018-11-16T12:09:00Z"/>
                <w:rFonts w:ascii="Times New Roman" w:eastAsia="Times New Roman" w:hAnsi="Times New Roman" w:cs="Times New Roman"/>
                <w:color w:val="000000"/>
                <w:lang w:val="en-US"/>
              </w:rPr>
            </w:pPr>
            <w:ins w:id="387"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38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CF0C7E">
            <w:pPr>
              <w:spacing w:after="0" w:line="240" w:lineRule="auto"/>
              <w:rPr>
                <w:ins w:id="389" w:author="phuong vu" w:date="2018-11-16T12:09:00Z"/>
                <w:rFonts w:ascii="Times New Roman" w:eastAsia="Times New Roman" w:hAnsi="Times New Roman" w:cs="Times New Roman"/>
                <w:color w:val="000000"/>
                <w:lang w:val="en-US"/>
              </w:rPr>
            </w:pPr>
            <w:ins w:id="390" w:author="phuong vu" w:date="2018-11-16T12:32:00Z">
              <w:r>
                <w:rPr>
                  <w:color w:val="000000"/>
                </w:rPr>
                <w:t>Lưu trữ loại quần áo để lọc tìm kiếm quần áo</w:t>
              </w:r>
            </w:ins>
          </w:p>
        </w:tc>
      </w:tr>
      <w:tr w:rsidR="00CF0C7E" w:rsidRPr="0019031B" w14:paraId="31F1C289" w14:textId="77777777" w:rsidTr="00A76F8C">
        <w:tblPrEx>
          <w:tblPrExChange w:id="391" w:author="phuong vu" w:date="2018-11-16T12:10:00Z">
            <w:tblPrEx>
              <w:tblW w:w="9562" w:type="dxa"/>
            </w:tblPrEx>
          </w:tblPrExChange>
        </w:tblPrEx>
        <w:trPr>
          <w:trHeight w:val="322"/>
          <w:ins w:id="392" w:author="phuong vu" w:date="2018-11-16T12:09:00Z"/>
          <w:trPrChange w:id="39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CF0C7E">
            <w:pPr>
              <w:spacing w:after="0" w:line="240" w:lineRule="auto"/>
              <w:jc w:val="center"/>
              <w:rPr>
                <w:ins w:id="395" w:author="phuong vu" w:date="2018-11-16T12:09:00Z"/>
                <w:rFonts w:ascii="Calibri" w:eastAsia="Times New Roman" w:hAnsi="Calibri" w:cs="Calibri"/>
                <w:color w:val="000000"/>
                <w:sz w:val="22"/>
                <w:szCs w:val="22"/>
                <w:lang w:val="en-US"/>
              </w:rPr>
            </w:pPr>
            <w:ins w:id="396"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39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CF0C7E">
            <w:pPr>
              <w:spacing w:after="0" w:line="240" w:lineRule="auto"/>
              <w:rPr>
                <w:ins w:id="398" w:author="phuong vu" w:date="2018-11-16T12:09:00Z"/>
                <w:rFonts w:ascii="Times New Roman" w:eastAsia="Times New Roman" w:hAnsi="Times New Roman" w:cs="Times New Roman"/>
                <w:color w:val="000000"/>
                <w:lang w:val="en-US"/>
              </w:rPr>
            </w:pPr>
            <w:ins w:id="399"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40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CF0C7E">
            <w:pPr>
              <w:spacing w:after="0" w:line="240" w:lineRule="auto"/>
              <w:rPr>
                <w:ins w:id="401" w:author="phuong vu" w:date="2018-11-16T12:09:00Z"/>
                <w:rFonts w:ascii="Times New Roman" w:eastAsia="Times New Roman" w:hAnsi="Times New Roman" w:cs="Times New Roman"/>
                <w:color w:val="000000"/>
                <w:lang w:val="en-US"/>
              </w:rPr>
            </w:pPr>
            <w:ins w:id="402" w:author="phuong vu" w:date="2018-11-16T12:32:00Z">
              <w:r>
                <w:rPr>
                  <w:color w:val="000000"/>
                </w:rPr>
                <w:t>Lưu trữ các chương trình khuyến mãi</w:t>
              </w:r>
            </w:ins>
          </w:p>
        </w:tc>
      </w:tr>
      <w:tr w:rsidR="00CF0C7E" w:rsidRPr="0019031B" w14:paraId="4ABAF74B" w14:textId="77777777" w:rsidTr="00A76F8C">
        <w:tblPrEx>
          <w:tblPrExChange w:id="403" w:author="phuong vu" w:date="2018-11-16T12:10:00Z">
            <w:tblPrEx>
              <w:tblW w:w="9562" w:type="dxa"/>
            </w:tblPrEx>
          </w:tblPrExChange>
        </w:tblPrEx>
        <w:trPr>
          <w:trHeight w:val="322"/>
          <w:ins w:id="404" w:author="phuong vu" w:date="2018-11-16T12:09:00Z"/>
          <w:trPrChange w:id="40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0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CF0C7E">
            <w:pPr>
              <w:spacing w:after="0" w:line="240" w:lineRule="auto"/>
              <w:jc w:val="center"/>
              <w:rPr>
                <w:ins w:id="407" w:author="phuong vu" w:date="2018-11-16T12:09:00Z"/>
                <w:rFonts w:ascii="Calibri" w:eastAsia="Times New Roman" w:hAnsi="Calibri" w:cs="Calibri"/>
                <w:color w:val="000000"/>
                <w:sz w:val="22"/>
                <w:szCs w:val="22"/>
                <w:lang w:val="en-US"/>
              </w:rPr>
            </w:pPr>
            <w:ins w:id="408"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40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CF0C7E">
            <w:pPr>
              <w:spacing w:after="0" w:line="240" w:lineRule="auto"/>
              <w:rPr>
                <w:ins w:id="410" w:author="phuong vu" w:date="2018-11-16T12:09:00Z"/>
                <w:rFonts w:ascii="Times New Roman" w:eastAsia="Times New Roman" w:hAnsi="Times New Roman" w:cs="Times New Roman"/>
                <w:color w:val="000000"/>
                <w:lang w:val="en-US"/>
              </w:rPr>
            </w:pPr>
            <w:ins w:id="411"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41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CF0C7E">
            <w:pPr>
              <w:spacing w:after="0" w:line="240" w:lineRule="auto"/>
              <w:rPr>
                <w:ins w:id="413" w:author="phuong vu" w:date="2018-11-16T12:09:00Z"/>
                <w:rFonts w:ascii="Times New Roman" w:eastAsia="Times New Roman" w:hAnsi="Times New Roman" w:cs="Times New Roman"/>
                <w:color w:val="000000"/>
                <w:lang w:val="en-US"/>
              </w:rPr>
            </w:pPr>
            <w:ins w:id="414" w:author="phuong vu" w:date="2018-11-16T12:32:00Z">
              <w:r>
                <w:rPr>
                  <w:color w:val="000000"/>
                </w:rPr>
                <w:t>Lưu trữ thông tin khuyến mãi ứng với từng chi nhánh</w:t>
              </w:r>
            </w:ins>
          </w:p>
        </w:tc>
      </w:tr>
      <w:tr w:rsidR="00CF0C7E" w:rsidRPr="0019031B" w14:paraId="50507482" w14:textId="77777777" w:rsidTr="00A76F8C">
        <w:tblPrEx>
          <w:tblPrExChange w:id="415" w:author="phuong vu" w:date="2018-11-16T12:10:00Z">
            <w:tblPrEx>
              <w:tblW w:w="9562" w:type="dxa"/>
            </w:tblPrEx>
          </w:tblPrExChange>
        </w:tblPrEx>
        <w:trPr>
          <w:trHeight w:val="322"/>
          <w:ins w:id="416" w:author="phuong vu" w:date="2018-11-16T12:09:00Z"/>
          <w:trPrChange w:id="41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1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CF0C7E">
            <w:pPr>
              <w:spacing w:after="0" w:line="240" w:lineRule="auto"/>
              <w:jc w:val="center"/>
              <w:rPr>
                <w:ins w:id="419" w:author="phuong vu" w:date="2018-11-16T12:09:00Z"/>
                <w:rFonts w:ascii="Calibri" w:eastAsia="Times New Roman" w:hAnsi="Calibri" w:cs="Calibri"/>
                <w:color w:val="000000"/>
                <w:sz w:val="22"/>
                <w:szCs w:val="22"/>
                <w:lang w:val="en-US"/>
              </w:rPr>
            </w:pPr>
            <w:ins w:id="420"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42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CF0C7E">
            <w:pPr>
              <w:spacing w:after="0" w:line="240" w:lineRule="auto"/>
              <w:rPr>
                <w:ins w:id="422" w:author="phuong vu" w:date="2018-11-16T12:09:00Z"/>
                <w:rFonts w:ascii="Times New Roman" w:eastAsia="Times New Roman" w:hAnsi="Times New Roman" w:cs="Times New Roman"/>
                <w:color w:val="000000"/>
                <w:lang w:val="en-US"/>
              </w:rPr>
            </w:pPr>
            <w:ins w:id="423"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42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CF0C7E">
            <w:pPr>
              <w:spacing w:after="0" w:line="240" w:lineRule="auto"/>
              <w:rPr>
                <w:ins w:id="425" w:author="phuong vu" w:date="2018-11-16T12:09:00Z"/>
                <w:rFonts w:ascii="Times New Roman" w:eastAsia="Times New Roman" w:hAnsi="Times New Roman" w:cs="Times New Roman"/>
                <w:color w:val="000000"/>
                <w:lang w:val="en-US"/>
              </w:rPr>
            </w:pPr>
            <w:ins w:id="426" w:author="phuong vu" w:date="2018-11-16T12:32:00Z">
              <w:r>
                <w:rPr>
                  <w:color w:val="000000"/>
                </w:rPr>
                <w:t>Lưu trữ thông tin biên nhận</w:t>
              </w:r>
            </w:ins>
          </w:p>
        </w:tc>
      </w:tr>
      <w:tr w:rsidR="00CF0C7E" w:rsidRPr="0019031B" w14:paraId="7B0FBEC5" w14:textId="77777777" w:rsidTr="00A76F8C">
        <w:tblPrEx>
          <w:tblPrExChange w:id="427" w:author="phuong vu" w:date="2018-11-16T12:10:00Z">
            <w:tblPrEx>
              <w:tblW w:w="9562" w:type="dxa"/>
            </w:tblPrEx>
          </w:tblPrExChange>
        </w:tblPrEx>
        <w:trPr>
          <w:trHeight w:val="322"/>
          <w:ins w:id="428" w:author="phuong vu" w:date="2018-11-16T12:09:00Z"/>
          <w:trPrChange w:id="42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3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CF0C7E">
            <w:pPr>
              <w:spacing w:after="0" w:line="240" w:lineRule="auto"/>
              <w:jc w:val="center"/>
              <w:rPr>
                <w:ins w:id="431" w:author="phuong vu" w:date="2018-11-16T12:09:00Z"/>
                <w:rFonts w:ascii="Calibri" w:eastAsia="Times New Roman" w:hAnsi="Calibri" w:cs="Calibri"/>
                <w:color w:val="000000"/>
                <w:sz w:val="22"/>
                <w:szCs w:val="22"/>
                <w:lang w:val="en-US"/>
              </w:rPr>
            </w:pPr>
            <w:ins w:id="432"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43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CF0C7E">
            <w:pPr>
              <w:spacing w:after="0" w:line="240" w:lineRule="auto"/>
              <w:rPr>
                <w:ins w:id="434" w:author="phuong vu" w:date="2018-11-16T12:09:00Z"/>
                <w:rFonts w:ascii="Times New Roman" w:eastAsia="Times New Roman" w:hAnsi="Times New Roman" w:cs="Times New Roman"/>
                <w:color w:val="000000"/>
                <w:lang w:val="en-US"/>
              </w:rPr>
            </w:pPr>
            <w:ins w:id="435"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43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CF0C7E">
            <w:pPr>
              <w:spacing w:after="0" w:line="240" w:lineRule="auto"/>
              <w:rPr>
                <w:ins w:id="437" w:author="phuong vu" w:date="2018-11-16T12:09:00Z"/>
                <w:rFonts w:ascii="Times New Roman" w:eastAsia="Times New Roman" w:hAnsi="Times New Roman" w:cs="Times New Roman"/>
                <w:color w:val="000000"/>
                <w:lang w:val="en-US"/>
              </w:rPr>
            </w:pPr>
            <w:ins w:id="438" w:author="phuong vu" w:date="2018-11-16T12:32:00Z">
              <w:r>
                <w:rPr>
                  <w:color w:val="000000"/>
                </w:rPr>
                <w:t>Lưu trữ thông tin chi tiết của biên nhận</w:t>
              </w:r>
            </w:ins>
          </w:p>
        </w:tc>
      </w:tr>
      <w:tr w:rsidR="00CF0C7E" w:rsidRPr="0019031B" w14:paraId="1B915200" w14:textId="77777777" w:rsidTr="00A76F8C">
        <w:tblPrEx>
          <w:tblPrExChange w:id="439" w:author="phuong vu" w:date="2018-11-16T12:10:00Z">
            <w:tblPrEx>
              <w:tblW w:w="9562" w:type="dxa"/>
            </w:tblPrEx>
          </w:tblPrExChange>
        </w:tblPrEx>
        <w:trPr>
          <w:trHeight w:val="322"/>
          <w:ins w:id="440" w:author="phuong vu" w:date="2018-11-16T12:09:00Z"/>
          <w:trPrChange w:id="44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4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77777777" w:rsidR="00CF0C7E" w:rsidRPr="0019031B" w:rsidRDefault="00CF0C7E" w:rsidP="00CF0C7E">
            <w:pPr>
              <w:spacing w:after="0" w:line="240" w:lineRule="auto"/>
              <w:jc w:val="center"/>
              <w:rPr>
                <w:ins w:id="443" w:author="phuong vu" w:date="2018-11-16T12:09:00Z"/>
                <w:rFonts w:ascii="Calibri" w:eastAsia="Times New Roman" w:hAnsi="Calibri" w:cs="Calibri"/>
                <w:color w:val="000000"/>
                <w:sz w:val="22"/>
                <w:szCs w:val="22"/>
                <w:lang w:val="en-US"/>
              </w:rPr>
            </w:pPr>
            <w:ins w:id="444" w:author="phuong vu" w:date="2018-11-16T12:09:00Z">
              <w:r w:rsidRPr="0019031B">
                <w:rPr>
                  <w:rFonts w:ascii="Calibri" w:eastAsia="Times New Roman" w:hAnsi="Calibri" w:cs="Calibri"/>
                  <w:color w:val="000000"/>
                  <w:sz w:val="22"/>
                  <w:szCs w:val="22"/>
                </w:rPr>
                <w:t>18</w:t>
              </w:r>
            </w:ins>
          </w:p>
        </w:tc>
        <w:tc>
          <w:tcPr>
            <w:tcW w:w="3341" w:type="dxa"/>
            <w:tcBorders>
              <w:top w:val="nil"/>
              <w:left w:val="nil"/>
              <w:bottom w:val="single" w:sz="4" w:space="0" w:color="auto"/>
              <w:right w:val="single" w:sz="4" w:space="0" w:color="auto"/>
            </w:tcBorders>
            <w:shd w:val="clear" w:color="auto" w:fill="auto"/>
            <w:noWrap/>
            <w:vAlign w:val="center"/>
            <w:hideMark/>
            <w:tcPrChange w:id="44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CF0C7E">
            <w:pPr>
              <w:spacing w:after="0" w:line="240" w:lineRule="auto"/>
              <w:rPr>
                <w:ins w:id="446" w:author="phuong vu" w:date="2018-11-16T12:09:00Z"/>
                <w:rFonts w:ascii="Times New Roman" w:eastAsia="Times New Roman" w:hAnsi="Times New Roman" w:cs="Times New Roman"/>
                <w:color w:val="000000"/>
                <w:lang w:val="en-US"/>
              </w:rPr>
            </w:pPr>
            <w:ins w:id="447"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44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CF0C7E">
            <w:pPr>
              <w:spacing w:after="0" w:line="240" w:lineRule="auto"/>
              <w:rPr>
                <w:ins w:id="449" w:author="phuong vu" w:date="2018-11-16T12:09:00Z"/>
                <w:rFonts w:ascii="Times New Roman" w:eastAsia="Times New Roman" w:hAnsi="Times New Roman" w:cs="Times New Roman"/>
                <w:color w:val="000000"/>
                <w:lang w:val="en-US"/>
              </w:rPr>
            </w:pPr>
            <w:ins w:id="450" w:author="phuong vu" w:date="2018-11-16T12:32:00Z">
              <w:r>
                <w:rPr>
                  <w:color w:val="000000"/>
                </w:rPr>
                <w:t>Lưu trữ loại dịch vụ</w:t>
              </w:r>
            </w:ins>
          </w:p>
        </w:tc>
      </w:tr>
      <w:tr w:rsidR="00CF0C7E" w:rsidRPr="0019031B" w14:paraId="4517287B" w14:textId="77777777" w:rsidTr="00A76F8C">
        <w:tblPrEx>
          <w:tblPrExChange w:id="451" w:author="phuong vu" w:date="2018-11-16T12:10:00Z">
            <w:tblPrEx>
              <w:tblW w:w="9562" w:type="dxa"/>
            </w:tblPrEx>
          </w:tblPrExChange>
        </w:tblPrEx>
        <w:trPr>
          <w:trHeight w:val="322"/>
          <w:ins w:id="452" w:author="phuong vu" w:date="2018-11-16T12:09:00Z"/>
          <w:trPrChange w:id="45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5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77777777" w:rsidR="00CF0C7E" w:rsidRPr="0019031B" w:rsidRDefault="00CF0C7E" w:rsidP="00CF0C7E">
            <w:pPr>
              <w:spacing w:after="0" w:line="240" w:lineRule="auto"/>
              <w:jc w:val="center"/>
              <w:rPr>
                <w:ins w:id="455" w:author="phuong vu" w:date="2018-11-16T12:09:00Z"/>
                <w:rFonts w:ascii="Calibri" w:eastAsia="Times New Roman" w:hAnsi="Calibri" w:cs="Calibri"/>
                <w:color w:val="000000"/>
                <w:sz w:val="22"/>
                <w:szCs w:val="22"/>
                <w:lang w:val="en-US"/>
              </w:rPr>
            </w:pPr>
            <w:ins w:id="456" w:author="phuong vu" w:date="2018-11-16T12:09:00Z">
              <w:r w:rsidRPr="0019031B">
                <w:rPr>
                  <w:rFonts w:ascii="Calibri" w:eastAsia="Times New Roman" w:hAnsi="Calibri" w:cs="Calibri"/>
                  <w:color w:val="000000"/>
                  <w:sz w:val="22"/>
                  <w:szCs w:val="22"/>
                </w:rPr>
                <w:t>19</w:t>
              </w:r>
            </w:ins>
          </w:p>
        </w:tc>
        <w:tc>
          <w:tcPr>
            <w:tcW w:w="3341" w:type="dxa"/>
            <w:tcBorders>
              <w:top w:val="nil"/>
              <w:left w:val="nil"/>
              <w:bottom w:val="single" w:sz="4" w:space="0" w:color="auto"/>
              <w:right w:val="single" w:sz="4" w:space="0" w:color="auto"/>
            </w:tcBorders>
            <w:shd w:val="clear" w:color="auto" w:fill="auto"/>
            <w:noWrap/>
            <w:vAlign w:val="center"/>
            <w:hideMark/>
            <w:tcPrChange w:id="45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CF0C7E">
            <w:pPr>
              <w:spacing w:after="0" w:line="240" w:lineRule="auto"/>
              <w:rPr>
                <w:ins w:id="458" w:author="phuong vu" w:date="2018-11-16T12:09:00Z"/>
                <w:rFonts w:ascii="Times New Roman" w:eastAsia="Times New Roman" w:hAnsi="Times New Roman" w:cs="Times New Roman"/>
                <w:color w:val="000000"/>
                <w:lang w:val="en-US"/>
              </w:rPr>
            </w:pPr>
            <w:ins w:id="459"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46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CF0C7E">
            <w:pPr>
              <w:spacing w:after="0" w:line="240" w:lineRule="auto"/>
              <w:rPr>
                <w:ins w:id="461" w:author="phuong vu" w:date="2018-11-16T12:09:00Z"/>
                <w:rFonts w:ascii="Times New Roman" w:eastAsia="Times New Roman" w:hAnsi="Times New Roman" w:cs="Times New Roman"/>
                <w:color w:val="000000"/>
                <w:lang w:val="en-US"/>
              </w:rPr>
            </w:pPr>
            <w:ins w:id="462" w:author="phuong vu" w:date="2018-11-16T12:32:00Z">
              <w:r>
                <w:rPr>
                  <w:color w:val="000000"/>
                </w:rPr>
                <w:t>Lưu trữ loại dịch vụ có ở mỗi chi nhánh</w:t>
              </w:r>
            </w:ins>
          </w:p>
        </w:tc>
      </w:tr>
      <w:tr w:rsidR="00CF0C7E" w:rsidRPr="0019031B" w14:paraId="6DDB3C89" w14:textId="77777777" w:rsidTr="00A76F8C">
        <w:tblPrEx>
          <w:tblPrExChange w:id="463" w:author="phuong vu" w:date="2018-11-16T12:10:00Z">
            <w:tblPrEx>
              <w:tblW w:w="9562" w:type="dxa"/>
            </w:tblPrEx>
          </w:tblPrExChange>
        </w:tblPrEx>
        <w:trPr>
          <w:trHeight w:val="322"/>
          <w:ins w:id="464" w:author="phuong vu" w:date="2018-11-16T12:09:00Z"/>
          <w:trPrChange w:id="46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77777777" w:rsidR="00CF0C7E" w:rsidRPr="0019031B" w:rsidRDefault="00CF0C7E" w:rsidP="00CF0C7E">
            <w:pPr>
              <w:spacing w:after="0" w:line="240" w:lineRule="auto"/>
              <w:jc w:val="center"/>
              <w:rPr>
                <w:ins w:id="467" w:author="phuong vu" w:date="2018-11-16T12:09:00Z"/>
                <w:rFonts w:ascii="Calibri" w:eastAsia="Times New Roman" w:hAnsi="Calibri" w:cs="Calibri"/>
                <w:color w:val="000000"/>
                <w:sz w:val="22"/>
                <w:szCs w:val="22"/>
                <w:lang w:val="en-US"/>
              </w:rPr>
            </w:pPr>
            <w:ins w:id="468" w:author="phuong vu" w:date="2018-11-16T12:09:00Z">
              <w:r w:rsidRPr="0019031B">
                <w:rPr>
                  <w:rFonts w:ascii="Calibri" w:eastAsia="Times New Roman" w:hAnsi="Calibri" w:cs="Calibri"/>
                  <w:color w:val="000000"/>
                  <w:sz w:val="22"/>
                  <w:szCs w:val="22"/>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46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CF0C7E">
            <w:pPr>
              <w:spacing w:after="0" w:line="240" w:lineRule="auto"/>
              <w:rPr>
                <w:ins w:id="470" w:author="phuong vu" w:date="2018-11-16T12:09:00Z"/>
                <w:rFonts w:ascii="Times New Roman" w:eastAsia="Times New Roman" w:hAnsi="Times New Roman" w:cs="Times New Roman"/>
                <w:color w:val="000000"/>
                <w:lang w:val="en-US"/>
              </w:rPr>
            </w:pPr>
            <w:ins w:id="471"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47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CF0C7E">
            <w:pPr>
              <w:spacing w:after="0" w:line="240" w:lineRule="auto"/>
              <w:rPr>
                <w:ins w:id="473" w:author="phuong vu" w:date="2018-11-16T12:09:00Z"/>
                <w:rFonts w:ascii="Times New Roman" w:eastAsia="Times New Roman" w:hAnsi="Times New Roman" w:cs="Times New Roman"/>
                <w:color w:val="000000"/>
                <w:lang w:val="en-US"/>
              </w:rPr>
            </w:pPr>
            <w:ins w:id="474" w:author="phuong vu" w:date="2018-11-16T12:32:00Z">
              <w:r>
                <w:rPr>
                  <w:color w:val="000000"/>
                </w:rPr>
                <w:t>Lưu trữ thông tin nhân viên</w:t>
              </w:r>
            </w:ins>
          </w:p>
        </w:tc>
      </w:tr>
      <w:tr w:rsidR="00CF0C7E" w:rsidRPr="0019031B" w14:paraId="5FBEF804" w14:textId="77777777" w:rsidTr="00A76F8C">
        <w:tblPrEx>
          <w:tblPrExChange w:id="475" w:author="phuong vu" w:date="2018-11-16T12:10:00Z">
            <w:tblPrEx>
              <w:tblW w:w="9562" w:type="dxa"/>
            </w:tblPrEx>
          </w:tblPrExChange>
        </w:tblPrEx>
        <w:trPr>
          <w:trHeight w:val="322"/>
          <w:ins w:id="476" w:author="phuong vu" w:date="2018-11-16T12:09:00Z"/>
          <w:trPrChange w:id="47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77777777" w:rsidR="00CF0C7E" w:rsidRPr="0019031B" w:rsidRDefault="00CF0C7E" w:rsidP="00CF0C7E">
            <w:pPr>
              <w:spacing w:after="0" w:line="240" w:lineRule="auto"/>
              <w:jc w:val="center"/>
              <w:rPr>
                <w:ins w:id="479" w:author="phuong vu" w:date="2018-11-16T12:09:00Z"/>
                <w:rFonts w:ascii="Calibri" w:eastAsia="Times New Roman" w:hAnsi="Calibri" w:cs="Calibri"/>
                <w:color w:val="000000"/>
                <w:sz w:val="22"/>
                <w:szCs w:val="22"/>
                <w:lang w:val="en-US"/>
              </w:rPr>
            </w:pPr>
            <w:ins w:id="480" w:author="phuong vu" w:date="2018-11-16T12:09:00Z">
              <w:r w:rsidRPr="0019031B">
                <w:rPr>
                  <w:rFonts w:ascii="Calibri" w:eastAsia="Times New Roman" w:hAnsi="Calibri" w:cs="Calibri"/>
                  <w:color w:val="000000"/>
                  <w:sz w:val="22"/>
                  <w:szCs w:val="22"/>
                </w:rPr>
                <w:t>21</w:t>
              </w:r>
            </w:ins>
          </w:p>
        </w:tc>
        <w:tc>
          <w:tcPr>
            <w:tcW w:w="3341" w:type="dxa"/>
            <w:tcBorders>
              <w:top w:val="nil"/>
              <w:left w:val="nil"/>
              <w:bottom w:val="single" w:sz="4" w:space="0" w:color="auto"/>
              <w:right w:val="single" w:sz="4" w:space="0" w:color="auto"/>
            </w:tcBorders>
            <w:shd w:val="clear" w:color="auto" w:fill="auto"/>
            <w:noWrap/>
            <w:vAlign w:val="center"/>
            <w:hideMark/>
            <w:tcPrChange w:id="48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CF0C7E">
            <w:pPr>
              <w:spacing w:after="0" w:line="240" w:lineRule="auto"/>
              <w:rPr>
                <w:ins w:id="482" w:author="phuong vu" w:date="2018-11-16T12:09:00Z"/>
                <w:rFonts w:ascii="Times New Roman" w:eastAsia="Times New Roman" w:hAnsi="Times New Roman" w:cs="Times New Roman"/>
                <w:color w:val="000000"/>
                <w:lang w:val="en-US"/>
              </w:rPr>
            </w:pPr>
            <w:ins w:id="483"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48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CF0C7E">
            <w:pPr>
              <w:spacing w:after="0" w:line="240" w:lineRule="auto"/>
              <w:rPr>
                <w:ins w:id="485" w:author="phuong vu" w:date="2018-11-16T12:09:00Z"/>
                <w:rFonts w:ascii="Times New Roman" w:eastAsia="Times New Roman" w:hAnsi="Times New Roman" w:cs="Times New Roman"/>
                <w:color w:val="000000"/>
                <w:lang w:val="en-US"/>
              </w:rPr>
            </w:pPr>
            <w:ins w:id="486" w:author="phuong vu" w:date="2018-11-16T12:32:00Z">
              <w:r>
                <w:rPr>
                  <w:color w:val="000000"/>
                </w:rPr>
                <w:t>Lưu trữ loại nhân viên</w:t>
              </w:r>
            </w:ins>
          </w:p>
        </w:tc>
      </w:tr>
      <w:tr w:rsidR="00CF0C7E" w:rsidRPr="0019031B" w14:paraId="26ABF64C" w14:textId="77777777" w:rsidTr="00A76F8C">
        <w:tblPrEx>
          <w:tblPrExChange w:id="487" w:author="phuong vu" w:date="2018-11-16T12:10:00Z">
            <w:tblPrEx>
              <w:tblW w:w="9562" w:type="dxa"/>
            </w:tblPrEx>
          </w:tblPrExChange>
        </w:tblPrEx>
        <w:trPr>
          <w:trHeight w:val="322"/>
          <w:ins w:id="488" w:author="phuong vu" w:date="2018-11-16T12:09:00Z"/>
          <w:trPrChange w:id="4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7777777" w:rsidR="00CF0C7E" w:rsidRPr="0019031B" w:rsidRDefault="00CF0C7E" w:rsidP="00CF0C7E">
            <w:pPr>
              <w:spacing w:after="0" w:line="240" w:lineRule="auto"/>
              <w:jc w:val="center"/>
              <w:rPr>
                <w:ins w:id="491" w:author="phuong vu" w:date="2018-11-16T12:09:00Z"/>
                <w:rFonts w:ascii="Calibri" w:eastAsia="Times New Roman" w:hAnsi="Calibri" w:cs="Calibri"/>
                <w:color w:val="000000"/>
                <w:sz w:val="22"/>
                <w:szCs w:val="22"/>
                <w:lang w:val="en-US"/>
              </w:rPr>
            </w:pPr>
            <w:ins w:id="492" w:author="phuong vu" w:date="2018-11-16T12:09:00Z">
              <w:r w:rsidRPr="0019031B">
                <w:rPr>
                  <w:rFonts w:ascii="Calibri" w:eastAsia="Times New Roman" w:hAnsi="Calibri" w:cs="Calibri"/>
                  <w:color w:val="000000"/>
                  <w:sz w:val="22"/>
                  <w:szCs w:val="22"/>
                </w:rPr>
                <w:t>22</w:t>
              </w:r>
            </w:ins>
          </w:p>
        </w:tc>
        <w:tc>
          <w:tcPr>
            <w:tcW w:w="3341" w:type="dxa"/>
            <w:tcBorders>
              <w:top w:val="nil"/>
              <w:left w:val="nil"/>
              <w:bottom w:val="single" w:sz="4" w:space="0" w:color="auto"/>
              <w:right w:val="single" w:sz="4" w:space="0" w:color="auto"/>
            </w:tcBorders>
            <w:shd w:val="clear" w:color="auto" w:fill="auto"/>
            <w:noWrap/>
            <w:vAlign w:val="center"/>
            <w:hideMark/>
            <w:tcPrChange w:id="4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CF0C7E">
            <w:pPr>
              <w:spacing w:after="0" w:line="240" w:lineRule="auto"/>
              <w:rPr>
                <w:ins w:id="494" w:author="phuong vu" w:date="2018-11-16T12:09:00Z"/>
                <w:rFonts w:ascii="Times New Roman" w:eastAsia="Times New Roman" w:hAnsi="Times New Roman" w:cs="Times New Roman"/>
                <w:color w:val="000000"/>
                <w:lang w:val="en-US"/>
              </w:rPr>
            </w:pPr>
            <w:ins w:id="495"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4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CF0C7E">
            <w:pPr>
              <w:spacing w:after="0" w:line="240" w:lineRule="auto"/>
              <w:rPr>
                <w:ins w:id="497" w:author="phuong vu" w:date="2018-11-16T12:09:00Z"/>
                <w:rFonts w:ascii="Times New Roman" w:eastAsia="Times New Roman" w:hAnsi="Times New Roman" w:cs="Times New Roman"/>
                <w:color w:val="000000"/>
                <w:lang w:val="en-US"/>
              </w:rPr>
            </w:pPr>
            <w:ins w:id="498" w:author="phuong vu" w:date="2018-11-16T12:32:00Z">
              <w:r>
                <w:rPr>
                  <w:color w:val="000000"/>
                </w:rPr>
                <w:t>Lưu trữ thông tin công việc của nhân viên</w:t>
              </w:r>
            </w:ins>
          </w:p>
        </w:tc>
      </w:tr>
      <w:tr w:rsidR="00CF0C7E" w:rsidRPr="0019031B" w14:paraId="6BB85656" w14:textId="77777777" w:rsidTr="00A76F8C">
        <w:tblPrEx>
          <w:tblPrExChange w:id="499" w:author="phuong vu" w:date="2018-11-16T12:10:00Z">
            <w:tblPrEx>
              <w:tblW w:w="9562" w:type="dxa"/>
            </w:tblPrEx>
          </w:tblPrExChange>
        </w:tblPrEx>
        <w:trPr>
          <w:trHeight w:val="322"/>
          <w:ins w:id="500" w:author="phuong vu" w:date="2018-11-16T12:09:00Z"/>
          <w:trPrChange w:id="5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7777777" w:rsidR="00CF0C7E" w:rsidRPr="0019031B" w:rsidRDefault="00CF0C7E" w:rsidP="00CF0C7E">
            <w:pPr>
              <w:spacing w:after="0" w:line="240" w:lineRule="auto"/>
              <w:jc w:val="center"/>
              <w:rPr>
                <w:ins w:id="503" w:author="phuong vu" w:date="2018-11-16T12:09:00Z"/>
                <w:rFonts w:ascii="Calibri" w:eastAsia="Times New Roman" w:hAnsi="Calibri" w:cs="Calibri"/>
                <w:color w:val="000000"/>
                <w:sz w:val="22"/>
                <w:szCs w:val="22"/>
                <w:lang w:val="en-US"/>
              </w:rPr>
            </w:pPr>
            <w:ins w:id="504" w:author="phuong vu" w:date="2018-11-16T12:09:00Z">
              <w:r w:rsidRPr="0019031B">
                <w:rPr>
                  <w:rFonts w:ascii="Calibri" w:eastAsia="Times New Roman" w:hAnsi="Calibri" w:cs="Calibri"/>
                  <w:color w:val="000000"/>
                  <w:sz w:val="22"/>
                  <w:szCs w:val="22"/>
                </w:rPr>
                <w:t>23</w:t>
              </w:r>
            </w:ins>
          </w:p>
        </w:tc>
        <w:tc>
          <w:tcPr>
            <w:tcW w:w="3341" w:type="dxa"/>
            <w:tcBorders>
              <w:top w:val="nil"/>
              <w:left w:val="nil"/>
              <w:bottom w:val="single" w:sz="4" w:space="0" w:color="auto"/>
              <w:right w:val="single" w:sz="4" w:space="0" w:color="auto"/>
            </w:tcBorders>
            <w:shd w:val="clear" w:color="auto" w:fill="auto"/>
            <w:noWrap/>
            <w:vAlign w:val="center"/>
            <w:hideMark/>
            <w:tcPrChange w:id="5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CF0C7E">
            <w:pPr>
              <w:spacing w:after="0" w:line="240" w:lineRule="auto"/>
              <w:rPr>
                <w:ins w:id="506" w:author="phuong vu" w:date="2018-11-16T12:09:00Z"/>
                <w:rFonts w:ascii="Times New Roman" w:eastAsia="Times New Roman" w:hAnsi="Times New Roman" w:cs="Times New Roman"/>
                <w:color w:val="000000"/>
                <w:lang w:val="en-US"/>
              </w:rPr>
            </w:pPr>
            <w:ins w:id="507"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5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CF0C7E">
            <w:pPr>
              <w:spacing w:after="0" w:line="240" w:lineRule="auto"/>
              <w:rPr>
                <w:ins w:id="509" w:author="phuong vu" w:date="2018-11-16T12:09:00Z"/>
                <w:rFonts w:ascii="Times New Roman" w:eastAsia="Times New Roman" w:hAnsi="Times New Roman" w:cs="Times New Roman"/>
                <w:color w:val="000000"/>
                <w:lang w:val="en-US"/>
              </w:rPr>
            </w:pPr>
            <w:ins w:id="510" w:author="phuong vu" w:date="2018-11-16T12:32:00Z">
              <w:r>
                <w:rPr>
                  <w:color w:val="000000"/>
                </w:rPr>
                <w:t>Lưu trữ khung giờ lấy và trả quần áo</w:t>
              </w:r>
            </w:ins>
          </w:p>
        </w:tc>
      </w:tr>
      <w:tr w:rsidR="00CF0C7E" w:rsidRPr="0019031B" w14:paraId="164D7061" w14:textId="77777777" w:rsidTr="00A76F8C">
        <w:tblPrEx>
          <w:tblPrExChange w:id="511" w:author="phuong vu" w:date="2018-11-16T12:10:00Z">
            <w:tblPrEx>
              <w:tblW w:w="9562" w:type="dxa"/>
            </w:tblPrEx>
          </w:tblPrExChange>
        </w:tblPrEx>
        <w:trPr>
          <w:trHeight w:val="322"/>
          <w:ins w:id="512" w:author="phuong vu" w:date="2018-11-16T12:09:00Z"/>
          <w:trPrChange w:id="5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77777777" w:rsidR="00CF0C7E" w:rsidRPr="0019031B" w:rsidRDefault="00CF0C7E" w:rsidP="00CF0C7E">
            <w:pPr>
              <w:spacing w:after="0" w:line="240" w:lineRule="auto"/>
              <w:jc w:val="center"/>
              <w:rPr>
                <w:ins w:id="515" w:author="phuong vu" w:date="2018-11-16T12:09:00Z"/>
                <w:rFonts w:ascii="Calibri" w:eastAsia="Times New Roman" w:hAnsi="Calibri" w:cs="Calibri"/>
                <w:color w:val="000000"/>
                <w:sz w:val="22"/>
                <w:szCs w:val="22"/>
                <w:lang w:val="en-US"/>
              </w:rPr>
            </w:pPr>
            <w:ins w:id="516" w:author="phuong vu" w:date="2018-11-16T12:09:00Z">
              <w:r w:rsidRPr="0019031B">
                <w:rPr>
                  <w:rFonts w:ascii="Calibri" w:eastAsia="Times New Roman" w:hAnsi="Calibri" w:cs="Calibri"/>
                  <w:color w:val="000000"/>
                  <w:sz w:val="22"/>
                  <w:szCs w:val="22"/>
                </w:rPr>
                <w:t>24</w:t>
              </w:r>
            </w:ins>
          </w:p>
        </w:tc>
        <w:tc>
          <w:tcPr>
            <w:tcW w:w="3341" w:type="dxa"/>
            <w:tcBorders>
              <w:top w:val="nil"/>
              <w:left w:val="nil"/>
              <w:bottom w:val="single" w:sz="4" w:space="0" w:color="auto"/>
              <w:right w:val="single" w:sz="4" w:space="0" w:color="auto"/>
            </w:tcBorders>
            <w:shd w:val="clear" w:color="auto" w:fill="auto"/>
            <w:noWrap/>
            <w:vAlign w:val="center"/>
            <w:hideMark/>
            <w:tcPrChange w:id="5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CF0C7E">
            <w:pPr>
              <w:spacing w:after="0" w:line="240" w:lineRule="auto"/>
              <w:rPr>
                <w:ins w:id="518" w:author="phuong vu" w:date="2018-11-16T12:09:00Z"/>
                <w:rFonts w:ascii="Times New Roman" w:eastAsia="Times New Roman" w:hAnsi="Times New Roman" w:cs="Times New Roman"/>
                <w:color w:val="000000"/>
                <w:lang w:val="en-US"/>
              </w:rPr>
            </w:pPr>
            <w:ins w:id="519"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5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CF0C7E">
            <w:pPr>
              <w:spacing w:after="0" w:line="240" w:lineRule="auto"/>
              <w:rPr>
                <w:ins w:id="521" w:author="phuong vu" w:date="2018-11-16T12:09:00Z"/>
                <w:rFonts w:ascii="Times New Roman" w:eastAsia="Times New Roman" w:hAnsi="Times New Roman" w:cs="Times New Roman"/>
                <w:color w:val="000000"/>
                <w:lang w:val="en-US"/>
              </w:rPr>
            </w:pPr>
            <w:ins w:id="522" w:author="phuong vu" w:date="2018-11-16T12:32:00Z">
              <w:r>
                <w:rPr>
                  <w:color w:val="000000"/>
                </w:rPr>
                <w:t>Lưu trữ đơn vị tính</w:t>
              </w:r>
            </w:ins>
          </w:p>
        </w:tc>
      </w:tr>
      <w:tr w:rsidR="00CF0C7E" w:rsidRPr="0019031B" w14:paraId="0D77F1F6" w14:textId="77777777" w:rsidTr="00A76F8C">
        <w:tblPrEx>
          <w:tblPrExChange w:id="523" w:author="phuong vu" w:date="2018-11-16T12:10:00Z">
            <w:tblPrEx>
              <w:tblW w:w="9562" w:type="dxa"/>
            </w:tblPrEx>
          </w:tblPrExChange>
        </w:tblPrEx>
        <w:trPr>
          <w:trHeight w:val="322"/>
          <w:ins w:id="524" w:author="phuong vu" w:date="2018-11-16T12:09:00Z"/>
          <w:trPrChange w:id="5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77777777" w:rsidR="00CF0C7E" w:rsidRPr="0019031B" w:rsidRDefault="00CF0C7E" w:rsidP="00CF0C7E">
            <w:pPr>
              <w:spacing w:after="0" w:line="240" w:lineRule="auto"/>
              <w:jc w:val="center"/>
              <w:rPr>
                <w:ins w:id="527" w:author="phuong vu" w:date="2018-11-16T12:09:00Z"/>
                <w:rFonts w:ascii="Calibri" w:eastAsia="Times New Roman" w:hAnsi="Calibri" w:cs="Calibri"/>
                <w:color w:val="000000"/>
                <w:sz w:val="22"/>
                <w:szCs w:val="22"/>
                <w:lang w:val="en-US"/>
              </w:rPr>
            </w:pPr>
            <w:ins w:id="528" w:author="phuong vu" w:date="2018-11-16T12:09:00Z">
              <w:r w:rsidRPr="0019031B">
                <w:rPr>
                  <w:rFonts w:ascii="Calibri" w:eastAsia="Times New Roman" w:hAnsi="Calibri" w:cs="Calibri"/>
                  <w:color w:val="000000"/>
                  <w:sz w:val="22"/>
                  <w:szCs w:val="22"/>
                </w:rPr>
                <w:t>25</w:t>
              </w:r>
            </w:ins>
          </w:p>
        </w:tc>
        <w:tc>
          <w:tcPr>
            <w:tcW w:w="3341" w:type="dxa"/>
            <w:tcBorders>
              <w:top w:val="nil"/>
              <w:left w:val="nil"/>
              <w:bottom w:val="single" w:sz="4" w:space="0" w:color="auto"/>
              <w:right w:val="single" w:sz="4" w:space="0" w:color="auto"/>
            </w:tcBorders>
            <w:shd w:val="clear" w:color="auto" w:fill="auto"/>
            <w:noWrap/>
            <w:vAlign w:val="center"/>
            <w:hideMark/>
            <w:tcPrChange w:id="5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CF0C7E">
            <w:pPr>
              <w:spacing w:after="0" w:line="240" w:lineRule="auto"/>
              <w:rPr>
                <w:ins w:id="530" w:author="phuong vu" w:date="2018-11-16T12:09:00Z"/>
                <w:rFonts w:ascii="Times New Roman" w:eastAsia="Times New Roman" w:hAnsi="Times New Roman" w:cs="Times New Roman"/>
                <w:color w:val="000000"/>
                <w:lang w:val="en-US"/>
              </w:rPr>
            </w:pPr>
            <w:ins w:id="531"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5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CF0C7E">
            <w:pPr>
              <w:spacing w:after="0" w:line="240" w:lineRule="auto"/>
              <w:rPr>
                <w:ins w:id="533" w:author="phuong vu" w:date="2018-11-16T12:09:00Z"/>
                <w:rFonts w:ascii="Times New Roman" w:eastAsia="Times New Roman" w:hAnsi="Times New Roman" w:cs="Times New Roman"/>
                <w:color w:val="000000"/>
                <w:lang w:val="en-US"/>
              </w:rPr>
            </w:pPr>
            <w:ins w:id="534"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535" w:author="phuong vu" w:date="2018-11-16T12:10:00Z">
            <w:tblPrEx>
              <w:tblW w:w="9562" w:type="dxa"/>
            </w:tblPrEx>
          </w:tblPrExChange>
        </w:tblPrEx>
        <w:trPr>
          <w:trHeight w:val="322"/>
          <w:ins w:id="536" w:author="phuong vu" w:date="2018-11-16T12:09:00Z"/>
          <w:trPrChange w:id="5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7777777" w:rsidR="00CF0C7E" w:rsidRPr="0019031B" w:rsidRDefault="00CF0C7E" w:rsidP="00CF0C7E">
            <w:pPr>
              <w:spacing w:after="0" w:line="240" w:lineRule="auto"/>
              <w:jc w:val="center"/>
              <w:rPr>
                <w:ins w:id="539" w:author="phuong vu" w:date="2018-11-16T12:09:00Z"/>
                <w:rFonts w:ascii="Calibri" w:eastAsia="Times New Roman" w:hAnsi="Calibri" w:cs="Calibri"/>
                <w:color w:val="000000"/>
                <w:sz w:val="22"/>
                <w:szCs w:val="22"/>
                <w:lang w:val="en-US"/>
              </w:rPr>
            </w:pPr>
            <w:ins w:id="540" w:author="phuong vu" w:date="2018-11-16T12:09:00Z">
              <w:r w:rsidRPr="0019031B">
                <w:rPr>
                  <w:rFonts w:ascii="Calibri" w:eastAsia="Times New Roman" w:hAnsi="Calibri" w:cs="Calibri"/>
                  <w:color w:val="000000"/>
                  <w:sz w:val="22"/>
                  <w:szCs w:val="22"/>
                </w:rPr>
                <w:t>26</w:t>
              </w:r>
            </w:ins>
          </w:p>
        </w:tc>
        <w:tc>
          <w:tcPr>
            <w:tcW w:w="3341" w:type="dxa"/>
            <w:tcBorders>
              <w:top w:val="nil"/>
              <w:left w:val="nil"/>
              <w:bottom w:val="single" w:sz="4" w:space="0" w:color="auto"/>
              <w:right w:val="single" w:sz="4" w:space="0" w:color="auto"/>
            </w:tcBorders>
            <w:shd w:val="clear" w:color="auto" w:fill="auto"/>
            <w:noWrap/>
            <w:vAlign w:val="center"/>
            <w:hideMark/>
            <w:tcPrChange w:id="5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CF0C7E">
            <w:pPr>
              <w:spacing w:after="0" w:line="240" w:lineRule="auto"/>
              <w:rPr>
                <w:ins w:id="542" w:author="phuong vu" w:date="2018-11-16T12:09:00Z"/>
                <w:rFonts w:ascii="Times New Roman" w:eastAsia="Times New Roman" w:hAnsi="Times New Roman" w:cs="Times New Roman"/>
                <w:color w:val="000000"/>
                <w:lang w:val="en-US"/>
              </w:rPr>
            </w:pPr>
            <w:ins w:id="543"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5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CF0C7E">
            <w:pPr>
              <w:spacing w:after="0" w:line="240" w:lineRule="auto"/>
              <w:rPr>
                <w:ins w:id="545" w:author="phuong vu" w:date="2018-11-16T12:09:00Z"/>
                <w:rFonts w:ascii="Times New Roman" w:eastAsia="Times New Roman" w:hAnsi="Times New Roman" w:cs="Times New Roman"/>
                <w:color w:val="000000"/>
                <w:lang w:val="en-US"/>
              </w:rPr>
            </w:pPr>
            <w:ins w:id="546" w:author="phuong vu" w:date="2018-11-16T12:32:00Z">
              <w:r>
                <w:rPr>
                  <w:color w:val="000000"/>
                </w:rPr>
                <w:t>Lưu trữ thông tin token</w:t>
              </w:r>
            </w:ins>
          </w:p>
        </w:tc>
      </w:tr>
      <w:tr w:rsidR="00CF0C7E" w:rsidRPr="0019031B" w14:paraId="693BC6E5" w14:textId="77777777" w:rsidTr="00A76F8C">
        <w:tblPrEx>
          <w:tblPrExChange w:id="547" w:author="phuong vu" w:date="2018-11-16T12:10:00Z">
            <w:tblPrEx>
              <w:tblW w:w="9562" w:type="dxa"/>
            </w:tblPrEx>
          </w:tblPrExChange>
        </w:tblPrEx>
        <w:trPr>
          <w:trHeight w:val="322"/>
          <w:ins w:id="548" w:author="phuong vu" w:date="2018-11-16T12:09:00Z"/>
          <w:trPrChange w:id="5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77777777" w:rsidR="00CF0C7E" w:rsidRPr="0019031B" w:rsidRDefault="00CF0C7E" w:rsidP="00CF0C7E">
            <w:pPr>
              <w:spacing w:after="0" w:line="240" w:lineRule="auto"/>
              <w:jc w:val="center"/>
              <w:rPr>
                <w:ins w:id="551" w:author="phuong vu" w:date="2018-11-16T12:09:00Z"/>
                <w:rFonts w:ascii="Calibri" w:eastAsia="Times New Roman" w:hAnsi="Calibri" w:cs="Calibri"/>
                <w:color w:val="000000"/>
                <w:sz w:val="22"/>
                <w:szCs w:val="22"/>
                <w:lang w:val="en-US"/>
              </w:rPr>
            </w:pPr>
            <w:ins w:id="552" w:author="phuong vu" w:date="2018-11-16T12:09:00Z">
              <w:r w:rsidRPr="0019031B">
                <w:rPr>
                  <w:rFonts w:ascii="Calibri" w:eastAsia="Times New Roman" w:hAnsi="Calibri" w:cs="Calibri"/>
                  <w:color w:val="000000"/>
                  <w:sz w:val="22"/>
                  <w:szCs w:val="22"/>
                </w:rPr>
                <w:t>27</w:t>
              </w:r>
            </w:ins>
          </w:p>
        </w:tc>
        <w:tc>
          <w:tcPr>
            <w:tcW w:w="3341" w:type="dxa"/>
            <w:tcBorders>
              <w:top w:val="nil"/>
              <w:left w:val="nil"/>
              <w:bottom w:val="single" w:sz="4" w:space="0" w:color="auto"/>
              <w:right w:val="single" w:sz="4" w:space="0" w:color="auto"/>
            </w:tcBorders>
            <w:shd w:val="clear" w:color="auto" w:fill="auto"/>
            <w:noWrap/>
            <w:vAlign w:val="center"/>
            <w:hideMark/>
            <w:tcPrChange w:id="5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CF0C7E">
            <w:pPr>
              <w:spacing w:after="0" w:line="240" w:lineRule="auto"/>
              <w:rPr>
                <w:ins w:id="554" w:author="phuong vu" w:date="2018-11-16T12:09:00Z"/>
                <w:rFonts w:ascii="Times New Roman" w:eastAsia="Times New Roman" w:hAnsi="Times New Roman" w:cs="Times New Roman"/>
                <w:color w:val="000000"/>
                <w:lang w:val="en-US"/>
              </w:rPr>
            </w:pPr>
            <w:ins w:id="555"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5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CF0C7E">
            <w:pPr>
              <w:spacing w:after="0" w:line="240" w:lineRule="auto"/>
              <w:rPr>
                <w:ins w:id="557" w:author="phuong vu" w:date="2018-11-16T12:09:00Z"/>
                <w:rFonts w:ascii="Times New Roman" w:eastAsia="Times New Roman" w:hAnsi="Times New Roman" w:cs="Times New Roman"/>
                <w:color w:val="000000"/>
                <w:lang w:val="en-US"/>
              </w:rPr>
            </w:pPr>
            <w:ins w:id="558" w:author="phuong vu" w:date="2018-11-16T12:32:00Z">
              <w:r>
                <w:rPr>
                  <w:color w:val="000000"/>
                </w:rPr>
                <w:t>Lưu trữ thông tin xử lí đơn hàng</w:t>
              </w:r>
            </w:ins>
          </w:p>
        </w:tc>
      </w:tr>
      <w:tr w:rsidR="00CF0C7E" w:rsidRPr="0019031B" w14:paraId="3C560778" w14:textId="77777777" w:rsidTr="00A76F8C">
        <w:tblPrEx>
          <w:tblPrExChange w:id="559" w:author="phuong vu" w:date="2018-11-16T12:10:00Z">
            <w:tblPrEx>
              <w:tblW w:w="9562" w:type="dxa"/>
            </w:tblPrEx>
          </w:tblPrExChange>
        </w:tblPrEx>
        <w:trPr>
          <w:trHeight w:val="322"/>
          <w:ins w:id="560" w:author="phuong vu" w:date="2018-11-16T12:09:00Z"/>
          <w:trPrChange w:id="5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77777777" w:rsidR="00CF0C7E" w:rsidRPr="0019031B" w:rsidRDefault="00CF0C7E" w:rsidP="00CF0C7E">
            <w:pPr>
              <w:spacing w:after="0" w:line="240" w:lineRule="auto"/>
              <w:jc w:val="center"/>
              <w:rPr>
                <w:ins w:id="563" w:author="phuong vu" w:date="2018-11-16T12:09:00Z"/>
                <w:rFonts w:ascii="Calibri" w:eastAsia="Times New Roman" w:hAnsi="Calibri" w:cs="Calibri"/>
                <w:color w:val="000000"/>
                <w:sz w:val="22"/>
                <w:szCs w:val="22"/>
                <w:lang w:val="en-US"/>
              </w:rPr>
            </w:pPr>
            <w:ins w:id="564" w:author="phuong vu" w:date="2018-11-16T12:09:00Z">
              <w:r w:rsidRPr="0019031B">
                <w:rPr>
                  <w:rFonts w:ascii="Calibri" w:eastAsia="Times New Roman" w:hAnsi="Calibri" w:cs="Calibri"/>
                  <w:color w:val="000000"/>
                  <w:sz w:val="22"/>
                  <w:szCs w:val="22"/>
                </w:rPr>
                <w:t>28</w:t>
              </w:r>
            </w:ins>
          </w:p>
        </w:tc>
        <w:tc>
          <w:tcPr>
            <w:tcW w:w="3341" w:type="dxa"/>
            <w:tcBorders>
              <w:top w:val="nil"/>
              <w:left w:val="nil"/>
              <w:bottom w:val="single" w:sz="4" w:space="0" w:color="auto"/>
              <w:right w:val="single" w:sz="4" w:space="0" w:color="auto"/>
            </w:tcBorders>
            <w:shd w:val="clear" w:color="auto" w:fill="auto"/>
            <w:noWrap/>
            <w:vAlign w:val="center"/>
            <w:hideMark/>
            <w:tcPrChange w:id="5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CF0C7E">
            <w:pPr>
              <w:spacing w:after="0" w:line="240" w:lineRule="auto"/>
              <w:rPr>
                <w:ins w:id="566" w:author="phuong vu" w:date="2018-11-16T12:09:00Z"/>
                <w:rFonts w:ascii="Times New Roman" w:eastAsia="Times New Roman" w:hAnsi="Times New Roman" w:cs="Times New Roman"/>
                <w:color w:val="000000"/>
                <w:lang w:val="en-US"/>
              </w:rPr>
            </w:pPr>
            <w:ins w:id="567"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5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CF0C7E">
            <w:pPr>
              <w:spacing w:after="0" w:line="240" w:lineRule="auto"/>
              <w:rPr>
                <w:ins w:id="569" w:author="phuong vu" w:date="2018-11-16T12:09:00Z"/>
                <w:rFonts w:ascii="Times New Roman" w:eastAsia="Times New Roman" w:hAnsi="Times New Roman" w:cs="Times New Roman"/>
                <w:color w:val="000000"/>
                <w:lang w:val="en-US"/>
              </w:rPr>
            </w:pPr>
            <w:ins w:id="570" w:author="phuong vu" w:date="2018-11-16T12:32:00Z">
              <w:r>
                <w:rPr>
                  <w:color w:val="000000"/>
                </w:rPr>
                <w:t>Lưu trữ thông tin túi giặt</w:t>
              </w:r>
            </w:ins>
          </w:p>
        </w:tc>
      </w:tr>
      <w:tr w:rsidR="00CF0C7E" w:rsidRPr="0019031B" w14:paraId="5973E6BE" w14:textId="77777777" w:rsidTr="00A76F8C">
        <w:trPr>
          <w:trHeight w:val="322"/>
          <w:ins w:id="571" w:author="phuong vu" w:date="2018-11-16T12:09:00Z"/>
          <w:trPrChange w:id="572"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73"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77777777" w:rsidR="00CF0C7E" w:rsidRPr="0019031B" w:rsidRDefault="00CF0C7E" w:rsidP="00CF0C7E">
            <w:pPr>
              <w:spacing w:after="0" w:line="240" w:lineRule="auto"/>
              <w:jc w:val="center"/>
              <w:rPr>
                <w:ins w:id="574" w:author="phuong vu" w:date="2018-11-16T12:09:00Z"/>
                <w:rFonts w:ascii="Calibri" w:eastAsia="Times New Roman" w:hAnsi="Calibri" w:cs="Calibri"/>
                <w:color w:val="000000"/>
                <w:sz w:val="22"/>
                <w:szCs w:val="22"/>
                <w:lang w:val="en-US"/>
              </w:rPr>
            </w:pPr>
            <w:ins w:id="575" w:author="phuong vu" w:date="2018-11-16T12:09:00Z">
              <w:r w:rsidRPr="0019031B">
                <w:rPr>
                  <w:rFonts w:ascii="Calibri" w:eastAsia="Times New Roman" w:hAnsi="Calibri" w:cs="Calibri"/>
                  <w:color w:val="000000"/>
                  <w:sz w:val="22"/>
                  <w:szCs w:val="22"/>
                </w:rPr>
                <w:t>29</w:t>
              </w:r>
            </w:ins>
          </w:p>
        </w:tc>
        <w:tc>
          <w:tcPr>
            <w:tcW w:w="3341" w:type="dxa"/>
            <w:tcBorders>
              <w:top w:val="nil"/>
              <w:left w:val="nil"/>
              <w:bottom w:val="single" w:sz="4" w:space="0" w:color="auto"/>
              <w:right w:val="single" w:sz="4" w:space="0" w:color="auto"/>
            </w:tcBorders>
            <w:shd w:val="clear" w:color="auto" w:fill="auto"/>
            <w:noWrap/>
            <w:vAlign w:val="center"/>
            <w:hideMark/>
            <w:tcPrChange w:id="576" w:author="phuong vu" w:date="2018-11-16T12:10:00Z">
              <w:tcPr>
                <w:tcW w:w="2744" w:type="dxa"/>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CF0C7E">
            <w:pPr>
              <w:spacing w:after="0" w:line="240" w:lineRule="auto"/>
              <w:rPr>
                <w:ins w:id="577" w:author="phuong vu" w:date="2018-11-16T12:09:00Z"/>
                <w:rFonts w:ascii="Times New Roman" w:eastAsia="Times New Roman" w:hAnsi="Times New Roman" w:cs="Times New Roman"/>
                <w:color w:val="000000"/>
                <w:lang w:val="en-US"/>
              </w:rPr>
            </w:pPr>
            <w:ins w:id="578"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579" w:author="phuong vu" w:date="2018-11-16T12:10:00Z">
              <w:tcPr>
                <w:tcW w:w="5731" w:type="dxa"/>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CF0C7E">
            <w:pPr>
              <w:spacing w:after="0" w:line="240" w:lineRule="auto"/>
              <w:rPr>
                <w:ins w:id="580" w:author="phuong vu" w:date="2018-11-16T12:09:00Z"/>
                <w:rFonts w:ascii="Times New Roman" w:eastAsia="Times New Roman" w:hAnsi="Times New Roman" w:cs="Times New Roman"/>
                <w:color w:val="000000"/>
                <w:lang w:val="en-US"/>
              </w:rPr>
            </w:pPr>
            <w:ins w:id="581" w:author="phuong vu" w:date="2018-11-16T12:32:00Z">
              <w:r>
                <w:rPr>
                  <w:color w:val="000000"/>
                </w:rPr>
                <w:t>Lưu trữ thông tin chi tiết túi giặt</w:t>
              </w:r>
            </w:ins>
          </w:p>
        </w:tc>
      </w:tr>
      <w:tr w:rsidR="00CF0C7E" w:rsidRPr="0019031B" w14:paraId="3078FE47" w14:textId="77777777" w:rsidTr="00A76F8C">
        <w:trPr>
          <w:trHeight w:val="322"/>
          <w:ins w:id="582" w:author="phuong vu" w:date="2018-11-16T12:09:00Z"/>
          <w:trPrChange w:id="583"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84"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77777777" w:rsidR="00CF0C7E" w:rsidRPr="0019031B" w:rsidRDefault="00CF0C7E" w:rsidP="00CF0C7E">
            <w:pPr>
              <w:spacing w:after="0" w:line="240" w:lineRule="auto"/>
              <w:jc w:val="center"/>
              <w:rPr>
                <w:ins w:id="585" w:author="phuong vu" w:date="2018-11-16T12:09:00Z"/>
                <w:rFonts w:ascii="Calibri" w:eastAsia="Times New Roman" w:hAnsi="Calibri" w:cs="Calibri"/>
                <w:color w:val="000000"/>
                <w:sz w:val="22"/>
                <w:szCs w:val="22"/>
                <w:lang w:val="en-US"/>
              </w:rPr>
            </w:pPr>
            <w:ins w:id="586" w:author="phuong vu" w:date="2018-11-16T12:09:00Z">
              <w:r w:rsidRPr="0019031B">
                <w:rPr>
                  <w:rFonts w:ascii="Calibri" w:eastAsia="Times New Roman" w:hAnsi="Calibri" w:cs="Calibri"/>
                  <w:color w:val="000000"/>
                  <w:sz w:val="22"/>
                  <w:szCs w:val="22"/>
                </w:rPr>
                <w:t>30</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587"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CF0C7E">
            <w:pPr>
              <w:spacing w:after="0" w:line="240" w:lineRule="auto"/>
              <w:rPr>
                <w:ins w:id="588" w:author="phuong vu" w:date="2018-11-16T12:09:00Z"/>
                <w:rFonts w:ascii="Times New Roman" w:eastAsia="Times New Roman" w:hAnsi="Times New Roman" w:cs="Times New Roman"/>
                <w:color w:val="000000"/>
                <w:lang w:val="en-US"/>
              </w:rPr>
            </w:pPr>
            <w:ins w:id="589"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590"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CF0C7E">
            <w:pPr>
              <w:spacing w:after="0" w:line="240" w:lineRule="auto"/>
              <w:rPr>
                <w:ins w:id="591" w:author="phuong vu" w:date="2018-11-16T12:09:00Z"/>
                <w:rFonts w:ascii="Times New Roman" w:eastAsia="Times New Roman" w:hAnsi="Times New Roman" w:cs="Times New Roman"/>
                <w:color w:val="000000"/>
                <w:lang w:val="en-US"/>
              </w:rPr>
            </w:pPr>
            <w:ins w:id="592" w:author="phuong vu" w:date="2018-11-16T12:32:00Z">
              <w:r>
                <w:rPr>
                  <w:color w:val="000000"/>
                </w:rPr>
                <w:t>Lưu trữ thông tin của máy giặt</w:t>
              </w:r>
            </w:ins>
          </w:p>
        </w:tc>
      </w:tr>
    </w:tbl>
    <w:p w14:paraId="1CE332B4" w14:textId="3E7ECDEA" w:rsidR="00FA543F" w:rsidRDefault="00FA543F" w:rsidP="0019031B">
      <w:pPr>
        <w:pStyle w:val="Caption"/>
        <w:rPr>
          <w:ins w:id="593" w:author="phuong vu" w:date="2018-11-16T12:12:00Z"/>
        </w:rPr>
      </w:pPr>
      <w:ins w:id="594" w:author="phuong vu" w:date="2018-11-16T11:50:00Z">
        <w:r>
          <w:t xml:space="preserve">Bảng </w:t>
        </w:r>
      </w:ins>
      <w:ins w:id="595" w:author="phuong vu" w:date="2018-11-16T12:56:00Z">
        <w:r w:rsidR="00A67B10">
          <w:fldChar w:fldCharType="begin"/>
        </w:r>
        <w:r w:rsidR="00A67B10">
          <w:instrText xml:space="preserve"> STYLEREF 1 \s </w:instrText>
        </w:r>
      </w:ins>
      <w:r w:rsidR="00A67B10">
        <w:fldChar w:fldCharType="separate"/>
      </w:r>
      <w:r w:rsidR="00A67B10">
        <w:rPr>
          <w:noProof/>
        </w:rPr>
        <w:t>3</w:t>
      </w:r>
      <w:ins w:id="596" w:author="phuong vu" w:date="2018-11-16T12:56:00Z">
        <w:r w:rsidR="00A67B10">
          <w:fldChar w:fldCharType="end"/>
        </w:r>
        <w:r w:rsidR="00A67B10">
          <w:t>.</w:t>
        </w:r>
        <w:r w:rsidR="00A67B10">
          <w:fldChar w:fldCharType="begin"/>
        </w:r>
        <w:r w:rsidR="00A67B10">
          <w:instrText xml:space="preserve"> SEQ Bảng \* ARABIC \s 1 </w:instrText>
        </w:r>
      </w:ins>
      <w:r w:rsidR="00A67B10">
        <w:fldChar w:fldCharType="separate"/>
      </w:r>
      <w:ins w:id="597" w:author="phuong vu" w:date="2018-11-16T12:56:00Z">
        <w:r w:rsidR="00A67B10">
          <w:rPr>
            <w:noProof/>
          </w:rPr>
          <w:t>1</w:t>
        </w:r>
        <w:r w:rsidR="00A67B10">
          <w:fldChar w:fldCharType="end"/>
        </w:r>
      </w:ins>
      <w:ins w:id="598" w:author="phuong vu" w:date="2018-11-16T11:50:00Z">
        <w:r>
          <w:rPr>
            <w:lang w:val="en-US"/>
          </w:rPr>
          <w:t xml:space="preserve"> </w:t>
        </w:r>
        <w:r w:rsidRPr="00486272">
          <w:t>Tổng quan các bảng trong cơ sở dữ liệu</w:t>
        </w:r>
      </w:ins>
    </w:p>
    <w:p w14:paraId="6214BEAF" w14:textId="0BB2B50B" w:rsidR="00646D9D" w:rsidRDefault="00646D9D" w:rsidP="00646D9D">
      <w:pPr>
        <w:rPr>
          <w:ins w:id="599" w:author="phuong vu" w:date="2018-11-16T12:27:00Z"/>
          <w:b/>
          <w:lang w:val="en-US"/>
        </w:rPr>
      </w:pPr>
      <w:ins w:id="600" w:author="phuong vu" w:date="2018-11-16T12:12:00Z">
        <w:r w:rsidRPr="00646D9D">
          <w:rPr>
            <w:b/>
            <w:lang w:val="en-US"/>
            <w:rPrChange w:id="601" w:author="phuong vu" w:date="2018-11-16T12:12:00Z">
              <w:rPr>
                <w:lang w:val="en-US"/>
              </w:rPr>
            </w:rPrChange>
          </w:rPr>
          <w:t>BẢNG BILL</w:t>
        </w:r>
      </w:ins>
    </w:p>
    <w:tbl>
      <w:tblPr>
        <w:tblStyle w:val="TableGrid"/>
        <w:tblW w:w="9265" w:type="dxa"/>
        <w:tblLook w:val="04A0" w:firstRow="1" w:lastRow="0" w:firstColumn="1" w:lastColumn="0" w:noHBand="0" w:noVBand="1"/>
        <w:tblPrChange w:id="602"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603">
          <w:tblGrid>
            <w:gridCol w:w="657"/>
            <w:gridCol w:w="1343"/>
            <w:gridCol w:w="1593"/>
            <w:gridCol w:w="1009"/>
            <w:gridCol w:w="773"/>
            <w:gridCol w:w="760"/>
            <w:gridCol w:w="2642"/>
          </w:tblGrid>
        </w:tblGridChange>
      </w:tblGrid>
      <w:tr w:rsidR="00CF0C7E" w:rsidRPr="00CF0C7E" w14:paraId="422BD999" w14:textId="77777777" w:rsidTr="00A94F02">
        <w:trPr>
          <w:trHeight w:val="300"/>
          <w:ins w:id="604" w:author="phuong vu" w:date="2018-11-16T12:27:00Z"/>
          <w:trPrChange w:id="605" w:author="phuong vu" w:date="2018-11-16T12:47:00Z">
            <w:trPr>
              <w:trHeight w:val="300"/>
            </w:trPr>
          </w:trPrChange>
        </w:trPr>
        <w:tc>
          <w:tcPr>
            <w:tcW w:w="708" w:type="dxa"/>
            <w:noWrap/>
            <w:vAlign w:val="center"/>
            <w:hideMark/>
            <w:tcPrChange w:id="606" w:author="phuong vu" w:date="2018-11-16T12:47:00Z">
              <w:tcPr>
                <w:tcW w:w="512" w:type="dxa"/>
                <w:noWrap/>
                <w:hideMark/>
              </w:tcPr>
            </w:tcPrChange>
          </w:tcPr>
          <w:p w14:paraId="1F393308" w14:textId="77777777" w:rsidR="00CF0C7E" w:rsidRPr="00CF0C7E" w:rsidRDefault="00CF0C7E">
            <w:pPr>
              <w:jc w:val="center"/>
              <w:rPr>
                <w:ins w:id="607" w:author="phuong vu" w:date="2018-11-16T12:27:00Z"/>
                <w:b/>
                <w:bCs/>
              </w:rPr>
              <w:pPrChange w:id="608" w:author="phuong vu" w:date="2018-11-16T12:28:00Z">
                <w:pPr/>
              </w:pPrChange>
            </w:pPr>
            <w:ins w:id="609" w:author="phuong vu" w:date="2018-11-16T12:27:00Z">
              <w:r w:rsidRPr="00CF0C7E">
                <w:rPr>
                  <w:b/>
                  <w:bCs/>
                  <w:lang w:val="da-DK"/>
                </w:rPr>
                <w:lastRenderedPageBreak/>
                <w:t>STT</w:t>
              </w:r>
            </w:ins>
          </w:p>
        </w:tc>
        <w:tc>
          <w:tcPr>
            <w:tcW w:w="1646" w:type="dxa"/>
            <w:noWrap/>
            <w:vAlign w:val="center"/>
            <w:hideMark/>
            <w:tcPrChange w:id="610" w:author="phuong vu" w:date="2018-11-16T12:47:00Z">
              <w:tcPr>
                <w:tcW w:w="971" w:type="dxa"/>
                <w:noWrap/>
                <w:hideMark/>
              </w:tcPr>
            </w:tcPrChange>
          </w:tcPr>
          <w:p w14:paraId="70676EBA" w14:textId="77777777" w:rsidR="00CF0C7E" w:rsidRPr="00CF0C7E" w:rsidRDefault="00CF0C7E">
            <w:pPr>
              <w:jc w:val="center"/>
              <w:rPr>
                <w:ins w:id="611" w:author="phuong vu" w:date="2018-11-16T12:27:00Z"/>
                <w:b/>
                <w:bCs/>
              </w:rPr>
              <w:pPrChange w:id="612" w:author="phuong vu" w:date="2018-11-16T12:28:00Z">
                <w:pPr/>
              </w:pPrChange>
            </w:pPr>
            <w:ins w:id="613" w:author="phuong vu" w:date="2018-11-16T12:27:00Z">
              <w:r w:rsidRPr="00CF0C7E">
                <w:rPr>
                  <w:b/>
                  <w:bCs/>
                  <w:lang w:val="da-DK"/>
                </w:rPr>
                <w:t>Tên trường</w:t>
              </w:r>
            </w:ins>
          </w:p>
        </w:tc>
        <w:tc>
          <w:tcPr>
            <w:tcW w:w="1414" w:type="dxa"/>
            <w:noWrap/>
            <w:vAlign w:val="center"/>
            <w:hideMark/>
            <w:tcPrChange w:id="614" w:author="phuong vu" w:date="2018-11-16T12:47:00Z">
              <w:tcPr>
                <w:tcW w:w="1752" w:type="dxa"/>
                <w:noWrap/>
                <w:hideMark/>
              </w:tcPr>
            </w:tcPrChange>
          </w:tcPr>
          <w:p w14:paraId="4B0FD7F2" w14:textId="77777777" w:rsidR="00CF0C7E" w:rsidRPr="00CF0C7E" w:rsidRDefault="00CF0C7E">
            <w:pPr>
              <w:jc w:val="center"/>
              <w:rPr>
                <w:ins w:id="615" w:author="phuong vu" w:date="2018-11-16T12:27:00Z"/>
                <w:b/>
                <w:bCs/>
              </w:rPr>
              <w:pPrChange w:id="616" w:author="phuong vu" w:date="2018-11-16T12:28:00Z">
                <w:pPr/>
              </w:pPrChange>
            </w:pPr>
            <w:ins w:id="617" w:author="phuong vu" w:date="2018-11-16T12:27:00Z">
              <w:r w:rsidRPr="00CF0C7E">
                <w:rPr>
                  <w:b/>
                  <w:bCs/>
                  <w:lang w:val="da-DK"/>
                </w:rPr>
                <w:t>Kiểu</w:t>
              </w:r>
            </w:ins>
          </w:p>
        </w:tc>
        <w:tc>
          <w:tcPr>
            <w:tcW w:w="1188" w:type="dxa"/>
            <w:noWrap/>
            <w:vAlign w:val="center"/>
            <w:hideMark/>
            <w:tcPrChange w:id="618" w:author="phuong vu" w:date="2018-11-16T12:47:00Z">
              <w:tcPr>
                <w:tcW w:w="1101" w:type="dxa"/>
                <w:noWrap/>
                <w:hideMark/>
              </w:tcPr>
            </w:tcPrChange>
          </w:tcPr>
          <w:p w14:paraId="39DC3ADA" w14:textId="77777777" w:rsidR="00CF0C7E" w:rsidRPr="00CF0C7E" w:rsidRDefault="00CF0C7E">
            <w:pPr>
              <w:jc w:val="center"/>
              <w:rPr>
                <w:ins w:id="619" w:author="phuong vu" w:date="2018-11-16T12:27:00Z"/>
                <w:b/>
                <w:bCs/>
              </w:rPr>
              <w:pPrChange w:id="620" w:author="phuong vu" w:date="2018-11-16T12:28:00Z">
                <w:pPr/>
              </w:pPrChange>
            </w:pPr>
            <w:ins w:id="621" w:author="phuong vu" w:date="2018-11-16T12:27:00Z">
              <w:r w:rsidRPr="00CF0C7E">
                <w:rPr>
                  <w:b/>
                  <w:bCs/>
                  <w:lang w:val="da-DK"/>
                </w:rPr>
                <w:t>Chấp nhận Null</w:t>
              </w:r>
            </w:ins>
          </w:p>
        </w:tc>
        <w:tc>
          <w:tcPr>
            <w:tcW w:w="838" w:type="dxa"/>
            <w:noWrap/>
            <w:vAlign w:val="center"/>
            <w:hideMark/>
            <w:tcPrChange w:id="622" w:author="phuong vu" w:date="2018-11-16T12:47:00Z">
              <w:tcPr>
                <w:tcW w:w="759" w:type="dxa"/>
                <w:noWrap/>
                <w:hideMark/>
              </w:tcPr>
            </w:tcPrChange>
          </w:tcPr>
          <w:p w14:paraId="50CA922A" w14:textId="77777777" w:rsidR="00CF0C7E" w:rsidRPr="00CF0C7E" w:rsidRDefault="00CF0C7E">
            <w:pPr>
              <w:jc w:val="center"/>
              <w:rPr>
                <w:ins w:id="623" w:author="phuong vu" w:date="2018-11-16T12:27:00Z"/>
                <w:b/>
                <w:bCs/>
              </w:rPr>
              <w:pPrChange w:id="624" w:author="phuong vu" w:date="2018-11-16T12:28:00Z">
                <w:pPr/>
              </w:pPrChange>
            </w:pPr>
            <w:ins w:id="625" w:author="phuong vu" w:date="2018-11-16T12:27:00Z">
              <w:r w:rsidRPr="00CF0C7E">
                <w:rPr>
                  <w:b/>
                  <w:bCs/>
                  <w:lang w:val="da-DK"/>
                </w:rPr>
                <w:t>Khóa chính</w:t>
              </w:r>
            </w:ins>
          </w:p>
        </w:tc>
        <w:tc>
          <w:tcPr>
            <w:tcW w:w="823" w:type="dxa"/>
            <w:noWrap/>
            <w:vAlign w:val="center"/>
            <w:hideMark/>
            <w:tcPrChange w:id="626" w:author="phuong vu" w:date="2018-11-16T12:47:00Z">
              <w:tcPr>
                <w:tcW w:w="759" w:type="dxa"/>
                <w:noWrap/>
                <w:hideMark/>
              </w:tcPr>
            </w:tcPrChange>
          </w:tcPr>
          <w:p w14:paraId="06562E5A" w14:textId="77777777" w:rsidR="00CF0C7E" w:rsidRPr="00CF0C7E" w:rsidRDefault="00CF0C7E">
            <w:pPr>
              <w:jc w:val="center"/>
              <w:rPr>
                <w:ins w:id="627" w:author="phuong vu" w:date="2018-11-16T12:27:00Z"/>
                <w:b/>
                <w:bCs/>
              </w:rPr>
              <w:pPrChange w:id="628" w:author="phuong vu" w:date="2018-11-16T12:28:00Z">
                <w:pPr/>
              </w:pPrChange>
            </w:pPr>
            <w:ins w:id="629" w:author="phuong vu" w:date="2018-11-16T12:27:00Z">
              <w:r w:rsidRPr="00CF0C7E">
                <w:rPr>
                  <w:b/>
                  <w:bCs/>
                  <w:lang w:val="da-DK"/>
                </w:rPr>
                <w:t>Khóa ngoại</w:t>
              </w:r>
            </w:ins>
          </w:p>
        </w:tc>
        <w:tc>
          <w:tcPr>
            <w:tcW w:w="2648" w:type="dxa"/>
            <w:noWrap/>
            <w:vAlign w:val="center"/>
            <w:hideMark/>
            <w:tcPrChange w:id="630" w:author="phuong vu" w:date="2018-11-16T12:47:00Z">
              <w:tcPr>
                <w:tcW w:w="2923" w:type="dxa"/>
                <w:noWrap/>
                <w:hideMark/>
              </w:tcPr>
            </w:tcPrChange>
          </w:tcPr>
          <w:p w14:paraId="333CE50C" w14:textId="77777777" w:rsidR="00CF0C7E" w:rsidRPr="00CF0C7E" w:rsidRDefault="00CF0C7E">
            <w:pPr>
              <w:jc w:val="center"/>
              <w:rPr>
                <w:ins w:id="631" w:author="phuong vu" w:date="2018-11-16T12:27:00Z"/>
                <w:b/>
                <w:bCs/>
              </w:rPr>
              <w:pPrChange w:id="632" w:author="phuong vu" w:date="2018-11-16T12:28:00Z">
                <w:pPr/>
              </w:pPrChange>
            </w:pPr>
            <w:ins w:id="633" w:author="phuong vu" w:date="2018-11-16T12:27:00Z">
              <w:r w:rsidRPr="00CF0C7E">
                <w:rPr>
                  <w:b/>
                  <w:bCs/>
                  <w:lang w:val="da-DK"/>
                </w:rPr>
                <w:t>Mô tả</w:t>
              </w:r>
            </w:ins>
          </w:p>
        </w:tc>
      </w:tr>
      <w:tr w:rsidR="00CF0C7E" w:rsidRPr="00CF0C7E" w14:paraId="1287DD08" w14:textId="77777777" w:rsidTr="00A94F02">
        <w:trPr>
          <w:trHeight w:val="300"/>
          <w:ins w:id="634" w:author="phuong vu" w:date="2018-11-16T12:27:00Z"/>
          <w:trPrChange w:id="635" w:author="phuong vu" w:date="2018-11-16T12:47:00Z">
            <w:trPr>
              <w:trHeight w:val="300"/>
            </w:trPr>
          </w:trPrChange>
        </w:trPr>
        <w:tc>
          <w:tcPr>
            <w:tcW w:w="708" w:type="dxa"/>
            <w:noWrap/>
            <w:hideMark/>
            <w:tcPrChange w:id="636" w:author="phuong vu" w:date="2018-11-16T12:47:00Z">
              <w:tcPr>
                <w:tcW w:w="512" w:type="dxa"/>
                <w:noWrap/>
                <w:hideMark/>
              </w:tcPr>
            </w:tcPrChange>
          </w:tcPr>
          <w:p w14:paraId="27478D10" w14:textId="77777777" w:rsidR="00CF0C7E" w:rsidRPr="00CF0C7E" w:rsidRDefault="00CF0C7E" w:rsidP="00CF0C7E">
            <w:pPr>
              <w:rPr>
                <w:ins w:id="637" w:author="phuong vu" w:date="2018-11-16T12:27:00Z"/>
                <w:rPrChange w:id="638" w:author="phuong vu" w:date="2018-11-16T12:28:00Z">
                  <w:rPr>
                    <w:ins w:id="639" w:author="phuong vu" w:date="2018-11-16T12:27:00Z"/>
                    <w:b/>
                  </w:rPr>
                </w:rPrChange>
              </w:rPr>
            </w:pPr>
            <w:ins w:id="640" w:author="phuong vu" w:date="2018-11-16T12:27:00Z">
              <w:r w:rsidRPr="00CF0C7E">
                <w:rPr>
                  <w:rPrChange w:id="641" w:author="phuong vu" w:date="2018-11-16T12:28:00Z">
                    <w:rPr>
                      <w:b/>
                    </w:rPr>
                  </w:rPrChange>
                </w:rPr>
                <w:t>1</w:t>
              </w:r>
            </w:ins>
          </w:p>
        </w:tc>
        <w:tc>
          <w:tcPr>
            <w:tcW w:w="1646" w:type="dxa"/>
            <w:noWrap/>
            <w:hideMark/>
            <w:tcPrChange w:id="642" w:author="phuong vu" w:date="2018-11-16T12:47:00Z">
              <w:tcPr>
                <w:tcW w:w="971" w:type="dxa"/>
                <w:noWrap/>
                <w:hideMark/>
              </w:tcPr>
            </w:tcPrChange>
          </w:tcPr>
          <w:p w14:paraId="7EFB676A" w14:textId="77777777" w:rsidR="00CF0C7E" w:rsidRPr="00CF0C7E" w:rsidRDefault="00CF0C7E" w:rsidP="00CF0C7E">
            <w:pPr>
              <w:rPr>
                <w:ins w:id="643" w:author="phuong vu" w:date="2018-11-16T12:27:00Z"/>
                <w:rPrChange w:id="644" w:author="phuong vu" w:date="2018-11-16T12:28:00Z">
                  <w:rPr>
                    <w:ins w:id="645" w:author="phuong vu" w:date="2018-11-16T12:27:00Z"/>
                    <w:b/>
                  </w:rPr>
                </w:rPrChange>
              </w:rPr>
            </w:pPr>
            <w:ins w:id="646" w:author="phuong vu" w:date="2018-11-16T12:27:00Z">
              <w:r w:rsidRPr="00CF0C7E">
                <w:rPr>
                  <w:rPrChange w:id="647" w:author="phuong vu" w:date="2018-11-16T12:28:00Z">
                    <w:rPr>
                      <w:b/>
                    </w:rPr>
                  </w:rPrChange>
                </w:rPr>
                <w:t>id</w:t>
              </w:r>
            </w:ins>
          </w:p>
        </w:tc>
        <w:tc>
          <w:tcPr>
            <w:tcW w:w="1414" w:type="dxa"/>
            <w:noWrap/>
            <w:hideMark/>
            <w:tcPrChange w:id="648" w:author="phuong vu" w:date="2018-11-16T12:47:00Z">
              <w:tcPr>
                <w:tcW w:w="1752" w:type="dxa"/>
                <w:noWrap/>
                <w:hideMark/>
              </w:tcPr>
            </w:tcPrChange>
          </w:tcPr>
          <w:p w14:paraId="0DBB4E17" w14:textId="77777777" w:rsidR="00CF0C7E" w:rsidRPr="00CF0C7E" w:rsidRDefault="00CF0C7E">
            <w:pPr>
              <w:rPr>
                <w:ins w:id="649" w:author="phuong vu" w:date="2018-11-16T12:27:00Z"/>
                <w:rPrChange w:id="650" w:author="phuong vu" w:date="2018-11-16T12:28:00Z">
                  <w:rPr>
                    <w:ins w:id="651" w:author="phuong vu" w:date="2018-11-16T12:27:00Z"/>
                    <w:b/>
                  </w:rPr>
                </w:rPrChange>
              </w:rPr>
            </w:pPr>
            <w:ins w:id="652" w:author="phuong vu" w:date="2018-11-16T12:27:00Z">
              <w:r w:rsidRPr="00CF0C7E">
                <w:rPr>
                  <w:rPrChange w:id="653" w:author="phuong vu" w:date="2018-11-16T12:28:00Z">
                    <w:rPr>
                      <w:b/>
                    </w:rPr>
                  </w:rPrChange>
                </w:rPr>
                <w:t>numeric</w:t>
              </w:r>
            </w:ins>
          </w:p>
        </w:tc>
        <w:tc>
          <w:tcPr>
            <w:tcW w:w="1188" w:type="dxa"/>
            <w:noWrap/>
            <w:hideMark/>
            <w:tcPrChange w:id="654" w:author="phuong vu" w:date="2018-11-16T12:47:00Z">
              <w:tcPr>
                <w:tcW w:w="1101" w:type="dxa"/>
                <w:noWrap/>
                <w:hideMark/>
              </w:tcPr>
            </w:tcPrChange>
          </w:tcPr>
          <w:p w14:paraId="65AF7024" w14:textId="10A8FD10" w:rsidR="00CF0C7E" w:rsidRPr="00CF0C7E" w:rsidRDefault="00CF0C7E">
            <w:pPr>
              <w:jc w:val="center"/>
              <w:rPr>
                <w:ins w:id="655" w:author="phuong vu" w:date="2018-11-16T12:27:00Z"/>
                <w:rPrChange w:id="656" w:author="phuong vu" w:date="2018-11-16T12:28:00Z">
                  <w:rPr>
                    <w:ins w:id="657" w:author="phuong vu" w:date="2018-11-16T12:27:00Z"/>
                    <w:b/>
                  </w:rPr>
                </w:rPrChange>
              </w:rPr>
              <w:pPrChange w:id="658" w:author="phuong vu" w:date="2018-11-16T12:28:00Z">
                <w:pPr/>
              </w:pPrChange>
            </w:pPr>
          </w:p>
        </w:tc>
        <w:tc>
          <w:tcPr>
            <w:tcW w:w="838" w:type="dxa"/>
            <w:noWrap/>
            <w:hideMark/>
            <w:tcPrChange w:id="659" w:author="phuong vu" w:date="2018-11-16T12:47:00Z">
              <w:tcPr>
                <w:tcW w:w="759" w:type="dxa"/>
                <w:noWrap/>
                <w:hideMark/>
              </w:tcPr>
            </w:tcPrChange>
          </w:tcPr>
          <w:p w14:paraId="166E003A" w14:textId="77777777" w:rsidR="00CF0C7E" w:rsidRPr="00CF0C7E" w:rsidRDefault="00CF0C7E">
            <w:pPr>
              <w:jc w:val="center"/>
              <w:rPr>
                <w:ins w:id="660" w:author="phuong vu" w:date="2018-11-16T12:27:00Z"/>
                <w:rPrChange w:id="661" w:author="phuong vu" w:date="2018-11-16T12:28:00Z">
                  <w:rPr>
                    <w:ins w:id="662" w:author="phuong vu" w:date="2018-11-16T12:27:00Z"/>
                    <w:b/>
                  </w:rPr>
                </w:rPrChange>
              </w:rPr>
              <w:pPrChange w:id="663" w:author="phuong vu" w:date="2018-11-16T12:28:00Z">
                <w:pPr/>
              </w:pPrChange>
            </w:pPr>
            <w:ins w:id="664" w:author="phuong vu" w:date="2018-11-16T12:27:00Z">
              <w:r w:rsidRPr="00CF0C7E">
                <w:rPr>
                  <w:rPrChange w:id="665" w:author="phuong vu" w:date="2018-11-16T12:28:00Z">
                    <w:rPr>
                      <w:b/>
                    </w:rPr>
                  </w:rPrChange>
                </w:rPr>
                <w:t>X</w:t>
              </w:r>
            </w:ins>
          </w:p>
        </w:tc>
        <w:tc>
          <w:tcPr>
            <w:tcW w:w="823" w:type="dxa"/>
            <w:noWrap/>
            <w:hideMark/>
            <w:tcPrChange w:id="666" w:author="phuong vu" w:date="2018-11-16T12:47:00Z">
              <w:tcPr>
                <w:tcW w:w="759" w:type="dxa"/>
                <w:noWrap/>
                <w:hideMark/>
              </w:tcPr>
            </w:tcPrChange>
          </w:tcPr>
          <w:p w14:paraId="150B812C" w14:textId="3E00FB29" w:rsidR="00CF0C7E" w:rsidRPr="00CF0C7E" w:rsidRDefault="00CF0C7E">
            <w:pPr>
              <w:jc w:val="center"/>
              <w:rPr>
                <w:ins w:id="667" w:author="phuong vu" w:date="2018-11-16T12:27:00Z"/>
                <w:rPrChange w:id="668" w:author="phuong vu" w:date="2018-11-16T12:28:00Z">
                  <w:rPr>
                    <w:ins w:id="669" w:author="phuong vu" w:date="2018-11-16T12:27:00Z"/>
                    <w:b/>
                  </w:rPr>
                </w:rPrChange>
              </w:rPr>
              <w:pPrChange w:id="670" w:author="phuong vu" w:date="2018-11-16T12:28:00Z">
                <w:pPr/>
              </w:pPrChange>
            </w:pPr>
          </w:p>
        </w:tc>
        <w:tc>
          <w:tcPr>
            <w:tcW w:w="2648" w:type="dxa"/>
            <w:noWrap/>
            <w:hideMark/>
            <w:tcPrChange w:id="671" w:author="phuong vu" w:date="2018-11-16T12:47:00Z">
              <w:tcPr>
                <w:tcW w:w="2923" w:type="dxa"/>
                <w:noWrap/>
                <w:hideMark/>
              </w:tcPr>
            </w:tcPrChange>
          </w:tcPr>
          <w:p w14:paraId="75672F20" w14:textId="77777777" w:rsidR="00CF0C7E" w:rsidRPr="00CF0C7E" w:rsidRDefault="00CF0C7E">
            <w:pPr>
              <w:rPr>
                <w:ins w:id="672" w:author="phuong vu" w:date="2018-11-16T12:27:00Z"/>
                <w:rPrChange w:id="673" w:author="phuong vu" w:date="2018-11-16T12:28:00Z">
                  <w:rPr>
                    <w:ins w:id="674" w:author="phuong vu" w:date="2018-11-16T12:27:00Z"/>
                    <w:b/>
                  </w:rPr>
                </w:rPrChange>
              </w:rPr>
            </w:pPr>
            <w:ins w:id="675" w:author="phuong vu" w:date="2018-11-16T12:27:00Z">
              <w:r w:rsidRPr="00CF0C7E">
                <w:rPr>
                  <w:rPrChange w:id="676" w:author="phuong vu" w:date="2018-11-16T12:28:00Z">
                    <w:rPr>
                      <w:b/>
                    </w:rPr>
                  </w:rPrChange>
                </w:rPr>
                <w:t>ID hóa đơn</w:t>
              </w:r>
            </w:ins>
          </w:p>
        </w:tc>
      </w:tr>
      <w:tr w:rsidR="00CF0C7E" w:rsidRPr="00CF0C7E" w14:paraId="55AFA0FC" w14:textId="77777777" w:rsidTr="00A94F02">
        <w:trPr>
          <w:trHeight w:val="300"/>
          <w:ins w:id="677" w:author="phuong vu" w:date="2018-11-16T12:27:00Z"/>
          <w:trPrChange w:id="678" w:author="phuong vu" w:date="2018-11-16T12:47:00Z">
            <w:trPr>
              <w:trHeight w:val="300"/>
            </w:trPr>
          </w:trPrChange>
        </w:trPr>
        <w:tc>
          <w:tcPr>
            <w:tcW w:w="708" w:type="dxa"/>
            <w:noWrap/>
            <w:hideMark/>
            <w:tcPrChange w:id="679" w:author="phuong vu" w:date="2018-11-16T12:47:00Z">
              <w:tcPr>
                <w:tcW w:w="512" w:type="dxa"/>
                <w:noWrap/>
                <w:hideMark/>
              </w:tcPr>
            </w:tcPrChange>
          </w:tcPr>
          <w:p w14:paraId="01373FDF" w14:textId="77777777" w:rsidR="00CF0C7E" w:rsidRPr="00CF0C7E" w:rsidRDefault="00CF0C7E" w:rsidP="00CF0C7E">
            <w:pPr>
              <w:rPr>
                <w:ins w:id="680" w:author="phuong vu" w:date="2018-11-16T12:27:00Z"/>
                <w:rPrChange w:id="681" w:author="phuong vu" w:date="2018-11-16T12:28:00Z">
                  <w:rPr>
                    <w:ins w:id="682" w:author="phuong vu" w:date="2018-11-16T12:27:00Z"/>
                    <w:b/>
                  </w:rPr>
                </w:rPrChange>
              </w:rPr>
            </w:pPr>
            <w:ins w:id="683" w:author="phuong vu" w:date="2018-11-16T12:27:00Z">
              <w:r w:rsidRPr="00CF0C7E">
                <w:rPr>
                  <w:rPrChange w:id="684" w:author="phuong vu" w:date="2018-11-16T12:28:00Z">
                    <w:rPr>
                      <w:b/>
                    </w:rPr>
                  </w:rPrChange>
                </w:rPr>
                <w:t>2</w:t>
              </w:r>
            </w:ins>
          </w:p>
        </w:tc>
        <w:tc>
          <w:tcPr>
            <w:tcW w:w="1646" w:type="dxa"/>
            <w:noWrap/>
            <w:hideMark/>
            <w:tcPrChange w:id="685" w:author="phuong vu" w:date="2018-11-16T12:47:00Z">
              <w:tcPr>
                <w:tcW w:w="971" w:type="dxa"/>
                <w:noWrap/>
                <w:hideMark/>
              </w:tcPr>
            </w:tcPrChange>
          </w:tcPr>
          <w:p w14:paraId="3F99F7D2" w14:textId="77777777" w:rsidR="00CF0C7E" w:rsidRPr="00CF0C7E" w:rsidRDefault="00CF0C7E" w:rsidP="00CF0C7E">
            <w:pPr>
              <w:rPr>
                <w:ins w:id="686" w:author="phuong vu" w:date="2018-11-16T12:27:00Z"/>
                <w:rPrChange w:id="687" w:author="phuong vu" w:date="2018-11-16T12:28:00Z">
                  <w:rPr>
                    <w:ins w:id="688" w:author="phuong vu" w:date="2018-11-16T12:27:00Z"/>
                    <w:b/>
                  </w:rPr>
                </w:rPrChange>
              </w:rPr>
            </w:pPr>
            <w:ins w:id="689" w:author="phuong vu" w:date="2018-11-16T12:27:00Z">
              <w:r w:rsidRPr="00CF0C7E">
                <w:rPr>
                  <w:rPrChange w:id="690" w:author="phuong vu" w:date="2018-11-16T12:28:00Z">
                    <w:rPr>
                      <w:b/>
                    </w:rPr>
                  </w:rPrChange>
                </w:rPr>
                <w:t>receipt_id</w:t>
              </w:r>
            </w:ins>
          </w:p>
        </w:tc>
        <w:tc>
          <w:tcPr>
            <w:tcW w:w="1414" w:type="dxa"/>
            <w:noWrap/>
            <w:hideMark/>
            <w:tcPrChange w:id="691" w:author="phuong vu" w:date="2018-11-16T12:47:00Z">
              <w:tcPr>
                <w:tcW w:w="1752" w:type="dxa"/>
                <w:noWrap/>
                <w:hideMark/>
              </w:tcPr>
            </w:tcPrChange>
          </w:tcPr>
          <w:p w14:paraId="10C51AC5" w14:textId="77777777" w:rsidR="00CF0C7E" w:rsidRPr="00CF0C7E" w:rsidRDefault="00CF0C7E">
            <w:pPr>
              <w:rPr>
                <w:ins w:id="692" w:author="phuong vu" w:date="2018-11-16T12:27:00Z"/>
                <w:rPrChange w:id="693" w:author="phuong vu" w:date="2018-11-16T12:28:00Z">
                  <w:rPr>
                    <w:ins w:id="694" w:author="phuong vu" w:date="2018-11-16T12:27:00Z"/>
                    <w:b/>
                  </w:rPr>
                </w:rPrChange>
              </w:rPr>
            </w:pPr>
            <w:ins w:id="695" w:author="phuong vu" w:date="2018-11-16T12:27:00Z">
              <w:r w:rsidRPr="00CF0C7E">
                <w:rPr>
                  <w:rPrChange w:id="696" w:author="phuong vu" w:date="2018-11-16T12:28:00Z">
                    <w:rPr>
                      <w:b/>
                    </w:rPr>
                  </w:rPrChange>
                </w:rPr>
                <w:t>numeric</w:t>
              </w:r>
            </w:ins>
          </w:p>
        </w:tc>
        <w:tc>
          <w:tcPr>
            <w:tcW w:w="1188" w:type="dxa"/>
            <w:noWrap/>
            <w:hideMark/>
            <w:tcPrChange w:id="697" w:author="phuong vu" w:date="2018-11-16T12:47:00Z">
              <w:tcPr>
                <w:tcW w:w="1101" w:type="dxa"/>
                <w:noWrap/>
                <w:hideMark/>
              </w:tcPr>
            </w:tcPrChange>
          </w:tcPr>
          <w:p w14:paraId="74A0B095" w14:textId="77777777" w:rsidR="00CF0C7E" w:rsidRPr="00CF0C7E" w:rsidRDefault="00CF0C7E">
            <w:pPr>
              <w:jc w:val="center"/>
              <w:rPr>
                <w:ins w:id="698" w:author="phuong vu" w:date="2018-11-16T12:27:00Z"/>
                <w:rPrChange w:id="699" w:author="phuong vu" w:date="2018-11-16T12:28:00Z">
                  <w:rPr>
                    <w:ins w:id="700" w:author="phuong vu" w:date="2018-11-16T12:27:00Z"/>
                    <w:b/>
                  </w:rPr>
                </w:rPrChange>
              </w:rPr>
              <w:pPrChange w:id="701" w:author="phuong vu" w:date="2018-11-16T12:28:00Z">
                <w:pPr/>
              </w:pPrChange>
            </w:pPr>
            <w:ins w:id="702" w:author="phuong vu" w:date="2018-11-16T12:27:00Z">
              <w:r w:rsidRPr="00CF0C7E">
                <w:rPr>
                  <w:rPrChange w:id="703" w:author="phuong vu" w:date="2018-11-16T12:28:00Z">
                    <w:rPr>
                      <w:b/>
                    </w:rPr>
                  </w:rPrChange>
                </w:rPr>
                <w:t>X</w:t>
              </w:r>
            </w:ins>
          </w:p>
        </w:tc>
        <w:tc>
          <w:tcPr>
            <w:tcW w:w="838" w:type="dxa"/>
            <w:noWrap/>
            <w:hideMark/>
            <w:tcPrChange w:id="704" w:author="phuong vu" w:date="2018-11-16T12:47:00Z">
              <w:tcPr>
                <w:tcW w:w="759" w:type="dxa"/>
                <w:noWrap/>
                <w:hideMark/>
              </w:tcPr>
            </w:tcPrChange>
          </w:tcPr>
          <w:p w14:paraId="53A34D19" w14:textId="46B01BDD" w:rsidR="00CF0C7E" w:rsidRPr="00CF0C7E" w:rsidRDefault="00CF0C7E">
            <w:pPr>
              <w:jc w:val="center"/>
              <w:rPr>
                <w:ins w:id="705" w:author="phuong vu" w:date="2018-11-16T12:27:00Z"/>
                <w:rPrChange w:id="706" w:author="phuong vu" w:date="2018-11-16T12:28:00Z">
                  <w:rPr>
                    <w:ins w:id="707" w:author="phuong vu" w:date="2018-11-16T12:27:00Z"/>
                    <w:b/>
                  </w:rPr>
                </w:rPrChange>
              </w:rPr>
              <w:pPrChange w:id="708" w:author="phuong vu" w:date="2018-11-16T12:28:00Z">
                <w:pPr/>
              </w:pPrChange>
            </w:pPr>
          </w:p>
        </w:tc>
        <w:tc>
          <w:tcPr>
            <w:tcW w:w="823" w:type="dxa"/>
            <w:noWrap/>
            <w:hideMark/>
            <w:tcPrChange w:id="709" w:author="phuong vu" w:date="2018-11-16T12:47:00Z">
              <w:tcPr>
                <w:tcW w:w="759" w:type="dxa"/>
                <w:noWrap/>
                <w:hideMark/>
              </w:tcPr>
            </w:tcPrChange>
          </w:tcPr>
          <w:p w14:paraId="3AD1936C" w14:textId="77777777" w:rsidR="00CF0C7E" w:rsidRPr="00CF0C7E" w:rsidRDefault="00CF0C7E">
            <w:pPr>
              <w:jc w:val="center"/>
              <w:rPr>
                <w:ins w:id="710" w:author="phuong vu" w:date="2018-11-16T12:27:00Z"/>
                <w:rPrChange w:id="711" w:author="phuong vu" w:date="2018-11-16T12:28:00Z">
                  <w:rPr>
                    <w:ins w:id="712" w:author="phuong vu" w:date="2018-11-16T12:27:00Z"/>
                    <w:b/>
                  </w:rPr>
                </w:rPrChange>
              </w:rPr>
              <w:pPrChange w:id="713" w:author="phuong vu" w:date="2018-11-16T12:28:00Z">
                <w:pPr/>
              </w:pPrChange>
            </w:pPr>
            <w:ins w:id="714" w:author="phuong vu" w:date="2018-11-16T12:27:00Z">
              <w:r w:rsidRPr="00CF0C7E">
                <w:rPr>
                  <w:rPrChange w:id="715" w:author="phuong vu" w:date="2018-11-16T12:28:00Z">
                    <w:rPr>
                      <w:b/>
                    </w:rPr>
                  </w:rPrChange>
                </w:rPr>
                <w:t>X</w:t>
              </w:r>
            </w:ins>
          </w:p>
        </w:tc>
        <w:tc>
          <w:tcPr>
            <w:tcW w:w="2648" w:type="dxa"/>
            <w:noWrap/>
            <w:hideMark/>
            <w:tcPrChange w:id="716" w:author="phuong vu" w:date="2018-11-16T12:47:00Z">
              <w:tcPr>
                <w:tcW w:w="2923" w:type="dxa"/>
                <w:noWrap/>
                <w:hideMark/>
              </w:tcPr>
            </w:tcPrChange>
          </w:tcPr>
          <w:p w14:paraId="151159D3" w14:textId="77777777" w:rsidR="00CF0C7E" w:rsidRPr="00CF0C7E" w:rsidRDefault="00CF0C7E" w:rsidP="00CF0C7E">
            <w:pPr>
              <w:rPr>
                <w:ins w:id="717" w:author="phuong vu" w:date="2018-11-16T12:27:00Z"/>
                <w:rPrChange w:id="718" w:author="phuong vu" w:date="2018-11-16T12:28:00Z">
                  <w:rPr>
                    <w:ins w:id="719" w:author="phuong vu" w:date="2018-11-16T12:27:00Z"/>
                    <w:b/>
                  </w:rPr>
                </w:rPrChange>
              </w:rPr>
            </w:pPr>
            <w:ins w:id="720" w:author="phuong vu" w:date="2018-11-16T12:27:00Z">
              <w:r w:rsidRPr="00CF0C7E">
                <w:rPr>
                  <w:rPrChange w:id="721" w:author="phuong vu" w:date="2018-11-16T12:28:00Z">
                    <w:rPr>
                      <w:b/>
                    </w:rPr>
                  </w:rPrChange>
                </w:rPr>
                <w:t>ID biên nhận. Liên kết với bảng RECEIPT</w:t>
              </w:r>
            </w:ins>
          </w:p>
        </w:tc>
      </w:tr>
      <w:tr w:rsidR="00CF0C7E" w:rsidRPr="00CF0C7E" w14:paraId="558A6D08" w14:textId="77777777" w:rsidTr="00A94F02">
        <w:trPr>
          <w:trHeight w:val="300"/>
          <w:ins w:id="722" w:author="phuong vu" w:date="2018-11-16T12:27:00Z"/>
          <w:trPrChange w:id="723" w:author="phuong vu" w:date="2018-11-16T12:47:00Z">
            <w:trPr>
              <w:trHeight w:val="300"/>
            </w:trPr>
          </w:trPrChange>
        </w:trPr>
        <w:tc>
          <w:tcPr>
            <w:tcW w:w="708" w:type="dxa"/>
            <w:noWrap/>
            <w:hideMark/>
            <w:tcPrChange w:id="724" w:author="phuong vu" w:date="2018-11-16T12:47:00Z">
              <w:tcPr>
                <w:tcW w:w="512" w:type="dxa"/>
                <w:noWrap/>
                <w:hideMark/>
              </w:tcPr>
            </w:tcPrChange>
          </w:tcPr>
          <w:p w14:paraId="4DBFB944" w14:textId="77777777" w:rsidR="00CF0C7E" w:rsidRPr="00CF0C7E" w:rsidRDefault="00CF0C7E" w:rsidP="00CF0C7E">
            <w:pPr>
              <w:rPr>
                <w:ins w:id="725" w:author="phuong vu" w:date="2018-11-16T12:27:00Z"/>
                <w:rPrChange w:id="726" w:author="phuong vu" w:date="2018-11-16T12:28:00Z">
                  <w:rPr>
                    <w:ins w:id="727" w:author="phuong vu" w:date="2018-11-16T12:27:00Z"/>
                    <w:b/>
                  </w:rPr>
                </w:rPrChange>
              </w:rPr>
            </w:pPr>
            <w:ins w:id="728" w:author="phuong vu" w:date="2018-11-16T12:27:00Z">
              <w:r w:rsidRPr="00CF0C7E">
                <w:rPr>
                  <w:rPrChange w:id="729" w:author="phuong vu" w:date="2018-11-16T12:28:00Z">
                    <w:rPr>
                      <w:b/>
                    </w:rPr>
                  </w:rPrChange>
                </w:rPr>
                <w:t>3</w:t>
              </w:r>
            </w:ins>
          </w:p>
        </w:tc>
        <w:tc>
          <w:tcPr>
            <w:tcW w:w="1646" w:type="dxa"/>
            <w:noWrap/>
            <w:hideMark/>
            <w:tcPrChange w:id="730" w:author="phuong vu" w:date="2018-11-16T12:47:00Z">
              <w:tcPr>
                <w:tcW w:w="971" w:type="dxa"/>
                <w:noWrap/>
                <w:hideMark/>
              </w:tcPr>
            </w:tcPrChange>
          </w:tcPr>
          <w:p w14:paraId="4F3337C0" w14:textId="77777777" w:rsidR="00CF0C7E" w:rsidRPr="00CF0C7E" w:rsidRDefault="00CF0C7E" w:rsidP="00CF0C7E">
            <w:pPr>
              <w:rPr>
                <w:ins w:id="731" w:author="phuong vu" w:date="2018-11-16T12:27:00Z"/>
                <w:rPrChange w:id="732" w:author="phuong vu" w:date="2018-11-16T12:28:00Z">
                  <w:rPr>
                    <w:ins w:id="733" w:author="phuong vu" w:date="2018-11-16T12:27:00Z"/>
                    <w:b/>
                  </w:rPr>
                </w:rPrChange>
              </w:rPr>
            </w:pPr>
            <w:ins w:id="734" w:author="phuong vu" w:date="2018-11-16T12:27:00Z">
              <w:r w:rsidRPr="00CF0C7E">
                <w:rPr>
                  <w:rPrChange w:id="735" w:author="phuong vu" w:date="2018-11-16T12:28:00Z">
                    <w:rPr>
                      <w:b/>
                    </w:rPr>
                  </w:rPrChange>
                </w:rPr>
                <w:t>create_by</w:t>
              </w:r>
            </w:ins>
          </w:p>
        </w:tc>
        <w:tc>
          <w:tcPr>
            <w:tcW w:w="1414" w:type="dxa"/>
            <w:noWrap/>
            <w:hideMark/>
            <w:tcPrChange w:id="736" w:author="phuong vu" w:date="2018-11-16T12:47:00Z">
              <w:tcPr>
                <w:tcW w:w="1752" w:type="dxa"/>
                <w:noWrap/>
                <w:hideMark/>
              </w:tcPr>
            </w:tcPrChange>
          </w:tcPr>
          <w:p w14:paraId="7AEE969D" w14:textId="77777777" w:rsidR="00CF0C7E" w:rsidRPr="00CF0C7E" w:rsidRDefault="00CF0C7E">
            <w:pPr>
              <w:rPr>
                <w:ins w:id="737" w:author="phuong vu" w:date="2018-11-16T12:27:00Z"/>
                <w:rPrChange w:id="738" w:author="phuong vu" w:date="2018-11-16T12:28:00Z">
                  <w:rPr>
                    <w:ins w:id="739" w:author="phuong vu" w:date="2018-11-16T12:27:00Z"/>
                    <w:b/>
                  </w:rPr>
                </w:rPrChange>
              </w:rPr>
            </w:pPr>
            <w:ins w:id="740" w:author="phuong vu" w:date="2018-11-16T12:27:00Z">
              <w:r w:rsidRPr="00CF0C7E">
                <w:rPr>
                  <w:rPrChange w:id="741" w:author="phuong vu" w:date="2018-11-16T12:28:00Z">
                    <w:rPr>
                      <w:b/>
                    </w:rPr>
                  </w:rPrChange>
                </w:rPr>
                <w:t>numeric</w:t>
              </w:r>
            </w:ins>
          </w:p>
        </w:tc>
        <w:tc>
          <w:tcPr>
            <w:tcW w:w="1188" w:type="dxa"/>
            <w:noWrap/>
            <w:hideMark/>
            <w:tcPrChange w:id="742" w:author="phuong vu" w:date="2018-11-16T12:47:00Z">
              <w:tcPr>
                <w:tcW w:w="1101" w:type="dxa"/>
                <w:noWrap/>
                <w:hideMark/>
              </w:tcPr>
            </w:tcPrChange>
          </w:tcPr>
          <w:p w14:paraId="2E150B62" w14:textId="77777777" w:rsidR="00CF0C7E" w:rsidRPr="00CF0C7E" w:rsidRDefault="00CF0C7E">
            <w:pPr>
              <w:jc w:val="center"/>
              <w:rPr>
                <w:ins w:id="743" w:author="phuong vu" w:date="2018-11-16T12:27:00Z"/>
                <w:rPrChange w:id="744" w:author="phuong vu" w:date="2018-11-16T12:28:00Z">
                  <w:rPr>
                    <w:ins w:id="745" w:author="phuong vu" w:date="2018-11-16T12:27:00Z"/>
                    <w:b/>
                  </w:rPr>
                </w:rPrChange>
              </w:rPr>
              <w:pPrChange w:id="746" w:author="phuong vu" w:date="2018-11-16T12:28:00Z">
                <w:pPr/>
              </w:pPrChange>
            </w:pPr>
            <w:ins w:id="747" w:author="phuong vu" w:date="2018-11-16T12:27:00Z">
              <w:r w:rsidRPr="00CF0C7E">
                <w:rPr>
                  <w:rPrChange w:id="748" w:author="phuong vu" w:date="2018-11-16T12:28:00Z">
                    <w:rPr>
                      <w:b/>
                    </w:rPr>
                  </w:rPrChange>
                </w:rPr>
                <w:t>X</w:t>
              </w:r>
            </w:ins>
          </w:p>
        </w:tc>
        <w:tc>
          <w:tcPr>
            <w:tcW w:w="838" w:type="dxa"/>
            <w:noWrap/>
            <w:hideMark/>
            <w:tcPrChange w:id="749" w:author="phuong vu" w:date="2018-11-16T12:47:00Z">
              <w:tcPr>
                <w:tcW w:w="759" w:type="dxa"/>
                <w:noWrap/>
                <w:hideMark/>
              </w:tcPr>
            </w:tcPrChange>
          </w:tcPr>
          <w:p w14:paraId="78627C4D" w14:textId="6D29C5D9" w:rsidR="00CF0C7E" w:rsidRPr="00CF0C7E" w:rsidRDefault="00CF0C7E">
            <w:pPr>
              <w:jc w:val="center"/>
              <w:rPr>
                <w:ins w:id="750" w:author="phuong vu" w:date="2018-11-16T12:27:00Z"/>
                <w:rPrChange w:id="751" w:author="phuong vu" w:date="2018-11-16T12:28:00Z">
                  <w:rPr>
                    <w:ins w:id="752" w:author="phuong vu" w:date="2018-11-16T12:27:00Z"/>
                    <w:b/>
                  </w:rPr>
                </w:rPrChange>
              </w:rPr>
              <w:pPrChange w:id="753" w:author="phuong vu" w:date="2018-11-16T12:28:00Z">
                <w:pPr/>
              </w:pPrChange>
            </w:pPr>
          </w:p>
        </w:tc>
        <w:tc>
          <w:tcPr>
            <w:tcW w:w="823" w:type="dxa"/>
            <w:noWrap/>
            <w:hideMark/>
            <w:tcPrChange w:id="754" w:author="phuong vu" w:date="2018-11-16T12:47:00Z">
              <w:tcPr>
                <w:tcW w:w="759" w:type="dxa"/>
                <w:noWrap/>
                <w:hideMark/>
              </w:tcPr>
            </w:tcPrChange>
          </w:tcPr>
          <w:p w14:paraId="75477DAC" w14:textId="77777777" w:rsidR="00CF0C7E" w:rsidRPr="00CF0C7E" w:rsidRDefault="00CF0C7E">
            <w:pPr>
              <w:jc w:val="center"/>
              <w:rPr>
                <w:ins w:id="755" w:author="phuong vu" w:date="2018-11-16T12:27:00Z"/>
                <w:rPrChange w:id="756" w:author="phuong vu" w:date="2018-11-16T12:28:00Z">
                  <w:rPr>
                    <w:ins w:id="757" w:author="phuong vu" w:date="2018-11-16T12:27:00Z"/>
                    <w:b/>
                  </w:rPr>
                </w:rPrChange>
              </w:rPr>
              <w:pPrChange w:id="758" w:author="phuong vu" w:date="2018-11-16T12:28:00Z">
                <w:pPr/>
              </w:pPrChange>
            </w:pPr>
            <w:ins w:id="759" w:author="phuong vu" w:date="2018-11-16T12:27:00Z">
              <w:r w:rsidRPr="00CF0C7E">
                <w:rPr>
                  <w:rPrChange w:id="760" w:author="phuong vu" w:date="2018-11-16T12:28:00Z">
                    <w:rPr>
                      <w:b/>
                    </w:rPr>
                  </w:rPrChange>
                </w:rPr>
                <w:t>X</w:t>
              </w:r>
            </w:ins>
          </w:p>
        </w:tc>
        <w:tc>
          <w:tcPr>
            <w:tcW w:w="2648" w:type="dxa"/>
            <w:noWrap/>
            <w:hideMark/>
            <w:tcPrChange w:id="761" w:author="phuong vu" w:date="2018-11-16T12:47:00Z">
              <w:tcPr>
                <w:tcW w:w="2923" w:type="dxa"/>
                <w:noWrap/>
                <w:hideMark/>
              </w:tcPr>
            </w:tcPrChange>
          </w:tcPr>
          <w:p w14:paraId="52AD184F" w14:textId="77777777" w:rsidR="00CF0C7E" w:rsidRPr="00CF0C7E" w:rsidRDefault="00CF0C7E" w:rsidP="00CF0C7E">
            <w:pPr>
              <w:rPr>
                <w:ins w:id="762" w:author="phuong vu" w:date="2018-11-16T12:27:00Z"/>
                <w:rPrChange w:id="763" w:author="phuong vu" w:date="2018-11-16T12:28:00Z">
                  <w:rPr>
                    <w:ins w:id="764" w:author="phuong vu" w:date="2018-11-16T12:27:00Z"/>
                    <w:b/>
                  </w:rPr>
                </w:rPrChange>
              </w:rPr>
            </w:pPr>
            <w:ins w:id="765" w:author="phuong vu" w:date="2018-11-16T12:27:00Z">
              <w:r w:rsidRPr="00CF0C7E">
                <w:rPr>
                  <w:rPrChange w:id="766" w:author="phuong vu" w:date="2018-11-16T12:28:00Z">
                    <w:rPr>
                      <w:b/>
                    </w:rPr>
                  </w:rPrChange>
                </w:rPr>
                <w:t>Người tạo hóa đơn. Liên kết với bảng STAFF</w:t>
              </w:r>
            </w:ins>
          </w:p>
        </w:tc>
      </w:tr>
      <w:tr w:rsidR="00CF0C7E" w:rsidRPr="00CF0C7E" w14:paraId="2297A2DE" w14:textId="77777777" w:rsidTr="00A94F02">
        <w:trPr>
          <w:trHeight w:val="300"/>
          <w:ins w:id="767" w:author="phuong vu" w:date="2018-11-16T12:27:00Z"/>
          <w:trPrChange w:id="768" w:author="phuong vu" w:date="2018-11-16T12:47:00Z">
            <w:trPr>
              <w:trHeight w:val="300"/>
            </w:trPr>
          </w:trPrChange>
        </w:trPr>
        <w:tc>
          <w:tcPr>
            <w:tcW w:w="708" w:type="dxa"/>
            <w:noWrap/>
            <w:hideMark/>
            <w:tcPrChange w:id="769" w:author="phuong vu" w:date="2018-11-16T12:47:00Z">
              <w:tcPr>
                <w:tcW w:w="512" w:type="dxa"/>
                <w:noWrap/>
                <w:hideMark/>
              </w:tcPr>
            </w:tcPrChange>
          </w:tcPr>
          <w:p w14:paraId="3A85C00C" w14:textId="77777777" w:rsidR="00CF0C7E" w:rsidRPr="00CF0C7E" w:rsidRDefault="00CF0C7E" w:rsidP="00CF0C7E">
            <w:pPr>
              <w:rPr>
                <w:ins w:id="770" w:author="phuong vu" w:date="2018-11-16T12:27:00Z"/>
                <w:rPrChange w:id="771" w:author="phuong vu" w:date="2018-11-16T12:28:00Z">
                  <w:rPr>
                    <w:ins w:id="772" w:author="phuong vu" w:date="2018-11-16T12:27:00Z"/>
                    <w:b/>
                  </w:rPr>
                </w:rPrChange>
              </w:rPr>
            </w:pPr>
            <w:ins w:id="773" w:author="phuong vu" w:date="2018-11-16T12:27:00Z">
              <w:r w:rsidRPr="00CF0C7E">
                <w:rPr>
                  <w:rPrChange w:id="774" w:author="phuong vu" w:date="2018-11-16T12:28:00Z">
                    <w:rPr>
                      <w:b/>
                    </w:rPr>
                  </w:rPrChange>
                </w:rPr>
                <w:t>4</w:t>
              </w:r>
            </w:ins>
          </w:p>
        </w:tc>
        <w:tc>
          <w:tcPr>
            <w:tcW w:w="1646" w:type="dxa"/>
            <w:noWrap/>
            <w:hideMark/>
            <w:tcPrChange w:id="775" w:author="phuong vu" w:date="2018-11-16T12:47:00Z">
              <w:tcPr>
                <w:tcW w:w="971" w:type="dxa"/>
                <w:noWrap/>
                <w:hideMark/>
              </w:tcPr>
            </w:tcPrChange>
          </w:tcPr>
          <w:p w14:paraId="382554AA" w14:textId="77777777" w:rsidR="00CF0C7E" w:rsidRPr="00CF0C7E" w:rsidRDefault="00CF0C7E" w:rsidP="00CF0C7E">
            <w:pPr>
              <w:rPr>
                <w:ins w:id="776" w:author="phuong vu" w:date="2018-11-16T12:27:00Z"/>
                <w:rPrChange w:id="777" w:author="phuong vu" w:date="2018-11-16T12:28:00Z">
                  <w:rPr>
                    <w:ins w:id="778" w:author="phuong vu" w:date="2018-11-16T12:27:00Z"/>
                    <w:b/>
                  </w:rPr>
                </w:rPrChange>
              </w:rPr>
            </w:pPr>
            <w:ins w:id="779" w:author="phuong vu" w:date="2018-11-16T12:27:00Z">
              <w:r w:rsidRPr="00CF0C7E">
                <w:rPr>
                  <w:rPrChange w:id="780" w:author="phuong vu" w:date="2018-11-16T12:28:00Z">
                    <w:rPr>
                      <w:b/>
                    </w:rPr>
                  </w:rPrChange>
                </w:rPr>
                <w:t>update_by</w:t>
              </w:r>
            </w:ins>
          </w:p>
        </w:tc>
        <w:tc>
          <w:tcPr>
            <w:tcW w:w="1414" w:type="dxa"/>
            <w:noWrap/>
            <w:hideMark/>
            <w:tcPrChange w:id="781" w:author="phuong vu" w:date="2018-11-16T12:47:00Z">
              <w:tcPr>
                <w:tcW w:w="1752" w:type="dxa"/>
                <w:noWrap/>
                <w:hideMark/>
              </w:tcPr>
            </w:tcPrChange>
          </w:tcPr>
          <w:p w14:paraId="0B2DE277" w14:textId="77777777" w:rsidR="00CF0C7E" w:rsidRPr="00CF0C7E" w:rsidRDefault="00CF0C7E">
            <w:pPr>
              <w:rPr>
                <w:ins w:id="782" w:author="phuong vu" w:date="2018-11-16T12:27:00Z"/>
                <w:rPrChange w:id="783" w:author="phuong vu" w:date="2018-11-16T12:28:00Z">
                  <w:rPr>
                    <w:ins w:id="784" w:author="phuong vu" w:date="2018-11-16T12:27:00Z"/>
                    <w:b/>
                  </w:rPr>
                </w:rPrChange>
              </w:rPr>
            </w:pPr>
            <w:ins w:id="785" w:author="phuong vu" w:date="2018-11-16T12:27:00Z">
              <w:r w:rsidRPr="00CF0C7E">
                <w:rPr>
                  <w:rPrChange w:id="786" w:author="phuong vu" w:date="2018-11-16T12:28:00Z">
                    <w:rPr>
                      <w:b/>
                    </w:rPr>
                  </w:rPrChange>
                </w:rPr>
                <w:t>numeric</w:t>
              </w:r>
            </w:ins>
          </w:p>
        </w:tc>
        <w:tc>
          <w:tcPr>
            <w:tcW w:w="1188" w:type="dxa"/>
            <w:noWrap/>
            <w:hideMark/>
            <w:tcPrChange w:id="787" w:author="phuong vu" w:date="2018-11-16T12:47:00Z">
              <w:tcPr>
                <w:tcW w:w="1101" w:type="dxa"/>
                <w:noWrap/>
                <w:hideMark/>
              </w:tcPr>
            </w:tcPrChange>
          </w:tcPr>
          <w:p w14:paraId="7A55A780" w14:textId="77777777" w:rsidR="00CF0C7E" w:rsidRPr="00CF0C7E" w:rsidRDefault="00CF0C7E">
            <w:pPr>
              <w:jc w:val="center"/>
              <w:rPr>
                <w:ins w:id="788" w:author="phuong vu" w:date="2018-11-16T12:27:00Z"/>
                <w:rPrChange w:id="789" w:author="phuong vu" w:date="2018-11-16T12:28:00Z">
                  <w:rPr>
                    <w:ins w:id="790" w:author="phuong vu" w:date="2018-11-16T12:27:00Z"/>
                    <w:b/>
                  </w:rPr>
                </w:rPrChange>
              </w:rPr>
              <w:pPrChange w:id="791" w:author="phuong vu" w:date="2018-11-16T12:28:00Z">
                <w:pPr/>
              </w:pPrChange>
            </w:pPr>
            <w:ins w:id="792" w:author="phuong vu" w:date="2018-11-16T12:27:00Z">
              <w:r w:rsidRPr="00CF0C7E">
                <w:rPr>
                  <w:rPrChange w:id="793" w:author="phuong vu" w:date="2018-11-16T12:28:00Z">
                    <w:rPr>
                      <w:b/>
                    </w:rPr>
                  </w:rPrChange>
                </w:rPr>
                <w:t>X</w:t>
              </w:r>
            </w:ins>
          </w:p>
        </w:tc>
        <w:tc>
          <w:tcPr>
            <w:tcW w:w="838" w:type="dxa"/>
            <w:noWrap/>
            <w:hideMark/>
            <w:tcPrChange w:id="794" w:author="phuong vu" w:date="2018-11-16T12:47:00Z">
              <w:tcPr>
                <w:tcW w:w="759" w:type="dxa"/>
                <w:noWrap/>
                <w:hideMark/>
              </w:tcPr>
            </w:tcPrChange>
          </w:tcPr>
          <w:p w14:paraId="4307C326" w14:textId="76980A7E" w:rsidR="00CF0C7E" w:rsidRPr="00CF0C7E" w:rsidRDefault="00CF0C7E">
            <w:pPr>
              <w:jc w:val="center"/>
              <w:rPr>
                <w:ins w:id="795" w:author="phuong vu" w:date="2018-11-16T12:27:00Z"/>
                <w:rPrChange w:id="796" w:author="phuong vu" w:date="2018-11-16T12:28:00Z">
                  <w:rPr>
                    <w:ins w:id="797" w:author="phuong vu" w:date="2018-11-16T12:27:00Z"/>
                    <w:b/>
                  </w:rPr>
                </w:rPrChange>
              </w:rPr>
              <w:pPrChange w:id="798" w:author="phuong vu" w:date="2018-11-16T12:28:00Z">
                <w:pPr/>
              </w:pPrChange>
            </w:pPr>
          </w:p>
        </w:tc>
        <w:tc>
          <w:tcPr>
            <w:tcW w:w="823" w:type="dxa"/>
            <w:noWrap/>
            <w:hideMark/>
            <w:tcPrChange w:id="799" w:author="phuong vu" w:date="2018-11-16T12:47:00Z">
              <w:tcPr>
                <w:tcW w:w="759" w:type="dxa"/>
                <w:noWrap/>
                <w:hideMark/>
              </w:tcPr>
            </w:tcPrChange>
          </w:tcPr>
          <w:p w14:paraId="1BD66724" w14:textId="77777777" w:rsidR="00CF0C7E" w:rsidRPr="00CF0C7E" w:rsidRDefault="00CF0C7E">
            <w:pPr>
              <w:jc w:val="center"/>
              <w:rPr>
                <w:ins w:id="800" w:author="phuong vu" w:date="2018-11-16T12:27:00Z"/>
                <w:rPrChange w:id="801" w:author="phuong vu" w:date="2018-11-16T12:28:00Z">
                  <w:rPr>
                    <w:ins w:id="802" w:author="phuong vu" w:date="2018-11-16T12:27:00Z"/>
                    <w:b/>
                  </w:rPr>
                </w:rPrChange>
              </w:rPr>
              <w:pPrChange w:id="803" w:author="phuong vu" w:date="2018-11-16T12:28:00Z">
                <w:pPr/>
              </w:pPrChange>
            </w:pPr>
            <w:ins w:id="804" w:author="phuong vu" w:date="2018-11-16T12:27:00Z">
              <w:r w:rsidRPr="00CF0C7E">
                <w:rPr>
                  <w:rPrChange w:id="805" w:author="phuong vu" w:date="2018-11-16T12:28:00Z">
                    <w:rPr>
                      <w:b/>
                    </w:rPr>
                  </w:rPrChange>
                </w:rPr>
                <w:t>X</w:t>
              </w:r>
            </w:ins>
          </w:p>
        </w:tc>
        <w:tc>
          <w:tcPr>
            <w:tcW w:w="2648" w:type="dxa"/>
            <w:noWrap/>
            <w:hideMark/>
            <w:tcPrChange w:id="806" w:author="phuong vu" w:date="2018-11-16T12:47:00Z">
              <w:tcPr>
                <w:tcW w:w="2923" w:type="dxa"/>
                <w:noWrap/>
                <w:hideMark/>
              </w:tcPr>
            </w:tcPrChange>
          </w:tcPr>
          <w:p w14:paraId="0B3F9DDB" w14:textId="77777777" w:rsidR="00CF0C7E" w:rsidRPr="00CF0C7E" w:rsidRDefault="00CF0C7E" w:rsidP="00CF0C7E">
            <w:pPr>
              <w:rPr>
                <w:ins w:id="807" w:author="phuong vu" w:date="2018-11-16T12:27:00Z"/>
                <w:rPrChange w:id="808" w:author="phuong vu" w:date="2018-11-16T12:28:00Z">
                  <w:rPr>
                    <w:ins w:id="809" w:author="phuong vu" w:date="2018-11-16T12:27:00Z"/>
                    <w:b/>
                  </w:rPr>
                </w:rPrChange>
              </w:rPr>
            </w:pPr>
            <w:ins w:id="810" w:author="phuong vu" w:date="2018-11-16T12:27:00Z">
              <w:r w:rsidRPr="00CF0C7E">
                <w:rPr>
                  <w:rPrChange w:id="811" w:author="phuong vu" w:date="2018-11-16T12:28:00Z">
                    <w:rPr>
                      <w:b/>
                    </w:rPr>
                  </w:rPrChange>
                </w:rPr>
                <w:t>Người cập nhật hóa đơn. Liên kết với bảng STAFF</w:t>
              </w:r>
            </w:ins>
          </w:p>
        </w:tc>
      </w:tr>
      <w:tr w:rsidR="00CF0C7E" w:rsidRPr="00CF0C7E" w14:paraId="7F818C14" w14:textId="77777777" w:rsidTr="00A94F02">
        <w:trPr>
          <w:trHeight w:val="300"/>
          <w:ins w:id="812" w:author="phuong vu" w:date="2018-11-16T12:27:00Z"/>
          <w:trPrChange w:id="813" w:author="phuong vu" w:date="2018-11-16T12:47:00Z">
            <w:trPr>
              <w:trHeight w:val="300"/>
            </w:trPr>
          </w:trPrChange>
        </w:trPr>
        <w:tc>
          <w:tcPr>
            <w:tcW w:w="708" w:type="dxa"/>
            <w:noWrap/>
            <w:hideMark/>
            <w:tcPrChange w:id="814" w:author="phuong vu" w:date="2018-11-16T12:47:00Z">
              <w:tcPr>
                <w:tcW w:w="512" w:type="dxa"/>
                <w:noWrap/>
                <w:hideMark/>
              </w:tcPr>
            </w:tcPrChange>
          </w:tcPr>
          <w:p w14:paraId="2E4FDCFD" w14:textId="77777777" w:rsidR="00CF0C7E" w:rsidRPr="00CF0C7E" w:rsidRDefault="00CF0C7E" w:rsidP="00CF0C7E">
            <w:pPr>
              <w:rPr>
                <w:ins w:id="815" w:author="phuong vu" w:date="2018-11-16T12:27:00Z"/>
                <w:rPrChange w:id="816" w:author="phuong vu" w:date="2018-11-16T12:28:00Z">
                  <w:rPr>
                    <w:ins w:id="817" w:author="phuong vu" w:date="2018-11-16T12:27:00Z"/>
                    <w:b/>
                  </w:rPr>
                </w:rPrChange>
              </w:rPr>
            </w:pPr>
            <w:ins w:id="818" w:author="phuong vu" w:date="2018-11-16T12:27:00Z">
              <w:r w:rsidRPr="00CF0C7E">
                <w:rPr>
                  <w:rPrChange w:id="819" w:author="phuong vu" w:date="2018-11-16T12:28:00Z">
                    <w:rPr>
                      <w:b/>
                    </w:rPr>
                  </w:rPrChange>
                </w:rPr>
                <w:t>5</w:t>
              </w:r>
            </w:ins>
          </w:p>
        </w:tc>
        <w:tc>
          <w:tcPr>
            <w:tcW w:w="1646" w:type="dxa"/>
            <w:noWrap/>
            <w:hideMark/>
            <w:tcPrChange w:id="820" w:author="phuong vu" w:date="2018-11-16T12:47:00Z">
              <w:tcPr>
                <w:tcW w:w="971" w:type="dxa"/>
                <w:noWrap/>
                <w:hideMark/>
              </w:tcPr>
            </w:tcPrChange>
          </w:tcPr>
          <w:p w14:paraId="48DDB48B" w14:textId="77777777" w:rsidR="00CF0C7E" w:rsidRPr="00CF0C7E" w:rsidRDefault="00CF0C7E" w:rsidP="00CF0C7E">
            <w:pPr>
              <w:rPr>
                <w:ins w:id="821" w:author="phuong vu" w:date="2018-11-16T12:27:00Z"/>
                <w:rPrChange w:id="822" w:author="phuong vu" w:date="2018-11-16T12:28:00Z">
                  <w:rPr>
                    <w:ins w:id="823" w:author="phuong vu" w:date="2018-11-16T12:27:00Z"/>
                    <w:b/>
                  </w:rPr>
                </w:rPrChange>
              </w:rPr>
            </w:pPr>
            <w:ins w:id="824" w:author="phuong vu" w:date="2018-11-16T12:27:00Z">
              <w:r w:rsidRPr="00CF0C7E">
                <w:rPr>
                  <w:rPrChange w:id="825" w:author="phuong vu" w:date="2018-11-16T12:28:00Z">
                    <w:rPr>
                      <w:b/>
                    </w:rPr>
                  </w:rPrChange>
                </w:rPr>
                <w:t>create_date</w:t>
              </w:r>
            </w:ins>
          </w:p>
        </w:tc>
        <w:tc>
          <w:tcPr>
            <w:tcW w:w="1414" w:type="dxa"/>
            <w:noWrap/>
            <w:hideMark/>
            <w:tcPrChange w:id="826" w:author="phuong vu" w:date="2018-11-16T12:47:00Z">
              <w:tcPr>
                <w:tcW w:w="1752" w:type="dxa"/>
                <w:noWrap/>
                <w:hideMark/>
              </w:tcPr>
            </w:tcPrChange>
          </w:tcPr>
          <w:p w14:paraId="7C642224" w14:textId="777950FA" w:rsidR="00CF0C7E" w:rsidRPr="00CF0C7E" w:rsidRDefault="00CF0C7E">
            <w:pPr>
              <w:rPr>
                <w:ins w:id="827" w:author="phuong vu" w:date="2018-11-16T12:27:00Z"/>
                <w:rPrChange w:id="828" w:author="phuong vu" w:date="2018-11-16T12:28:00Z">
                  <w:rPr>
                    <w:ins w:id="829" w:author="phuong vu" w:date="2018-11-16T12:27:00Z"/>
                    <w:b/>
                  </w:rPr>
                </w:rPrChange>
              </w:rPr>
            </w:pPr>
            <w:ins w:id="830" w:author="phuong vu" w:date="2018-11-16T12:27:00Z">
              <w:r w:rsidRPr="00CF0C7E">
                <w:rPr>
                  <w:rPrChange w:id="831" w:author="phuong vu" w:date="2018-11-16T12:28:00Z">
                    <w:rPr>
                      <w:b/>
                    </w:rPr>
                  </w:rPrChange>
                </w:rPr>
                <w:t xml:space="preserve">timestamp </w:t>
              </w:r>
            </w:ins>
          </w:p>
        </w:tc>
        <w:tc>
          <w:tcPr>
            <w:tcW w:w="1188" w:type="dxa"/>
            <w:noWrap/>
            <w:hideMark/>
            <w:tcPrChange w:id="832" w:author="phuong vu" w:date="2018-11-16T12:47:00Z">
              <w:tcPr>
                <w:tcW w:w="1101" w:type="dxa"/>
                <w:noWrap/>
                <w:hideMark/>
              </w:tcPr>
            </w:tcPrChange>
          </w:tcPr>
          <w:p w14:paraId="287EC3A1" w14:textId="77777777" w:rsidR="00CF0C7E" w:rsidRPr="00CF0C7E" w:rsidRDefault="00CF0C7E">
            <w:pPr>
              <w:jc w:val="center"/>
              <w:rPr>
                <w:ins w:id="833" w:author="phuong vu" w:date="2018-11-16T12:27:00Z"/>
                <w:rPrChange w:id="834" w:author="phuong vu" w:date="2018-11-16T12:28:00Z">
                  <w:rPr>
                    <w:ins w:id="835" w:author="phuong vu" w:date="2018-11-16T12:27:00Z"/>
                    <w:b/>
                  </w:rPr>
                </w:rPrChange>
              </w:rPr>
              <w:pPrChange w:id="836" w:author="phuong vu" w:date="2018-11-16T12:28:00Z">
                <w:pPr/>
              </w:pPrChange>
            </w:pPr>
            <w:ins w:id="837" w:author="phuong vu" w:date="2018-11-16T12:27:00Z">
              <w:r w:rsidRPr="00CF0C7E">
                <w:rPr>
                  <w:rPrChange w:id="838" w:author="phuong vu" w:date="2018-11-16T12:28:00Z">
                    <w:rPr>
                      <w:b/>
                    </w:rPr>
                  </w:rPrChange>
                </w:rPr>
                <w:t>X</w:t>
              </w:r>
            </w:ins>
          </w:p>
        </w:tc>
        <w:tc>
          <w:tcPr>
            <w:tcW w:w="838" w:type="dxa"/>
            <w:noWrap/>
            <w:hideMark/>
            <w:tcPrChange w:id="839" w:author="phuong vu" w:date="2018-11-16T12:47:00Z">
              <w:tcPr>
                <w:tcW w:w="759" w:type="dxa"/>
                <w:noWrap/>
                <w:hideMark/>
              </w:tcPr>
            </w:tcPrChange>
          </w:tcPr>
          <w:p w14:paraId="2223B767" w14:textId="41D77CEF" w:rsidR="00CF0C7E" w:rsidRPr="00CF0C7E" w:rsidRDefault="00CF0C7E">
            <w:pPr>
              <w:jc w:val="center"/>
              <w:rPr>
                <w:ins w:id="840" w:author="phuong vu" w:date="2018-11-16T12:27:00Z"/>
                <w:rPrChange w:id="841" w:author="phuong vu" w:date="2018-11-16T12:28:00Z">
                  <w:rPr>
                    <w:ins w:id="842" w:author="phuong vu" w:date="2018-11-16T12:27:00Z"/>
                    <w:b/>
                  </w:rPr>
                </w:rPrChange>
              </w:rPr>
              <w:pPrChange w:id="843" w:author="phuong vu" w:date="2018-11-16T12:28:00Z">
                <w:pPr/>
              </w:pPrChange>
            </w:pPr>
          </w:p>
        </w:tc>
        <w:tc>
          <w:tcPr>
            <w:tcW w:w="823" w:type="dxa"/>
            <w:noWrap/>
            <w:hideMark/>
            <w:tcPrChange w:id="844" w:author="phuong vu" w:date="2018-11-16T12:47:00Z">
              <w:tcPr>
                <w:tcW w:w="759" w:type="dxa"/>
                <w:noWrap/>
                <w:hideMark/>
              </w:tcPr>
            </w:tcPrChange>
          </w:tcPr>
          <w:p w14:paraId="4F3FC1EF" w14:textId="02E0ABBA" w:rsidR="00CF0C7E" w:rsidRPr="00CF0C7E" w:rsidRDefault="00CF0C7E">
            <w:pPr>
              <w:jc w:val="center"/>
              <w:rPr>
                <w:ins w:id="845" w:author="phuong vu" w:date="2018-11-16T12:27:00Z"/>
                <w:rPrChange w:id="846" w:author="phuong vu" w:date="2018-11-16T12:28:00Z">
                  <w:rPr>
                    <w:ins w:id="847" w:author="phuong vu" w:date="2018-11-16T12:27:00Z"/>
                    <w:b/>
                  </w:rPr>
                </w:rPrChange>
              </w:rPr>
              <w:pPrChange w:id="848" w:author="phuong vu" w:date="2018-11-16T12:28:00Z">
                <w:pPr/>
              </w:pPrChange>
            </w:pPr>
          </w:p>
        </w:tc>
        <w:tc>
          <w:tcPr>
            <w:tcW w:w="2648" w:type="dxa"/>
            <w:noWrap/>
            <w:hideMark/>
            <w:tcPrChange w:id="849" w:author="phuong vu" w:date="2018-11-16T12:47:00Z">
              <w:tcPr>
                <w:tcW w:w="2923" w:type="dxa"/>
                <w:noWrap/>
                <w:hideMark/>
              </w:tcPr>
            </w:tcPrChange>
          </w:tcPr>
          <w:p w14:paraId="5BFFCDA8" w14:textId="77777777" w:rsidR="00CF0C7E" w:rsidRPr="00CF0C7E" w:rsidRDefault="00CF0C7E">
            <w:pPr>
              <w:rPr>
                <w:ins w:id="850" w:author="phuong vu" w:date="2018-11-16T12:27:00Z"/>
                <w:rPrChange w:id="851" w:author="phuong vu" w:date="2018-11-16T12:28:00Z">
                  <w:rPr>
                    <w:ins w:id="852" w:author="phuong vu" w:date="2018-11-16T12:27:00Z"/>
                    <w:b/>
                  </w:rPr>
                </w:rPrChange>
              </w:rPr>
            </w:pPr>
            <w:ins w:id="853" w:author="phuong vu" w:date="2018-11-16T12:27:00Z">
              <w:r w:rsidRPr="00CF0C7E">
                <w:rPr>
                  <w:rPrChange w:id="854" w:author="phuong vu" w:date="2018-11-16T12:28:00Z">
                    <w:rPr>
                      <w:b/>
                    </w:rPr>
                  </w:rPrChange>
                </w:rPr>
                <w:t>Ngày tạo hóa đơn</w:t>
              </w:r>
            </w:ins>
          </w:p>
        </w:tc>
      </w:tr>
      <w:tr w:rsidR="00CF0C7E" w:rsidRPr="00CF0C7E" w14:paraId="596EB913" w14:textId="77777777" w:rsidTr="00A94F02">
        <w:trPr>
          <w:trHeight w:val="300"/>
          <w:ins w:id="855" w:author="phuong vu" w:date="2018-11-16T12:27:00Z"/>
          <w:trPrChange w:id="856" w:author="phuong vu" w:date="2018-11-16T12:47:00Z">
            <w:trPr>
              <w:trHeight w:val="300"/>
            </w:trPr>
          </w:trPrChange>
        </w:trPr>
        <w:tc>
          <w:tcPr>
            <w:tcW w:w="708" w:type="dxa"/>
            <w:noWrap/>
            <w:hideMark/>
            <w:tcPrChange w:id="857" w:author="phuong vu" w:date="2018-11-16T12:47:00Z">
              <w:tcPr>
                <w:tcW w:w="512" w:type="dxa"/>
                <w:noWrap/>
                <w:hideMark/>
              </w:tcPr>
            </w:tcPrChange>
          </w:tcPr>
          <w:p w14:paraId="27E7EA9B" w14:textId="77777777" w:rsidR="00CF0C7E" w:rsidRPr="00CF0C7E" w:rsidRDefault="00CF0C7E" w:rsidP="00CF0C7E">
            <w:pPr>
              <w:rPr>
                <w:ins w:id="858" w:author="phuong vu" w:date="2018-11-16T12:27:00Z"/>
                <w:rPrChange w:id="859" w:author="phuong vu" w:date="2018-11-16T12:28:00Z">
                  <w:rPr>
                    <w:ins w:id="860" w:author="phuong vu" w:date="2018-11-16T12:27:00Z"/>
                    <w:b/>
                  </w:rPr>
                </w:rPrChange>
              </w:rPr>
            </w:pPr>
            <w:ins w:id="861" w:author="phuong vu" w:date="2018-11-16T12:27:00Z">
              <w:r w:rsidRPr="00CF0C7E">
                <w:rPr>
                  <w:rPrChange w:id="862" w:author="phuong vu" w:date="2018-11-16T12:28:00Z">
                    <w:rPr>
                      <w:b/>
                    </w:rPr>
                  </w:rPrChange>
                </w:rPr>
                <w:t>6</w:t>
              </w:r>
            </w:ins>
          </w:p>
        </w:tc>
        <w:tc>
          <w:tcPr>
            <w:tcW w:w="1646" w:type="dxa"/>
            <w:noWrap/>
            <w:hideMark/>
            <w:tcPrChange w:id="863" w:author="phuong vu" w:date="2018-11-16T12:47:00Z">
              <w:tcPr>
                <w:tcW w:w="971" w:type="dxa"/>
                <w:noWrap/>
                <w:hideMark/>
              </w:tcPr>
            </w:tcPrChange>
          </w:tcPr>
          <w:p w14:paraId="07200238" w14:textId="77777777" w:rsidR="00CF0C7E" w:rsidRPr="00CF0C7E" w:rsidRDefault="00CF0C7E" w:rsidP="00CF0C7E">
            <w:pPr>
              <w:rPr>
                <w:ins w:id="864" w:author="phuong vu" w:date="2018-11-16T12:27:00Z"/>
                <w:rPrChange w:id="865" w:author="phuong vu" w:date="2018-11-16T12:28:00Z">
                  <w:rPr>
                    <w:ins w:id="866" w:author="phuong vu" w:date="2018-11-16T12:27:00Z"/>
                    <w:b/>
                  </w:rPr>
                </w:rPrChange>
              </w:rPr>
            </w:pPr>
            <w:ins w:id="867" w:author="phuong vu" w:date="2018-11-16T12:27:00Z">
              <w:r w:rsidRPr="00CF0C7E">
                <w:rPr>
                  <w:rPrChange w:id="868" w:author="phuong vu" w:date="2018-11-16T12:28:00Z">
                    <w:rPr>
                      <w:b/>
                    </w:rPr>
                  </w:rPrChange>
                </w:rPr>
                <w:t>update_date</w:t>
              </w:r>
            </w:ins>
          </w:p>
        </w:tc>
        <w:tc>
          <w:tcPr>
            <w:tcW w:w="1414" w:type="dxa"/>
            <w:noWrap/>
            <w:hideMark/>
            <w:tcPrChange w:id="869" w:author="phuong vu" w:date="2018-11-16T12:47:00Z">
              <w:tcPr>
                <w:tcW w:w="1752" w:type="dxa"/>
                <w:noWrap/>
                <w:hideMark/>
              </w:tcPr>
            </w:tcPrChange>
          </w:tcPr>
          <w:p w14:paraId="7201E3E0" w14:textId="04247D23" w:rsidR="00CF0C7E" w:rsidRPr="00CF0C7E" w:rsidRDefault="00CF0C7E">
            <w:pPr>
              <w:rPr>
                <w:ins w:id="870" w:author="phuong vu" w:date="2018-11-16T12:27:00Z"/>
                <w:rPrChange w:id="871" w:author="phuong vu" w:date="2018-11-16T12:28:00Z">
                  <w:rPr>
                    <w:ins w:id="872" w:author="phuong vu" w:date="2018-11-16T12:27:00Z"/>
                    <w:b/>
                  </w:rPr>
                </w:rPrChange>
              </w:rPr>
            </w:pPr>
            <w:ins w:id="873" w:author="phuong vu" w:date="2018-11-16T12:27:00Z">
              <w:r w:rsidRPr="00CF0C7E">
                <w:rPr>
                  <w:rPrChange w:id="874" w:author="phuong vu" w:date="2018-11-16T12:28:00Z">
                    <w:rPr>
                      <w:b/>
                    </w:rPr>
                  </w:rPrChange>
                </w:rPr>
                <w:t xml:space="preserve">timestamp </w:t>
              </w:r>
            </w:ins>
          </w:p>
        </w:tc>
        <w:tc>
          <w:tcPr>
            <w:tcW w:w="1188" w:type="dxa"/>
            <w:noWrap/>
            <w:hideMark/>
            <w:tcPrChange w:id="875" w:author="phuong vu" w:date="2018-11-16T12:47:00Z">
              <w:tcPr>
                <w:tcW w:w="1101" w:type="dxa"/>
                <w:noWrap/>
                <w:hideMark/>
              </w:tcPr>
            </w:tcPrChange>
          </w:tcPr>
          <w:p w14:paraId="4D8FF7CB" w14:textId="77777777" w:rsidR="00CF0C7E" w:rsidRPr="00CF0C7E" w:rsidRDefault="00CF0C7E">
            <w:pPr>
              <w:jc w:val="center"/>
              <w:rPr>
                <w:ins w:id="876" w:author="phuong vu" w:date="2018-11-16T12:27:00Z"/>
                <w:rPrChange w:id="877" w:author="phuong vu" w:date="2018-11-16T12:28:00Z">
                  <w:rPr>
                    <w:ins w:id="878" w:author="phuong vu" w:date="2018-11-16T12:27:00Z"/>
                    <w:b/>
                  </w:rPr>
                </w:rPrChange>
              </w:rPr>
              <w:pPrChange w:id="879" w:author="phuong vu" w:date="2018-11-16T12:28:00Z">
                <w:pPr/>
              </w:pPrChange>
            </w:pPr>
            <w:ins w:id="880" w:author="phuong vu" w:date="2018-11-16T12:27:00Z">
              <w:r w:rsidRPr="00CF0C7E">
                <w:rPr>
                  <w:rPrChange w:id="881" w:author="phuong vu" w:date="2018-11-16T12:28:00Z">
                    <w:rPr>
                      <w:b/>
                    </w:rPr>
                  </w:rPrChange>
                </w:rPr>
                <w:t>X</w:t>
              </w:r>
            </w:ins>
          </w:p>
        </w:tc>
        <w:tc>
          <w:tcPr>
            <w:tcW w:w="838" w:type="dxa"/>
            <w:noWrap/>
            <w:hideMark/>
            <w:tcPrChange w:id="882" w:author="phuong vu" w:date="2018-11-16T12:47:00Z">
              <w:tcPr>
                <w:tcW w:w="759" w:type="dxa"/>
                <w:noWrap/>
                <w:hideMark/>
              </w:tcPr>
            </w:tcPrChange>
          </w:tcPr>
          <w:p w14:paraId="2722047C" w14:textId="0028BC51" w:rsidR="00CF0C7E" w:rsidRPr="00CF0C7E" w:rsidRDefault="00CF0C7E">
            <w:pPr>
              <w:jc w:val="center"/>
              <w:rPr>
                <w:ins w:id="883" w:author="phuong vu" w:date="2018-11-16T12:27:00Z"/>
                <w:rPrChange w:id="884" w:author="phuong vu" w:date="2018-11-16T12:28:00Z">
                  <w:rPr>
                    <w:ins w:id="885" w:author="phuong vu" w:date="2018-11-16T12:27:00Z"/>
                    <w:b/>
                  </w:rPr>
                </w:rPrChange>
              </w:rPr>
              <w:pPrChange w:id="886" w:author="phuong vu" w:date="2018-11-16T12:28:00Z">
                <w:pPr/>
              </w:pPrChange>
            </w:pPr>
          </w:p>
        </w:tc>
        <w:tc>
          <w:tcPr>
            <w:tcW w:w="823" w:type="dxa"/>
            <w:noWrap/>
            <w:hideMark/>
            <w:tcPrChange w:id="887" w:author="phuong vu" w:date="2018-11-16T12:47:00Z">
              <w:tcPr>
                <w:tcW w:w="759" w:type="dxa"/>
                <w:noWrap/>
                <w:hideMark/>
              </w:tcPr>
            </w:tcPrChange>
          </w:tcPr>
          <w:p w14:paraId="5F12C570" w14:textId="35CD1651" w:rsidR="00CF0C7E" w:rsidRPr="00CF0C7E" w:rsidRDefault="00CF0C7E">
            <w:pPr>
              <w:jc w:val="center"/>
              <w:rPr>
                <w:ins w:id="888" w:author="phuong vu" w:date="2018-11-16T12:27:00Z"/>
                <w:rPrChange w:id="889" w:author="phuong vu" w:date="2018-11-16T12:28:00Z">
                  <w:rPr>
                    <w:ins w:id="890" w:author="phuong vu" w:date="2018-11-16T12:27:00Z"/>
                    <w:b/>
                  </w:rPr>
                </w:rPrChange>
              </w:rPr>
              <w:pPrChange w:id="891" w:author="phuong vu" w:date="2018-11-16T12:28:00Z">
                <w:pPr/>
              </w:pPrChange>
            </w:pPr>
          </w:p>
        </w:tc>
        <w:tc>
          <w:tcPr>
            <w:tcW w:w="2648" w:type="dxa"/>
            <w:noWrap/>
            <w:hideMark/>
            <w:tcPrChange w:id="892" w:author="phuong vu" w:date="2018-11-16T12:47:00Z">
              <w:tcPr>
                <w:tcW w:w="2923" w:type="dxa"/>
                <w:noWrap/>
                <w:hideMark/>
              </w:tcPr>
            </w:tcPrChange>
          </w:tcPr>
          <w:p w14:paraId="6E2D42F6" w14:textId="77777777" w:rsidR="00CF0C7E" w:rsidRPr="00CF0C7E" w:rsidRDefault="00CF0C7E">
            <w:pPr>
              <w:rPr>
                <w:ins w:id="893" w:author="phuong vu" w:date="2018-11-16T12:27:00Z"/>
                <w:rPrChange w:id="894" w:author="phuong vu" w:date="2018-11-16T12:28:00Z">
                  <w:rPr>
                    <w:ins w:id="895" w:author="phuong vu" w:date="2018-11-16T12:27:00Z"/>
                    <w:b/>
                  </w:rPr>
                </w:rPrChange>
              </w:rPr>
            </w:pPr>
            <w:ins w:id="896" w:author="phuong vu" w:date="2018-11-16T12:27:00Z">
              <w:r w:rsidRPr="00CF0C7E">
                <w:rPr>
                  <w:rPrChange w:id="897" w:author="phuong vu" w:date="2018-11-16T12:28:00Z">
                    <w:rPr>
                      <w:b/>
                    </w:rPr>
                  </w:rPrChange>
                </w:rPr>
                <w:t>Ngày cập nhật hóa đơn</w:t>
              </w:r>
            </w:ins>
          </w:p>
        </w:tc>
      </w:tr>
      <w:tr w:rsidR="00CF0C7E" w:rsidRPr="00CF0C7E" w14:paraId="16B42F88" w14:textId="77777777" w:rsidTr="00A94F02">
        <w:trPr>
          <w:trHeight w:val="300"/>
          <w:ins w:id="898" w:author="phuong vu" w:date="2018-11-16T12:27:00Z"/>
          <w:trPrChange w:id="899" w:author="phuong vu" w:date="2018-11-16T12:47:00Z">
            <w:trPr>
              <w:trHeight w:val="300"/>
            </w:trPr>
          </w:trPrChange>
        </w:trPr>
        <w:tc>
          <w:tcPr>
            <w:tcW w:w="708" w:type="dxa"/>
            <w:noWrap/>
            <w:hideMark/>
            <w:tcPrChange w:id="900" w:author="phuong vu" w:date="2018-11-16T12:47:00Z">
              <w:tcPr>
                <w:tcW w:w="512" w:type="dxa"/>
                <w:noWrap/>
                <w:hideMark/>
              </w:tcPr>
            </w:tcPrChange>
          </w:tcPr>
          <w:p w14:paraId="07BEE25A" w14:textId="77777777" w:rsidR="00CF0C7E" w:rsidRPr="00CF0C7E" w:rsidRDefault="00CF0C7E" w:rsidP="00CF0C7E">
            <w:pPr>
              <w:rPr>
                <w:ins w:id="901" w:author="phuong vu" w:date="2018-11-16T12:27:00Z"/>
                <w:rPrChange w:id="902" w:author="phuong vu" w:date="2018-11-16T12:28:00Z">
                  <w:rPr>
                    <w:ins w:id="903" w:author="phuong vu" w:date="2018-11-16T12:27:00Z"/>
                    <w:b/>
                  </w:rPr>
                </w:rPrChange>
              </w:rPr>
            </w:pPr>
            <w:ins w:id="904" w:author="phuong vu" w:date="2018-11-16T12:27:00Z">
              <w:r w:rsidRPr="00CF0C7E">
                <w:rPr>
                  <w:rPrChange w:id="905" w:author="phuong vu" w:date="2018-11-16T12:28:00Z">
                    <w:rPr>
                      <w:b/>
                    </w:rPr>
                  </w:rPrChange>
                </w:rPr>
                <w:t>7</w:t>
              </w:r>
            </w:ins>
          </w:p>
        </w:tc>
        <w:tc>
          <w:tcPr>
            <w:tcW w:w="1646" w:type="dxa"/>
            <w:noWrap/>
            <w:hideMark/>
            <w:tcPrChange w:id="906" w:author="phuong vu" w:date="2018-11-16T12:47:00Z">
              <w:tcPr>
                <w:tcW w:w="971" w:type="dxa"/>
                <w:noWrap/>
                <w:hideMark/>
              </w:tcPr>
            </w:tcPrChange>
          </w:tcPr>
          <w:p w14:paraId="40FE3F02" w14:textId="77777777" w:rsidR="00CF0C7E" w:rsidRPr="00CF0C7E" w:rsidRDefault="00CF0C7E" w:rsidP="00CF0C7E">
            <w:pPr>
              <w:rPr>
                <w:ins w:id="907" w:author="phuong vu" w:date="2018-11-16T12:27:00Z"/>
                <w:rPrChange w:id="908" w:author="phuong vu" w:date="2018-11-16T12:28:00Z">
                  <w:rPr>
                    <w:ins w:id="909" w:author="phuong vu" w:date="2018-11-16T12:27:00Z"/>
                    <w:b/>
                  </w:rPr>
                </w:rPrChange>
              </w:rPr>
            </w:pPr>
            <w:ins w:id="910" w:author="phuong vu" w:date="2018-11-16T12:27:00Z">
              <w:r w:rsidRPr="00CF0C7E">
                <w:rPr>
                  <w:rPrChange w:id="911" w:author="phuong vu" w:date="2018-11-16T12:28:00Z">
                    <w:rPr>
                      <w:b/>
                    </w:rPr>
                  </w:rPrChange>
                </w:rPr>
                <w:t>status</w:t>
              </w:r>
            </w:ins>
          </w:p>
        </w:tc>
        <w:tc>
          <w:tcPr>
            <w:tcW w:w="1414" w:type="dxa"/>
            <w:noWrap/>
            <w:hideMark/>
            <w:tcPrChange w:id="912" w:author="phuong vu" w:date="2018-11-16T12:47:00Z">
              <w:tcPr>
                <w:tcW w:w="1752" w:type="dxa"/>
                <w:noWrap/>
                <w:hideMark/>
              </w:tcPr>
            </w:tcPrChange>
          </w:tcPr>
          <w:p w14:paraId="74C3FEEC" w14:textId="77777777" w:rsidR="00CF0C7E" w:rsidRPr="00CF0C7E" w:rsidRDefault="00CF0C7E">
            <w:pPr>
              <w:rPr>
                <w:ins w:id="913" w:author="phuong vu" w:date="2018-11-16T12:27:00Z"/>
                <w:lang w:val="en-US"/>
                <w:rPrChange w:id="914" w:author="phuong vu" w:date="2018-11-16T12:34:00Z">
                  <w:rPr>
                    <w:ins w:id="915" w:author="phuong vu" w:date="2018-11-16T12:27:00Z"/>
                    <w:b/>
                  </w:rPr>
                </w:rPrChange>
              </w:rPr>
            </w:pPr>
            <w:ins w:id="916" w:author="phuong vu" w:date="2018-11-16T12:27:00Z">
              <w:r w:rsidRPr="00CF0C7E">
                <w:rPr>
                  <w:rPrChange w:id="917" w:author="phuong vu" w:date="2018-11-16T12:28:00Z">
                    <w:rPr>
                      <w:b/>
                    </w:rPr>
                  </w:rPrChange>
                </w:rPr>
                <w:t>character varying</w:t>
              </w:r>
            </w:ins>
          </w:p>
        </w:tc>
        <w:tc>
          <w:tcPr>
            <w:tcW w:w="1188" w:type="dxa"/>
            <w:noWrap/>
            <w:hideMark/>
            <w:tcPrChange w:id="918" w:author="phuong vu" w:date="2018-11-16T12:47:00Z">
              <w:tcPr>
                <w:tcW w:w="1101" w:type="dxa"/>
                <w:noWrap/>
                <w:hideMark/>
              </w:tcPr>
            </w:tcPrChange>
          </w:tcPr>
          <w:p w14:paraId="1E17A3B7" w14:textId="77777777" w:rsidR="00CF0C7E" w:rsidRPr="00CF0C7E" w:rsidRDefault="00CF0C7E">
            <w:pPr>
              <w:jc w:val="center"/>
              <w:rPr>
                <w:ins w:id="919" w:author="phuong vu" w:date="2018-11-16T12:27:00Z"/>
                <w:rPrChange w:id="920" w:author="phuong vu" w:date="2018-11-16T12:28:00Z">
                  <w:rPr>
                    <w:ins w:id="921" w:author="phuong vu" w:date="2018-11-16T12:27:00Z"/>
                    <w:b/>
                  </w:rPr>
                </w:rPrChange>
              </w:rPr>
              <w:pPrChange w:id="922" w:author="phuong vu" w:date="2018-11-16T12:28:00Z">
                <w:pPr/>
              </w:pPrChange>
            </w:pPr>
            <w:ins w:id="923" w:author="phuong vu" w:date="2018-11-16T12:27:00Z">
              <w:r w:rsidRPr="00CF0C7E">
                <w:rPr>
                  <w:rPrChange w:id="924" w:author="phuong vu" w:date="2018-11-16T12:28:00Z">
                    <w:rPr>
                      <w:b/>
                    </w:rPr>
                  </w:rPrChange>
                </w:rPr>
                <w:t>X</w:t>
              </w:r>
            </w:ins>
          </w:p>
        </w:tc>
        <w:tc>
          <w:tcPr>
            <w:tcW w:w="838" w:type="dxa"/>
            <w:noWrap/>
            <w:hideMark/>
            <w:tcPrChange w:id="925" w:author="phuong vu" w:date="2018-11-16T12:47:00Z">
              <w:tcPr>
                <w:tcW w:w="759" w:type="dxa"/>
                <w:noWrap/>
                <w:hideMark/>
              </w:tcPr>
            </w:tcPrChange>
          </w:tcPr>
          <w:p w14:paraId="0BF06040" w14:textId="17DDF651" w:rsidR="00CF0C7E" w:rsidRPr="00CF0C7E" w:rsidRDefault="00CF0C7E">
            <w:pPr>
              <w:jc w:val="center"/>
              <w:rPr>
                <w:ins w:id="926" w:author="phuong vu" w:date="2018-11-16T12:27:00Z"/>
                <w:rPrChange w:id="927" w:author="phuong vu" w:date="2018-11-16T12:28:00Z">
                  <w:rPr>
                    <w:ins w:id="928" w:author="phuong vu" w:date="2018-11-16T12:27:00Z"/>
                    <w:b/>
                  </w:rPr>
                </w:rPrChange>
              </w:rPr>
              <w:pPrChange w:id="929" w:author="phuong vu" w:date="2018-11-16T12:28:00Z">
                <w:pPr/>
              </w:pPrChange>
            </w:pPr>
          </w:p>
        </w:tc>
        <w:tc>
          <w:tcPr>
            <w:tcW w:w="823" w:type="dxa"/>
            <w:noWrap/>
            <w:hideMark/>
            <w:tcPrChange w:id="930" w:author="phuong vu" w:date="2018-11-16T12:47:00Z">
              <w:tcPr>
                <w:tcW w:w="759" w:type="dxa"/>
                <w:noWrap/>
                <w:hideMark/>
              </w:tcPr>
            </w:tcPrChange>
          </w:tcPr>
          <w:p w14:paraId="1FA936A4" w14:textId="393F434A" w:rsidR="00CF0C7E" w:rsidRPr="00CF0C7E" w:rsidRDefault="00CF0C7E">
            <w:pPr>
              <w:jc w:val="center"/>
              <w:rPr>
                <w:ins w:id="931" w:author="phuong vu" w:date="2018-11-16T12:27:00Z"/>
                <w:rPrChange w:id="932" w:author="phuong vu" w:date="2018-11-16T12:28:00Z">
                  <w:rPr>
                    <w:ins w:id="933" w:author="phuong vu" w:date="2018-11-16T12:27:00Z"/>
                    <w:b/>
                  </w:rPr>
                </w:rPrChange>
              </w:rPr>
              <w:pPrChange w:id="934" w:author="phuong vu" w:date="2018-11-16T12:28:00Z">
                <w:pPr/>
              </w:pPrChange>
            </w:pPr>
          </w:p>
        </w:tc>
        <w:tc>
          <w:tcPr>
            <w:tcW w:w="2648" w:type="dxa"/>
            <w:noWrap/>
            <w:hideMark/>
            <w:tcPrChange w:id="935" w:author="phuong vu" w:date="2018-11-16T12:47:00Z">
              <w:tcPr>
                <w:tcW w:w="2923" w:type="dxa"/>
                <w:noWrap/>
                <w:hideMark/>
              </w:tcPr>
            </w:tcPrChange>
          </w:tcPr>
          <w:p w14:paraId="39A1FEAE" w14:textId="77777777" w:rsidR="00CF0C7E" w:rsidRPr="00CF0C7E" w:rsidRDefault="00CF0C7E">
            <w:pPr>
              <w:keepNext/>
              <w:rPr>
                <w:ins w:id="936" w:author="phuong vu" w:date="2018-11-16T12:27:00Z"/>
                <w:rPrChange w:id="937" w:author="phuong vu" w:date="2018-11-16T12:28:00Z">
                  <w:rPr>
                    <w:ins w:id="938" w:author="phuong vu" w:date="2018-11-16T12:27:00Z"/>
                    <w:b/>
                  </w:rPr>
                </w:rPrChange>
              </w:rPr>
              <w:pPrChange w:id="939" w:author="phuong vu" w:date="2018-11-16T12:56:00Z">
                <w:pPr/>
              </w:pPrChange>
            </w:pPr>
            <w:ins w:id="940" w:author="phuong vu" w:date="2018-11-16T12:27:00Z">
              <w:r w:rsidRPr="00CF0C7E">
                <w:rPr>
                  <w:rPrChange w:id="941" w:author="phuong vu" w:date="2018-11-16T12:28:00Z">
                    <w:rPr>
                      <w:b/>
                    </w:rPr>
                  </w:rPrChange>
                </w:rPr>
                <w:t>Trạng thái hóa đơn</w:t>
              </w:r>
            </w:ins>
          </w:p>
        </w:tc>
      </w:tr>
    </w:tbl>
    <w:p w14:paraId="61D827CF" w14:textId="4F7F3FC5" w:rsidR="00646D9D" w:rsidRDefault="00A67B10">
      <w:pPr>
        <w:pStyle w:val="Caption"/>
        <w:rPr>
          <w:ins w:id="942" w:author="phuong vu" w:date="2018-11-16T12:34:00Z"/>
          <w:b/>
          <w:lang w:val="en-US"/>
        </w:rPr>
        <w:pPrChange w:id="943" w:author="phuong vu" w:date="2018-11-16T12:56:00Z">
          <w:pPr/>
        </w:pPrChange>
      </w:pPr>
      <w:ins w:id="944" w:author="phuong vu" w:date="2018-11-16T12:56:00Z">
        <w:r>
          <w:t xml:space="preserve">Bảng </w:t>
        </w:r>
        <w:r>
          <w:fldChar w:fldCharType="begin"/>
        </w:r>
        <w:r>
          <w:instrText xml:space="preserve"> STYLEREF 1 \s </w:instrText>
        </w:r>
      </w:ins>
      <w:r>
        <w:fldChar w:fldCharType="separate"/>
      </w:r>
      <w:r>
        <w:rPr>
          <w:noProof/>
        </w:rPr>
        <w:t>3</w:t>
      </w:r>
      <w:ins w:id="945" w:author="phuong vu" w:date="2018-11-16T12:56:00Z">
        <w:r>
          <w:fldChar w:fldCharType="end"/>
        </w:r>
        <w:r>
          <w:t>.</w:t>
        </w:r>
        <w:r>
          <w:fldChar w:fldCharType="begin"/>
        </w:r>
        <w:r>
          <w:instrText xml:space="preserve"> SEQ Bảng \* ARABIC \s 1 </w:instrText>
        </w:r>
      </w:ins>
      <w:r>
        <w:fldChar w:fldCharType="separate"/>
      </w:r>
      <w:ins w:id="946" w:author="phuong vu" w:date="2018-11-16T12:56:00Z">
        <w:r>
          <w:rPr>
            <w:noProof/>
          </w:rPr>
          <w:t>2</w:t>
        </w:r>
        <w:r>
          <w:fldChar w:fldCharType="end"/>
        </w:r>
        <w:r>
          <w:rPr>
            <w:lang w:val="en-US"/>
          </w:rPr>
          <w:t xml:space="preserve"> </w:t>
        </w:r>
        <w:r>
          <w:rPr>
            <w:noProof/>
            <w:lang w:val="en-US"/>
          </w:rPr>
          <w:t>Bảng dữ liệu hóa đơn</w:t>
        </w:r>
      </w:ins>
    </w:p>
    <w:p w14:paraId="4FF4A42D" w14:textId="2FB499B9" w:rsidR="00CF0C7E" w:rsidRDefault="00CF0C7E" w:rsidP="00646D9D">
      <w:pPr>
        <w:rPr>
          <w:ins w:id="947" w:author="phuong vu" w:date="2018-11-16T12:46:00Z"/>
          <w:b/>
          <w:lang w:val="en-US"/>
        </w:rPr>
      </w:pPr>
      <w:ins w:id="948" w:author="phuong vu" w:date="2018-11-16T12:34:00Z">
        <w:r>
          <w:rPr>
            <w:b/>
            <w:lang w:val="en-US"/>
          </w:rPr>
          <w:t xml:space="preserve">BẢNG </w:t>
        </w:r>
      </w:ins>
      <w:ins w:id="949" w:author="phuong vu" w:date="2018-11-16T12:35:00Z">
        <w:r>
          <w:rPr>
            <w:b/>
            <w:lang w:val="en-US"/>
          </w:rPr>
          <w:t>BILL_DETAIL</w:t>
        </w:r>
      </w:ins>
    </w:p>
    <w:tbl>
      <w:tblPr>
        <w:tblStyle w:val="TableGrid"/>
        <w:tblW w:w="8905" w:type="dxa"/>
        <w:tblLook w:val="04A0" w:firstRow="1" w:lastRow="0" w:firstColumn="1" w:lastColumn="0" w:noHBand="0" w:noVBand="1"/>
        <w:tblPrChange w:id="950" w:author="phuong vu" w:date="2018-11-16T12:47: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2206"/>
        <w:tblGridChange w:id="951">
          <w:tblGrid>
            <w:gridCol w:w="654"/>
            <w:gridCol w:w="1686"/>
            <w:gridCol w:w="1183"/>
            <w:gridCol w:w="991"/>
            <w:gridCol w:w="771"/>
            <w:gridCol w:w="1414"/>
            <w:gridCol w:w="2078"/>
          </w:tblGrid>
        </w:tblGridChange>
      </w:tblGrid>
      <w:tr w:rsidR="00A94F02" w:rsidRPr="00CF0C7E" w14:paraId="449698C1" w14:textId="77777777" w:rsidTr="00A94F02">
        <w:trPr>
          <w:trHeight w:val="300"/>
          <w:ins w:id="952" w:author="phuong vu" w:date="2018-11-16T12:46:00Z"/>
          <w:trPrChange w:id="953" w:author="phuong vu" w:date="2018-11-16T12:47:00Z">
            <w:trPr>
              <w:trHeight w:val="300"/>
            </w:trPr>
          </w:trPrChange>
        </w:trPr>
        <w:tc>
          <w:tcPr>
            <w:tcW w:w="654" w:type="dxa"/>
            <w:noWrap/>
            <w:vAlign w:val="center"/>
            <w:hideMark/>
            <w:tcPrChange w:id="954" w:author="phuong vu" w:date="2018-11-16T12:47:00Z">
              <w:tcPr>
                <w:tcW w:w="539" w:type="dxa"/>
                <w:noWrap/>
                <w:hideMark/>
              </w:tcPr>
            </w:tcPrChange>
          </w:tcPr>
          <w:p w14:paraId="7FEA4863" w14:textId="77777777" w:rsidR="00CF0C7E" w:rsidRPr="00CF0C7E" w:rsidRDefault="00CF0C7E">
            <w:pPr>
              <w:jc w:val="center"/>
              <w:rPr>
                <w:ins w:id="955" w:author="phuong vu" w:date="2018-11-16T12:46:00Z"/>
                <w:b/>
                <w:bCs/>
              </w:rPr>
              <w:pPrChange w:id="956" w:author="phuong vu" w:date="2018-11-16T12:47:00Z">
                <w:pPr/>
              </w:pPrChange>
            </w:pPr>
            <w:ins w:id="957" w:author="phuong vu" w:date="2018-11-16T12:46:00Z">
              <w:r w:rsidRPr="00CF0C7E">
                <w:rPr>
                  <w:b/>
                  <w:bCs/>
                  <w:lang w:val="da-DK"/>
                </w:rPr>
                <w:t>STT</w:t>
              </w:r>
            </w:ins>
          </w:p>
        </w:tc>
        <w:tc>
          <w:tcPr>
            <w:tcW w:w="1686" w:type="dxa"/>
            <w:noWrap/>
            <w:vAlign w:val="center"/>
            <w:hideMark/>
            <w:tcPrChange w:id="958" w:author="phuong vu" w:date="2018-11-16T12:47:00Z">
              <w:tcPr>
                <w:tcW w:w="1296" w:type="dxa"/>
                <w:noWrap/>
                <w:hideMark/>
              </w:tcPr>
            </w:tcPrChange>
          </w:tcPr>
          <w:p w14:paraId="59E80249" w14:textId="77777777" w:rsidR="00CF0C7E" w:rsidRPr="00CF0C7E" w:rsidRDefault="00CF0C7E">
            <w:pPr>
              <w:jc w:val="center"/>
              <w:rPr>
                <w:ins w:id="959" w:author="phuong vu" w:date="2018-11-16T12:46:00Z"/>
                <w:b/>
                <w:bCs/>
              </w:rPr>
              <w:pPrChange w:id="960" w:author="phuong vu" w:date="2018-11-16T12:47:00Z">
                <w:pPr/>
              </w:pPrChange>
            </w:pPr>
            <w:ins w:id="961" w:author="phuong vu" w:date="2018-11-16T12:46:00Z">
              <w:r w:rsidRPr="00CF0C7E">
                <w:rPr>
                  <w:b/>
                  <w:bCs/>
                  <w:lang w:val="da-DK"/>
                </w:rPr>
                <w:t>Tên trường</w:t>
              </w:r>
            </w:ins>
          </w:p>
        </w:tc>
        <w:tc>
          <w:tcPr>
            <w:tcW w:w="1183" w:type="dxa"/>
            <w:noWrap/>
            <w:vAlign w:val="center"/>
            <w:hideMark/>
            <w:tcPrChange w:id="962" w:author="phuong vu" w:date="2018-11-16T12:47:00Z">
              <w:tcPr>
                <w:tcW w:w="1189" w:type="dxa"/>
                <w:noWrap/>
                <w:hideMark/>
              </w:tcPr>
            </w:tcPrChange>
          </w:tcPr>
          <w:p w14:paraId="34ACA255" w14:textId="77777777" w:rsidR="00CF0C7E" w:rsidRPr="00CF0C7E" w:rsidRDefault="00CF0C7E">
            <w:pPr>
              <w:jc w:val="center"/>
              <w:rPr>
                <w:ins w:id="963" w:author="phuong vu" w:date="2018-11-16T12:46:00Z"/>
                <w:b/>
                <w:bCs/>
              </w:rPr>
              <w:pPrChange w:id="964" w:author="phuong vu" w:date="2018-11-16T12:47:00Z">
                <w:pPr/>
              </w:pPrChange>
            </w:pPr>
            <w:ins w:id="965" w:author="phuong vu" w:date="2018-11-16T12:46:00Z">
              <w:r w:rsidRPr="00CF0C7E">
                <w:rPr>
                  <w:b/>
                  <w:bCs/>
                  <w:lang w:val="da-DK"/>
                </w:rPr>
                <w:t>Kiểu</w:t>
              </w:r>
            </w:ins>
          </w:p>
        </w:tc>
        <w:tc>
          <w:tcPr>
            <w:tcW w:w="991" w:type="dxa"/>
            <w:noWrap/>
            <w:vAlign w:val="center"/>
            <w:hideMark/>
            <w:tcPrChange w:id="966" w:author="phuong vu" w:date="2018-11-16T12:47:00Z">
              <w:tcPr>
                <w:tcW w:w="1084" w:type="dxa"/>
                <w:noWrap/>
                <w:hideMark/>
              </w:tcPr>
            </w:tcPrChange>
          </w:tcPr>
          <w:p w14:paraId="5DDC5B5D" w14:textId="77777777" w:rsidR="00CF0C7E" w:rsidRPr="00CF0C7E" w:rsidRDefault="00CF0C7E">
            <w:pPr>
              <w:jc w:val="center"/>
              <w:rPr>
                <w:ins w:id="967" w:author="phuong vu" w:date="2018-11-16T12:46:00Z"/>
                <w:b/>
                <w:bCs/>
              </w:rPr>
              <w:pPrChange w:id="968" w:author="phuong vu" w:date="2018-11-16T12:47:00Z">
                <w:pPr/>
              </w:pPrChange>
            </w:pPr>
            <w:ins w:id="969" w:author="phuong vu" w:date="2018-11-16T12:46:00Z">
              <w:r w:rsidRPr="00CF0C7E">
                <w:rPr>
                  <w:b/>
                  <w:bCs/>
                  <w:lang w:val="da-DK"/>
                </w:rPr>
                <w:t>Chấp nhận Null</w:t>
              </w:r>
            </w:ins>
          </w:p>
        </w:tc>
        <w:tc>
          <w:tcPr>
            <w:tcW w:w="771" w:type="dxa"/>
            <w:noWrap/>
            <w:vAlign w:val="center"/>
            <w:hideMark/>
            <w:tcPrChange w:id="970" w:author="phuong vu" w:date="2018-11-16T12:47:00Z">
              <w:tcPr>
                <w:tcW w:w="809" w:type="dxa"/>
                <w:noWrap/>
                <w:hideMark/>
              </w:tcPr>
            </w:tcPrChange>
          </w:tcPr>
          <w:p w14:paraId="69A9D95F" w14:textId="77777777" w:rsidR="00CF0C7E" w:rsidRPr="00CF0C7E" w:rsidRDefault="00CF0C7E">
            <w:pPr>
              <w:jc w:val="center"/>
              <w:rPr>
                <w:ins w:id="971" w:author="phuong vu" w:date="2018-11-16T12:46:00Z"/>
                <w:b/>
                <w:bCs/>
              </w:rPr>
              <w:pPrChange w:id="972" w:author="phuong vu" w:date="2018-11-16T12:47:00Z">
                <w:pPr/>
              </w:pPrChange>
            </w:pPr>
            <w:ins w:id="973" w:author="phuong vu" w:date="2018-11-16T12:46:00Z">
              <w:r w:rsidRPr="00CF0C7E">
                <w:rPr>
                  <w:b/>
                  <w:bCs/>
                  <w:lang w:val="da-DK"/>
                </w:rPr>
                <w:t>Khóa chính</w:t>
              </w:r>
            </w:ins>
          </w:p>
        </w:tc>
        <w:tc>
          <w:tcPr>
            <w:tcW w:w="1414" w:type="dxa"/>
            <w:noWrap/>
            <w:vAlign w:val="center"/>
            <w:hideMark/>
            <w:tcPrChange w:id="974" w:author="phuong vu" w:date="2018-11-16T12:47:00Z">
              <w:tcPr>
                <w:tcW w:w="1558" w:type="dxa"/>
                <w:noWrap/>
                <w:hideMark/>
              </w:tcPr>
            </w:tcPrChange>
          </w:tcPr>
          <w:p w14:paraId="34050281" w14:textId="77777777" w:rsidR="00CF0C7E" w:rsidRPr="00CF0C7E" w:rsidRDefault="00CF0C7E">
            <w:pPr>
              <w:jc w:val="center"/>
              <w:rPr>
                <w:ins w:id="975" w:author="phuong vu" w:date="2018-11-16T12:46:00Z"/>
                <w:b/>
                <w:bCs/>
              </w:rPr>
              <w:pPrChange w:id="976" w:author="phuong vu" w:date="2018-11-16T12:47:00Z">
                <w:pPr/>
              </w:pPrChange>
            </w:pPr>
            <w:ins w:id="977" w:author="phuong vu" w:date="2018-11-16T12:46:00Z">
              <w:r w:rsidRPr="00CF0C7E">
                <w:rPr>
                  <w:b/>
                  <w:bCs/>
                  <w:lang w:val="da-DK"/>
                </w:rPr>
                <w:t>Khóa ngoại</w:t>
              </w:r>
            </w:ins>
          </w:p>
        </w:tc>
        <w:tc>
          <w:tcPr>
            <w:tcW w:w="2206" w:type="dxa"/>
            <w:noWrap/>
            <w:vAlign w:val="center"/>
            <w:hideMark/>
            <w:tcPrChange w:id="978" w:author="phuong vu" w:date="2018-11-16T12:47:00Z">
              <w:tcPr>
                <w:tcW w:w="2302" w:type="dxa"/>
                <w:noWrap/>
                <w:hideMark/>
              </w:tcPr>
            </w:tcPrChange>
          </w:tcPr>
          <w:p w14:paraId="3F3DE568" w14:textId="77777777" w:rsidR="00CF0C7E" w:rsidRPr="00CF0C7E" w:rsidRDefault="00CF0C7E">
            <w:pPr>
              <w:jc w:val="center"/>
              <w:rPr>
                <w:ins w:id="979" w:author="phuong vu" w:date="2018-11-16T12:46:00Z"/>
                <w:b/>
                <w:bCs/>
              </w:rPr>
              <w:pPrChange w:id="980" w:author="phuong vu" w:date="2018-11-16T12:47:00Z">
                <w:pPr/>
              </w:pPrChange>
            </w:pPr>
            <w:ins w:id="981" w:author="phuong vu" w:date="2018-11-16T12:46:00Z">
              <w:r w:rsidRPr="00CF0C7E">
                <w:rPr>
                  <w:b/>
                  <w:bCs/>
                  <w:lang w:val="da-DK"/>
                </w:rPr>
                <w:t>Mô tả</w:t>
              </w:r>
            </w:ins>
          </w:p>
        </w:tc>
      </w:tr>
      <w:tr w:rsidR="00A94F02" w:rsidRPr="00CF0C7E" w14:paraId="4278AFB9" w14:textId="77777777" w:rsidTr="00A94F02">
        <w:trPr>
          <w:trHeight w:val="300"/>
          <w:ins w:id="982" w:author="phuong vu" w:date="2018-11-16T12:46:00Z"/>
          <w:trPrChange w:id="983" w:author="phuong vu" w:date="2018-11-16T12:47:00Z">
            <w:trPr>
              <w:trHeight w:val="300"/>
            </w:trPr>
          </w:trPrChange>
        </w:trPr>
        <w:tc>
          <w:tcPr>
            <w:tcW w:w="654" w:type="dxa"/>
            <w:noWrap/>
            <w:hideMark/>
            <w:tcPrChange w:id="984" w:author="phuong vu" w:date="2018-11-16T12:47:00Z">
              <w:tcPr>
                <w:tcW w:w="539" w:type="dxa"/>
                <w:noWrap/>
                <w:hideMark/>
              </w:tcPr>
            </w:tcPrChange>
          </w:tcPr>
          <w:p w14:paraId="606EF303" w14:textId="77777777" w:rsidR="00CF0C7E" w:rsidRPr="00CF0C7E" w:rsidRDefault="00CF0C7E" w:rsidP="00CF0C7E">
            <w:pPr>
              <w:rPr>
                <w:ins w:id="985" w:author="phuong vu" w:date="2018-11-16T12:46:00Z"/>
                <w:rPrChange w:id="986" w:author="phuong vu" w:date="2018-11-16T12:46:00Z">
                  <w:rPr>
                    <w:ins w:id="987" w:author="phuong vu" w:date="2018-11-16T12:46:00Z"/>
                    <w:b/>
                  </w:rPr>
                </w:rPrChange>
              </w:rPr>
            </w:pPr>
            <w:ins w:id="988" w:author="phuong vu" w:date="2018-11-16T12:46:00Z">
              <w:r w:rsidRPr="00CF0C7E">
                <w:rPr>
                  <w:rPrChange w:id="989" w:author="phuong vu" w:date="2018-11-16T12:46:00Z">
                    <w:rPr>
                      <w:b/>
                    </w:rPr>
                  </w:rPrChange>
                </w:rPr>
                <w:t>1</w:t>
              </w:r>
            </w:ins>
          </w:p>
        </w:tc>
        <w:tc>
          <w:tcPr>
            <w:tcW w:w="1686" w:type="dxa"/>
            <w:noWrap/>
            <w:hideMark/>
            <w:tcPrChange w:id="990" w:author="phuong vu" w:date="2018-11-16T12:47:00Z">
              <w:tcPr>
                <w:tcW w:w="1296" w:type="dxa"/>
                <w:noWrap/>
                <w:hideMark/>
              </w:tcPr>
            </w:tcPrChange>
          </w:tcPr>
          <w:p w14:paraId="1B6D9E32" w14:textId="77777777" w:rsidR="00CF0C7E" w:rsidRPr="00CF0C7E" w:rsidRDefault="00CF0C7E" w:rsidP="00CF0C7E">
            <w:pPr>
              <w:rPr>
                <w:ins w:id="991" w:author="phuong vu" w:date="2018-11-16T12:46:00Z"/>
                <w:rPrChange w:id="992" w:author="phuong vu" w:date="2018-11-16T12:46:00Z">
                  <w:rPr>
                    <w:ins w:id="993" w:author="phuong vu" w:date="2018-11-16T12:46:00Z"/>
                    <w:b/>
                  </w:rPr>
                </w:rPrChange>
              </w:rPr>
            </w:pPr>
            <w:ins w:id="994" w:author="phuong vu" w:date="2018-11-16T12:46:00Z">
              <w:r w:rsidRPr="00CF0C7E">
                <w:rPr>
                  <w:rPrChange w:id="995" w:author="phuong vu" w:date="2018-11-16T12:46:00Z">
                    <w:rPr>
                      <w:b/>
                    </w:rPr>
                  </w:rPrChange>
                </w:rPr>
                <w:t>id</w:t>
              </w:r>
            </w:ins>
          </w:p>
        </w:tc>
        <w:tc>
          <w:tcPr>
            <w:tcW w:w="1183" w:type="dxa"/>
            <w:noWrap/>
            <w:hideMark/>
            <w:tcPrChange w:id="996" w:author="phuong vu" w:date="2018-11-16T12:47:00Z">
              <w:tcPr>
                <w:tcW w:w="1189" w:type="dxa"/>
                <w:noWrap/>
                <w:hideMark/>
              </w:tcPr>
            </w:tcPrChange>
          </w:tcPr>
          <w:p w14:paraId="575AB16A" w14:textId="77777777" w:rsidR="00CF0C7E" w:rsidRPr="00CF0C7E" w:rsidRDefault="00CF0C7E">
            <w:pPr>
              <w:rPr>
                <w:ins w:id="997" w:author="phuong vu" w:date="2018-11-16T12:46:00Z"/>
                <w:rPrChange w:id="998" w:author="phuong vu" w:date="2018-11-16T12:46:00Z">
                  <w:rPr>
                    <w:ins w:id="999" w:author="phuong vu" w:date="2018-11-16T12:46:00Z"/>
                    <w:b/>
                  </w:rPr>
                </w:rPrChange>
              </w:rPr>
            </w:pPr>
            <w:ins w:id="1000" w:author="phuong vu" w:date="2018-11-16T12:46:00Z">
              <w:r w:rsidRPr="00CF0C7E">
                <w:rPr>
                  <w:rPrChange w:id="1001" w:author="phuong vu" w:date="2018-11-16T12:46:00Z">
                    <w:rPr>
                      <w:b/>
                    </w:rPr>
                  </w:rPrChange>
                </w:rPr>
                <w:t>numeric</w:t>
              </w:r>
            </w:ins>
          </w:p>
        </w:tc>
        <w:tc>
          <w:tcPr>
            <w:tcW w:w="991" w:type="dxa"/>
            <w:noWrap/>
            <w:vAlign w:val="center"/>
            <w:hideMark/>
            <w:tcPrChange w:id="1002" w:author="phuong vu" w:date="2018-11-16T12:47:00Z">
              <w:tcPr>
                <w:tcW w:w="1084" w:type="dxa"/>
                <w:noWrap/>
                <w:hideMark/>
              </w:tcPr>
            </w:tcPrChange>
          </w:tcPr>
          <w:p w14:paraId="4D5513C3" w14:textId="6F810E65" w:rsidR="00CF0C7E" w:rsidRPr="00CF0C7E" w:rsidRDefault="00CF0C7E">
            <w:pPr>
              <w:jc w:val="center"/>
              <w:rPr>
                <w:ins w:id="1003" w:author="phuong vu" w:date="2018-11-16T12:46:00Z"/>
                <w:rPrChange w:id="1004" w:author="phuong vu" w:date="2018-11-16T12:46:00Z">
                  <w:rPr>
                    <w:ins w:id="1005" w:author="phuong vu" w:date="2018-11-16T12:46:00Z"/>
                    <w:b/>
                  </w:rPr>
                </w:rPrChange>
              </w:rPr>
              <w:pPrChange w:id="1006" w:author="phuong vu" w:date="2018-11-16T12:47:00Z">
                <w:pPr/>
              </w:pPrChange>
            </w:pPr>
          </w:p>
        </w:tc>
        <w:tc>
          <w:tcPr>
            <w:tcW w:w="771" w:type="dxa"/>
            <w:noWrap/>
            <w:vAlign w:val="center"/>
            <w:hideMark/>
            <w:tcPrChange w:id="1007" w:author="phuong vu" w:date="2018-11-16T12:47:00Z">
              <w:tcPr>
                <w:tcW w:w="809" w:type="dxa"/>
                <w:noWrap/>
                <w:hideMark/>
              </w:tcPr>
            </w:tcPrChange>
          </w:tcPr>
          <w:p w14:paraId="53E3FB07" w14:textId="77777777" w:rsidR="00CF0C7E" w:rsidRPr="00CF0C7E" w:rsidRDefault="00CF0C7E">
            <w:pPr>
              <w:jc w:val="center"/>
              <w:rPr>
                <w:ins w:id="1008" w:author="phuong vu" w:date="2018-11-16T12:46:00Z"/>
                <w:rPrChange w:id="1009" w:author="phuong vu" w:date="2018-11-16T12:46:00Z">
                  <w:rPr>
                    <w:ins w:id="1010" w:author="phuong vu" w:date="2018-11-16T12:46:00Z"/>
                    <w:b/>
                  </w:rPr>
                </w:rPrChange>
              </w:rPr>
              <w:pPrChange w:id="1011" w:author="phuong vu" w:date="2018-11-16T12:47:00Z">
                <w:pPr/>
              </w:pPrChange>
            </w:pPr>
            <w:ins w:id="1012" w:author="phuong vu" w:date="2018-11-16T12:46:00Z">
              <w:r w:rsidRPr="00CF0C7E">
                <w:rPr>
                  <w:rPrChange w:id="1013" w:author="phuong vu" w:date="2018-11-16T12:46:00Z">
                    <w:rPr>
                      <w:b/>
                    </w:rPr>
                  </w:rPrChange>
                </w:rPr>
                <w:t>X</w:t>
              </w:r>
            </w:ins>
          </w:p>
        </w:tc>
        <w:tc>
          <w:tcPr>
            <w:tcW w:w="1414" w:type="dxa"/>
            <w:noWrap/>
            <w:vAlign w:val="center"/>
            <w:hideMark/>
            <w:tcPrChange w:id="1014" w:author="phuong vu" w:date="2018-11-16T12:47:00Z">
              <w:tcPr>
                <w:tcW w:w="1558" w:type="dxa"/>
                <w:noWrap/>
                <w:hideMark/>
              </w:tcPr>
            </w:tcPrChange>
          </w:tcPr>
          <w:p w14:paraId="6C22178D" w14:textId="45121E5E" w:rsidR="00CF0C7E" w:rsidRPr="00CF0C7E" w:rsidRDefault="00CF0C7E">
            <w:pPr>
              <w:jc w:val="center"/>
              <w:rPr>
                <w:ins w:id="1015" w:author="phuong vu" w:date="2018-11-16T12:46:00Z"/>
                <w:rPrChange w:id="1016" w:author="phuong vu" w:date="2018-11-16T12:46:00Z">
                  <w:rPr>
                    <w:ins w:id="1017" w:author="phuong vu" w:date="2018-11-16T12:46:00Z"/>
                    <w:b/>
                  </w:rPr>
                </w:rPrChange>
              </w:rPr>
              <w:pPrChange w:id="1018" w:author="phuong vu" w:date="2018-11-16T12:47:00Z">
                <w:pPr/>
              </w:pPrChange>
            </w:pPr>
          </w:p>
        </w:tc>
        <w:tc>
          <w:tcPr>
            <w:tcW w:w="2206" w:type="dxa"/>
            <w:noWrap/>
            <w:hideMark/>
            <w:tcPrChange w:id="1019" w:author="phuong vu" w:date="2018-11-16T12:47:00Z">
              <w:tcPr>
                <w:tcW w:w="2302" w:type="dxa"/>
                <w:noWrap/>
                <w:hideMark/>
              </w:tcPr>
            </w:tcPrChange>
          </w:tcPr>
          <w:p w14:paraId="72EE7E85" w14:textId="77777777" w:rsidR="00CF0C7E" w:rsidRPr="00CF0C7E" w:rsidRDefault="00CF0C7E">
            <w:pPr>
              <w:rPr>
                <w:ins w:id="1020" w:author="phuong vu" w:date="2018-11-16T12:46:00Z"/>
                <w:rPrChange w:id="1021" w:author="phuong vu" w:date="2018-11-16T12:46:00Z">
                  <w:rPr>
                    <w:ins w:id="1022" w:author="phuong vu" w:date="2018-11-16T12:46:00Z"/>
                    <w:b/>
                  </w:rPr>
                </w:rPrChange>
              </w:rPr>
            </w:pPr>
            <w:ins w:id="1023" w:author="phuong vu" w:date="2018-11-16T12:46:00Z">
              <w:r w:rsidRPr="00CF0C7E">
                <w:rPr>
                  <w:rPrChange w:id="1024" w:author="phuong vu" w:date="2018-11-16T12:46:00Z">
                    <w:rPr>
                      <w:b/>
                    </w:rPr>
                  </w:rPrChange>
                </w:rPr>
                <w:t>ID chi tiết hóa đơn</w:t>
              </w:r>
            </w:ins>
          </w:p>
        </w:tc>
      </w:tr>
      <w:tr w:rsidR="00A94F02" w:rsidRPr="00CF0C7E" w14:paraId="255D7DAD" w14:textId="77777777" w:rsidTr="00A94F02">
        <w:trPr>
          <w:trHeight w:val="300"/>
          <w:ins w:id="1025" w:author="phuong vu" w:date="2018-11-16T12:46:00Z"/>
          <w:trPrChange w:id="1026" w:author="phuong vu" w:date="2018-11-16T12:47:00Z">
            <w:trPr>
              <w:trHeight w:val="300"/>
            </w:trPr>
          </w:trPrChange>
        </w:trPr>
        <w:tc>
          <w:tcPr>
            <w:tcW w:w="654" w:type="dxa"/>
            <w:noWrap/>
            <w:hideMark/>
            <w:tcPrChange w:id="1027" w:author="phuong vu" w:date="2018-11-16T12:47:00Z">
              <w:tcPr>
                <w:tcW w:w="539" w:type="dxa"/>
                <w:noWrap/>
                <w:hideMark/>
              </w:tcPr>
            </w:tcPrChange>
          </w:tcPr>
          <w:p w14:paraId="2AFA2C57" w14:textId="77777777" w:rsidR="00CF0C7E" w:rsidRPr="00CF0C7E" w:rsidRDefault="00CF0C7E" w:rsidP="00CF0C7E">
            <w:pPr>
              <w:rPr>
                <w:ins w:id="1028" w:author="phuong vu" w:date="2018-11-16T12:46:00Z"/>
                <w:rPrChange w:id="1029" w:author="phuong vu" w:date="2018-11-16T12:46:00Z">
                  <w:rPr>
                    <w:ins w:id="1030" w:author="phuong vu" w:date="2018-11-16T12:46:00Z"/>
                    <w:b/>
                  </w:rPr>
                </w:rPrChange>
              </w:rPr>
            </w:pPr>
            <w:ins w:id="1031" w:author="phuong vu" w:date="2018-11-16T12:46:00Z">
              <w:r w:rsidRPr="00CF0C7E">
                <w:rPr>
                  <w:rPrChange w:id="1032" w:author="phuong vu" w:date="2018-11-16T12:46:00Z">
                    <w:rPr>
                      <w:b/>
                    </w:rPr>
                  </w:rPrChange>
                </w:rPr>
                <w:t>2</w:t>
              </w:r>
            </w:ins>
          </w:p>
        </w:tc>
        <w:tc>
          <w:tcPr>
            <w:tcW w:w="1686" w:type="dxa"/>
            <w:noWrap/>
            <w:hideMark/>
            <w:tcPrChange w:id="1033" w:author="phuong vu" w:date="2018-11-16T12:47:00Z">
              <w:tcPr>
                <w:tcW w:w="1296" w:type="dxa"/>
                <w:noWrap/>
                <w:hideMark/>
              </w:tcPr>
            </w:tcPrChange>
          </w:tcPr>
          <w:p w14:paraId="5A83E12B" w14:textId="77777777" w:rsidR="00CF0C7E" w:rsidRPr="00CF0C7E" w:rsidRDefault="00CF0C7E" w:rsidP="00CF0C7E">
            <w:pPr>
              <w:rPr>
                <w:ins w:id="1034" w:author="phuong vu" w:date="2018-11-16T12:46:00Z"/>
                <w:rPrChange w:id="1035" w:author="phuong vu" w:date="2018-11-16T12:46:00Z">
                  <w:rPr>
                    <w:ins w:id="1036" w:author="phuong vu" w:date="2018-11-16T12:46:00Z"/>
                    <w:b/>
                  </w:rPr>
                </w:rPrChange>
              </w:rPr>
            </w:pPr>
            <w:ins w:id="1037" w:author="phuong vu" w:date="2018-11-16T12:46:00Z">
              <w:r w:rsidRPr="00CF0C7E">
                <w:rPr>
                  <w:rPrChange w:id="1038" w:author="phuong vu" w:date="2018-11-16T12:46:00Z">
                    <w:rPr>
                      <w:b/>
                    </w:rPr>
                  </w:rPrChange>
                </w:rPr>
                <w:t>bill_id</w:t>
              </w:r>
            </w:ins>
          </w:p>
        </w:tc>
        <w:tc>
          <w:tcPr>
            <w:tcW w:w="1183" w:type="dxa"/>
            <w:noWrap/>
            <w:hideMark/>
            <w:tcPrChange w:id="1039" w:author="phuong vu" w:date="2018-11-16T12:47:00Z">
              <w:tcPr>
                <w:tcW w:w="1189" w:type="dxa"/>
                <w:noWrap/>
                <w:hideMark/>
              </w:tcPr>
            </w:tcPrChange>
          </w:tcPr>
          <w:p w14:paraId="1062071D" w14:textId="77777777" w:rsidR="00CF0C7E" w:rsidRPr="00CF0C7E" w:rsidRDefault="00CF0C7E">
            <w:pPr>
              <w:rPr>
                <w:ins w:id="1040" w:author="phuong vu" w:date="2018-11-16T12:46:00Z"/>
                <w:rPrChange w:id="1041" w:author="phuong vu" w:date="2018-11-16T12:46:00Z">
                  <w:rPr>
                    <w:ins w:id="1042" w:author="phuong vu" w:date="2018-11-16T12:46:00Z"/>
                    <w:b/>
                  </w:rPr>
                </w:rPrChange>
              </w:rPr>
            </w:pPr>
            <w:ins w:id="1043" w:author="phuong vu" w:date="2018-11-16T12:46:00Z">
              <w:r w:rsidRPr="00CF0C7E">
                <w:rPr>
                  <w:rPrChange w:id="1044" w:author="phuong vu" w:date="2018-11-16T12:46:00Z">
                    <w:rPr>
                      <w:b/>
                    </w:rPr>
                  </w:rPrChange>
                </w:rPr>
                <w:t>numeric</w:t>
              </w:r>
            </w:ins>
          </w:p>
        </w:tc>
        <w:tc>
          <w:tcPr>
            <w:tcW w:w="991" w:type="dxa"/>
            <w:noWrap/>
            <w:vAlign w:val="center"/>
            <w:hideMark/>
            <w:tcPrChange w:id="1045" w:author="phuong vu" w:date="2018-11-16T12:47:00Z">
              <w:tcPr>
                <w:tcW w:w="1084" w:type="dxa"/>
                <w:noWrap/>
                <w:hideMark/>
              </w:tcPr>
            </w:tcPrChange>
          </w:tcPr>
          <w:p w14:paraId="1BB7AADF" w14:textId="6323E8B8" w:rsidR="00CF0C7E" w:rsidRPr="00CF0C7E" w:rsidRDefault="00CF0C7E">
            <w:pPr>
              <w:jc w:val="center"/>
              <w:rPr>
                <w:ins w:id="1046" w:author="phuong vu" w:date="2018-11-16T12:46:00Z"/>
                <w:rPrChange w:id="1047" w:author="phuong vu" w:date="2018-11-16T12:46:00Z">
                  <w:rPr>
                    <w:ins w:id="1048" w:author="phuong vu" w:date="2018-11-16T12:46:00Z"/>
                    <w:b/>
                  </w:rPr>
                </w:rPrChange>
              </w:rPr>
              <w:pPrChange w:id="1049" w:author="phuong vu" w:date="2018-11-16T12:47:00Z">
                <w:pPr/>
              </w:pPrChange>
            </w:pPr>
          </w:p>
        </w:tc>
        <w:tc>
          <w:tcPr>
            <w:tcW w:w="771" w:type="dxa"/>
            <w:noWrap/>
            <w:vAlign w:val="center"/>
            <w:hideMark/>
            <w:tcPrChange w:id="1050" w:author="phuong vu" w:date="2018-11-16T12:47:00Z">
              <w:tcPr>
                <w:tcW w:w="809" w:type="dxa"/>
                <w:noWrap/>
                <w:hideMark/>
              </w:tcPr>
            </w:tcPrChange>
          </w:tcPr>
          <w:p w14:paraId="7022DD7D" w14:textId="73A3BC3F" w:rsidR="00CF0C7E" w:rsidRPr="00CF0C7E" w:rsidRDefault="00CF0C7E">
            <w:pPr>
              <w:jc w:val="center"/>
              <w:rPr>
                <w:ins w:id="1051" w:author="phuong vu" w:date="2018-11-16T12:46:00Z"/>
                <w:rPrChange w:id="1052" w:author="phuong vu" w:date="2018-11-16T12:46:00Z">
                  <w:rPr>
                    <w:ins w:id="1053" w:author="phuong vu" w:date="2018-11-16T12:46:00Z"/>
                    <w:b/>
                  </w:rPr>
                </w:rPrChange>
              </w:rPr>
              <w:pPrChange w:id="1054" w:author="phuong vu" w:date="2018-11-16T12:47:00Z">
                <w:pPr/>
              </w:pPrChange>
            </w:pPr>
          </w:p>
        </w:tc>
        <w:tc>
          <w:tcPr>
            <w:tcW w:w="1414" w:type="dxa"/>
            <w:noWrap/>
            <w:vAlign w:val="center"/>
            <w:hideMark/>
            <w:tcPrChange w:id="1055" w:author="phuong vu" w:date="2018-11-16T12:47:00Z">
              <w:tcPr>
                <w:tcW w:w="1558" w:type="dxa"/>
                <w:noWrap/>
                <w:hideMark/>
              </w:tcPr>
            </w:tcPrChange>
          </w:tcPr>
          <w:p w14:paraId="0497F242" w14:textId="77777777" w:rsidR="00CF0C7E" w:rsidRPr="00CF0C7E" w:rsidRDefault="00CF0C7E">
            <w:pPr>
              <w:jc w:val="center"/>
              <w:rPr>
                <w:ins w:id="1056" w:author="phuong vu" w:date="2018-11-16T12:46:00Z"/>
                <w:rPrChange w:id="1057" w:author="phuong vu" w:date="2018-11-16T12:46:00Z">
                  <w:rPr>
                    <w:ins w:id="1058" w:author="phuong vu" w:date="2018-11-16T12:46:00Z"/>
                    <w:b/>
                  </w:rPr>
                </w:rPrChange>
              </w:rPr>
              <w:pPrChange w:id="1059" w:author="phuong vu" w:date="2018-11-16T12:47:00Z">
                <w:pPr/>
              </w:pPrChange>
            </w:pPr>
            <w:ins w:id="1060" w:author="phuong vu" w:date="2018-11-16T12:46:00Z">
              <w:r w:rsidRPr="00CF0C7E">
                <w:rPr>
                  <w:rPrChange w:id="1061" w:author="phuong vu" w:date="2018-11-16T12:46:00Z">
                    <w:rPr>
                      <w:b/>
                    </w:rPr>
                  </w:rPrChange>
                </w:rPr>
                <w:t>X</w:t>
              </w:r>
            </w:ins>
          </w:p>
        </w:tc>
        <w:tc>
          <w:tcPr>
            <w:tcW w:w="2206" w:type="dxa"/>
            <w:noWrap/>
            <w:hideMark/>
            <w:tcPrChange w:id="1062" w:author="phuong vu" w:date="2018-11-16T12:47:00Z">
              <w:tcPr>
                <w:tcW w:w="2302" w:type="dxa"/>
                <w:noWrap/>
                <w:hideMark/>
              </w:tcPr>
            </w:tcPrChange>
          </w:tcPr>
          <w:p w14:paraId="54358C8A" w14:textId="77777777" w:rsidR="00CF0C7E" w:rsidRPr="00CF0C7E" w:rsidRDefault="00CF0C7E">
            <w:pPr>
              <w:rPr>
                <w:ins w:id="1063" w:author="phuong vu" w:date="2018-11-16T12:46:00Z"/>
                <w:rPrChange w:id="1064" w:author="phuong vu" w:date="2018-11-16T12:46:00Z">
                  <w:rPr>
                    <w:ins w:id="1065" w:author="phuong vu" w:date="2018-11-16T12:46:00Z"/>
                    <w:b/>
                  </w:rPr>
                </w:rPrChange>
              </w:rPr>
            </w:pPr>
            <w:ins w:id="1066" w:author="phuong vu" w:date="2018-11-16T12:46:00Z">
              <w:r w:rsidRPr="00CF0C7E">
                <w:rPr>
                  <w:rPrChange w:id="1067" w:author="phuong vu" w:date="2018-11-16T12:46:00Z">
                    <w:rPr>
                      <w:b/>
                    </w:rPr>
                  </w:rPrChange>
                </w:rPr>
                <w:t>ID hóa đơn. Liên kết với bảng BILL</w:t>
              </w:r>
            </w:ins>
          </w:p>
        </w:tc>
      </w:tr>
      <w:tr w:rsidR="00A94F02" w:rsidRPr="00CF0C7E" w14:paraId="4729A0C1" w14:textId="77777777" w:rsidTr="00A94F02">
        <w:trPr>
          <w:trHeight w:val="300"/>
          <w:ins w:id="1068" w:author="phuong vu" w:date="2018-11-16T12:46:00Z"/>
          <w:trPrChange w:id="1069" w:author="phuong vu" w:date="2018-11-16T12:47:00Z">
            <w:trPr>
              <w:trHeight w:val="300"/>
            </w:trPr>
          </w:trPrChange>
        </w:trPr>
        <w:tc>
          <w:tcPr>
            <w:tcW w:w="654" w:type="dxa"/>
            <w:noWrap/>
            <w:hideMark/>
            <w:tcPrChange w:id="1070" w:author="phuong vu" w:date="2018-11-16T12:47:00Z">
              <w:tcPr>
                <w:tcW w:w="539" w:type="dxa"/>
                <w:noWrap/>
                <w:hideMark/>
              </w:tcPr>
            </w:tcPrChange>
          </w:tcPr>
          <w:p w14:paraId="0EAB0CC6" w14:textId="77777777" w:rsidR="00CF0C7E" w:rsidRPr="00CF0C7E" w:rsidRDefault="00CF0C7E" w:rsidP="00CF0C7E">
            <w:pPr>
              <w:rPr>
                <w:ins w:id="1071" w:author="phuong vu" w:date="2018-11-16T12:46:00Z"/>
                <w:rPrChange w:id="1072" w:author="phuong vu" w:date="2018-11-16T12:46:00Z">
                  <w:rPr>
                    <w:ins w:id="1073" w:author="phuong vu" w:date="2018-11-16T12:46:00Z"/>
                    <w:b/>
                  </w:rPr>
                </w:rPrChange>
              </w:rPr>
            </w:pPr>
            <w:ins w:id="1074" w:author="phuong vu" w:date="2018-11-16T12:46:00Z">
              <w:r w:rsidRPr="00CF0C7E">
                <w:rPr>
                  <w:rPrChange w:id="1075" w:author="phuong vu" w:date="2018-11-16T12:46:00Z">
                    <w:rPr>
                      <w:b/>
                    </w:rPr>
                  </w:rPrChange>
                </w:rPr>
                <w:t>3</w:t>
              </w:r>
            </w:ins>
          </w:p>
        </w:tc>
        <w:tc>
          <w:tcPr>
            <w:tcW w:w="1686" w:type="dxa"/>
            <w:noWrap/>
            <w:hideMark/>
            <w:tcPrChange w:id="1076" w:author="phuong vu" w:date="2018-11-16T12:47:00Z">
              <w:tcPr>
                <w:tcW w:w="1296" w:type="dxa"/>
                <w:noWrap/>
                <w:hideMark/>
              </w:tcPr>
            </w:tcPrChange>
          </w:tcPr>
          <w:p w14:paraId="5315C0E0" w14:textId="77777777" w:rsidR="00CF0C7E" w:rsidRPr="00CF0C7E" w:rsidRDefault="00CF0C7E" w:rsidP="00CF0C7E">
            <w:pPr>
              <w:rPr>
                <w:ins w:id="1077" w:author="phuong vu" w:date="2018-11-16T12:46:00Z"/>
                <w:rPrChange w:id="1078" w:author="phuong vu" w:date="2018-11-16T12:46:00Z">
                  <w:rPr>
                    <w:ins w:id="1079" w:author="phuong vu" w:date="2018-11-16T12:46:00Z"/>
                    <w:b/>
                  </w:rPr>
                </w:rPrChange>
              </w:rPr>
            </w:pPr>
            <w:ins w:id="1080" w:author="phuong vu" w:date="2018-11-16T12:46:00Z">
              <w:r w:rsidRPr="00CF0C7E">
                <w:rPr>
                  <w:rPrChange w:id="1081" w:author="phuong vu" w:date="2018-11-16T12:46:00Z">
                    <w:rPr>
                      <w:b/>
                    </w:rPr>
                  </w:rPrChange>
                </w:rPr>
                <w:t>service_type_id</w:t>
              </w:r>
            </w:ins>
          </w:p>
        </w:tc>
        <w:tc>
          <w:tcPr>
            <w:tcW w:w="1183" w:type="dxa"/>
            <w:noWrap/>
            <w:hideMark/>
            <w:tcPrChange w:id="1082" w:author="phuong vu" w:date="2018-11-16T12:47:00Z">
              <w:tcPr>
                <w:tcW w:w="1189" w:type="dxa"/>
                <w:noWrap/>
                <w:hideMark/>
              </w:tcPr>
            </w:tcPrChange>
          </w:tcPr>
          <w:p w14:paraId="04952D04" w14:textId="77777777" w:rsidR="00CF0C7E" w:rsidRPr="00CF0C7E" w:rsidRDefault="00CF0C7E">
            <w:pPr>
              <w:rPr>
                <w:ins w:id="1083" w:author="phuong vu" w:date="2018-11-16T12:46:00Z"/>
                <w:rPrChange w:id="1084" w:author="phuong vu" w:date="2018-11-16T12:46:00Z">
                  <w:rPr>
                    <w:ins w:id="1085" w:author="phuong vu" w:date="2018-11-16T12:46:00Z"/>
                    <w:b/>
                  </w:rPr>
                </w:rPrChange>
              </w:rPr>
            </w:pPr>
            <w:ins w:id="1086" w:author="phuong vu" w:date="2018-11-16T12:46:00Z">
              <w:r w:rsidRPr="00CF0C7E">
                <w:rPr>
                  <w:rPrChange w:id="1087" w:author="phuong vu" w:date="2018-11-16T12:46:00Z">
                    <w:rPr>
                      <w:b/>
                    </w:rPr>
                  </w:rPrChange>
                </w:rPr>
                <w:t>numeric</w:t>
              </w:r>
            </w:ins>
          </w:p>
        </w:tc>
        <w:tc>
          <w:tcPr>
            <w:tcW w:w="991" w:type="dxa"/>
            <w:noWrap/>
            <w:vAlign w:val="center"/>
            <w:hideMark/>
            <w:tcPrChange w:id="1088" w:author="phuong vu" w:date="2018-11-16T12:47:00Z">
              <w:tcPr>
                <w:tcW w:w="1084" w:type="dxa"/>
                <w:noWrap/>
                <w:hideMark/>
              </w:tcPr>
            </w:tcPrChange>
          </w:tcPr>
          <w:p w14:paraId="69ECAB8C" w14:textId="6B79C22F" w:rsidR="00CF0C7E" w:rsidRPr="00CF0C7E" w:rsidRDefault="00CF0C7E">
            <w:pPr>
              <w:jc w:val="center"/>
              <w:rPr>
                <w:ins w:id="1089" w:author="phuong vu" w:date="2018-11-16T12:46:00Z"/>
                <w:rPrChange w:id="1090" w:author="phuong vu" w:date="2018-11-16T12:46:00Z">
                  <w:rPr>
                    <w:ins w:id="1091" w:author="phuong vu" w:date="2018-11-16T12:46:00Z"/>
                    <w:b/>
                  </w:rPr>
                </w:rPrChange>
              </w:rPr>
              <w:pPrChange w:id="1092" w:author="phuong vu" w:date="2018-11-16T12:47:00Z">
                <w:pPr/>
              </w:pPrChange>
            </w:pPr>
          </w:p>
        </w:tc>
        <w:tc>
          <w:tcPr>
            <w:tcW w:w="771" w:type="dxa"/>
            <w:noWrap/>
            <w:vAlign w:val="center"/>
            <w:hideMark/>
            <w:tcPrChange w:id="1093" w:author="phuong vu" w:date="2018-11-16T12:47:00Z">
              <w:tcPr>
                <w:tcW w:w="809" w:type="dxa"/>
                <w:noWrap/>
                <w:hideMark/>
              </w:tcPr>
            </w:tcPrChange>
          </w:tcPr>
          <w:p w14:paraId="377E036F" w14:textId="391B644F" w:rsidR="00CF0C7E" w:rsidRPr="00CF0C7E" w:rsidRDefault="00CF0C7E">
            <w:pPr>
              <w:jc w:val="center"/>
              <w:rPr>
                <w:ins w:id="1094" w:author="phuong vu" w:date="2018-11-16T12:46:00Z"/>
                <w:rPrChange w:id="1095" w:author="phuong vu" w:date="2018-11-16T12:46:00Z">
                  <w:rPr>
                    <w:ins w:id="1096" w:author="phuong vu" w:date="2018-11-16T12:46:00Z"/>
                    <w:b/>
                  </w:rPr>
                </w:rPrChange>
              </w:rPr>
              <w:pPrChange w:id="1097" w:author="phuong vu" w:date="2018-11-16T12:47:00Z">
                <w:pPr/>
              </w:pPrChange>
            </w:pPr>
          </w:p>
        </w:tc>
        <w:tc>
          <w:tcPr>
            <w:tcW w:w="1414" w:type="dxa"/>
            <w:noWrap/>
            <w:vAlign w:val="center"/>
            <w:hideMark/>
            <w:tcPrChange w:id="1098" w:author="phuong vu" w:date="2018-11-16T12:47:00Z">
              <w:tcPr>
                <w:tcW w:w="1558" w:type="dxa"/>
                <w:noWrap/>
                <w:hideMark/>
              </w:tcPr>
            </w:tcPrChange>
          </w:tcPr>
          <w:p w14:paraId="7856908A" w14:textId="77777777" w:rsidR="00CF0C7E" w:rsidRPr="00CF0C7E" w:rsidRDefault="00CF0C7E">
            <w:pPr>
              <w:jc w:val="center"/>
              <w:rPr>
                <w:ins w:id="1099" w:author="phuong vu" w:date="2018-11-16T12:46:00Z"/>
                <w:rPrChange w:id="1100" w:author="phuong vu" w:date="2018-11-16T12:46:00Z">
                  <w:rPr>
                    <w:ins w:id="1101" w:author="phuong vu" w:date="2018-11-16T12:46:00Z"/>
                    <w:b/>
                  </w:rPr>
                </w:rPrChange>
              </w:rPr>
              <w:pPrChange w:id="1102" w:author="phuong vu" w:date="2018-11-16T12:47:00Z">
                <w:pPr/>
              </w:pPrChange>
            </w:pPr>
            <w:ins w:id="1103" w:author="phuong vu" w:date="2018-11-16T12:46:00Z">
              <w:r w:rsidRPr="00CF0C7E">
                <w:rPr>
                  <w:rPrChange w:id="1104" w:author="phuong vu" w:date="2018-11-16T12:46:00Z">
                    <w:rPr>
                      <w:b/>
                    </w:rPr>
                  </w:rPrChange>
                </w:rPr>
                <w:t>X</w:t>
              </w:r>
            </w:ins>
          </w:p>
        </w:tc>
        <w:tc>
          <w:tcPr>
            <w:tcW w:w="2206" w:type="dxa"/>
            <w:noWrap/>
            <w:hideMark/>
            <w:tcPrChange w:id="1105" w:author="phuong vu" w:date="2018-11-16T12:47:00Z">
              <w:tcPr>
                <w:tcW w:w="2302" w:type="dxa"/>
                <w:noWrap/>
                <w:hideMark/>
              </w:tcPr>
            </w:tcPrChange>
          </w:tcPr>
          <w:p w14:paraId="2BF3E875" w14:textId="77777777" w:rsidR="00CF0C7E" w:rsidRPr="00CF0C7E" w:rsidRDefault="00CF0C7E">
            <w:pPr>
              <w:rPr>
                <w:ins w:id="1106" w:author="phuong vu" w:date="2018-11-16T12:46:00Z"/>
                <w:rPrChange w:id="1107" w:author="phuong vu" w:date="2018-11-16T12:46:00Z">
                  <w:rPr>
                    <w:ins w:id="1108" w:author="phuong vu" w:date="2018-11-16T12:46:00Z"/>
                    <w:b/>
                  </w:rPr>
                </w:rPrChange>
              </w:rPr>
            </w:pPr>
            <w:ins w:id="1109" w:author="phuong vu" w:date="2018-11-16T12:46:00Z">
              <w:r w:rsidRPr="00CF0C7E">
                <w:rPr>
                  <w:rPrChange w:id="1110" w:author="phuong vu" w:date="2018-11-16T12:46:00Z">
                    <w:rPr>
                      <w:b/>
                    </w:rPr>
                  </w:rPrChange>
                </w:rPr>
                <w:t>ID loại dịch vụ. Liên kết với bảng SERVICE_TYPE</w:t>
              </w:r>
            </w:ins>
          </w:p>
        </w:tc>
      </w:tr>
      <w:tr w:rsidR="00A94F02" w:rsidRPr="00CF0C7E" w14:paraId="091E3FA6" w14:textId="77777777" w:rsidTr="00A94F02">
        <w:trPr>
          <w:trHeight w:val="300"/>
          <w:ins w:id="1111" w:author="phuong vu" w:date="2018-11-16T12:46:00Z"/>
          <w:trPrChange w:id="1112" w:author="phuong vu" w:date="2018-11-16T12:47:00Z">
            <w:trPr>
              <w:trHeight w:val="300"/>
            </w:trPr>
          </w:trPrChange>
        </w:trPr>
        <w:tc>
          <w:tcPr>
            <w:tcW w:w="654" w:type="dxa"/>
            <w:noWrap/>
            <w:hideMark/>
            <w:tcPrChange w:id="1113" w:author="phuong vu" w:date="2018-11-16T12:47:00Z">
              <w:tcPr>
                <w:tcW w:w="539" w:type="dxa"/>
                <w:noWrap/>
                <w:hideMark/>
              </w:tcPr>
            </w:tcPrChange>
          </w:tcPr>
          <w:p w14:paraId="2308D432" w14:textId="77777777" w:rsidR="00CF0C7E" w:rsidRPr="00CF0C7E" w:rsidRDefault="00CF0C7E" w:rsidP="00CF0C7E">
            <w:pPr>
              <w:rPr>
                <w:ins w:id="1114" w:author="phuong vu" w:date="2018-11-16T12:46:00Z"/>
                <w:rPrChange w:id="1115" w:author="phuong vu" w:date="2018-11-16T12:46:00Z">
                  <w:rPr>
                    <w:ins w:id="1116" w:author="phuong vu" w:date="2018-11-16T12:46:00Z"/>
                    <w:b/>
                  </w:rPr>
                </w:rPrChange>
              </w:rPr>
            </w:pPr>
            <w:ins w:id="1117" w:author="phuong vu" w:date="2018-11-16T12:46:00Z">
              <w:r w:rsidRPr="00CF0C7E">
                <w:rPr>
                  <w:rPrChange w:id="1118" w:author="phuong vu" w:date="2018-11-16T12:46:00Z">
                    <w:rPr>
                      <w:b/>
                    </w:rPr>
                  </w:rPrChange>
                </w:rPr>
                <w:t>4</w:t>
              </w:r>
            </w:ins>
          </w:p>
        </w:tc>
        <w:tc>
          <w:tcPr>
            <w:tcW w:w="1686" w:type="dxa"/>
            <w:noWrap/>
            <w:hideMark/>
            <w:tcPrChange w:id="1119" w:author="phuong vu" w:date="2018-11-16T12:47:00Z">
              <w:tcPr>
                <w:tcW w:w="1296" w:type="dxa"/>
                <w:noWrap/>
                <w:hideMark/>
              </w:tcPr>
            </w:tcPrChange>
          </w:tcPr>
          <w:p w14:paraId="24C151F7" w14:textId="77777777" w:rsidR="00CF0C7E" w:rsidRPr="00CF0C7E" w:rsidRDefault="00CF0C7E" w:rsidP="00CF0C7E">
            <w:pPr>
              <w:rPr>
                <w:ins w:id="1120" w:author="phuong vu" w:date="2018-11-16T12:46:00Z"/>
                <w:rPrChange w:id="1121" w:author="phuong vu" w:date="2018-11-16T12:46:00Z">
                  <w:rPr>
                    <w:ins w:id="1122" w:author="phuong vu" w:date="2018-11-16T12:46:00Z"/>
                    <w:b/>
                  </w:rPr>
                </w:rPrChange>
              </w:rPr>
            </w:pPr>
            <w:ins w:id="1123" w:author="phuong vu" w:date="2018-11-16T12:46:00Z">
              <w:r w:rsidRPr="00CF0C7E">
                <w:rPr>
                  <w:rPrChange w:id="1124" w:author="phuong vu" w:date="2018-11-16T12:46:00Z">
                    <w:rPr>
                      <w:b/>
                    </w:rPr>
                  </w:rPrChange>
                </w:rPr>
                <w:t>unit_id</w:t>
              </w:r>
            </w:ins>
          </w:p>
        </w:tc>
        <w:tc>
          <w:tcPr>
            <w:tcW w:w="1183" w:type="dxa"/>
            <w:noWrap/>
            <w:hideMark/>
            <w:tcPrChange w:id="1125" w:author="phuong vu" w:date="2018-11-16T12:47:00Z">
              <w:tcPr>
                <w:tcW w:w="1189" w:type="dxa"/>
                <w:noWrap/>
                <w:hideMark/>
              </w:tcPr>
            </w:tcPrChange>
          </w:tcPr>
          <w:p w14:paraId="2772355E" w14:textId="77777777" w:rsidR="00CF0C7E" w:rsidRPr="00CF0C7E" w:rsidRDefault="00CF0C7E">
            <w:pPr>
              <w:rPr>
                <w:ins w:id="1126" w:author="phuong vu" w:date="2018-11-16T12:46:00Z"/>
                <w:rPrChange w:id="1127" w:author="phuong vu" w:date="2018-11-16T12:46:00Z">
                  <w:rPr>
                    <w:ins w:id="1128" w:author="phuong vu" w:date="2018-11-16T12:46:00Z"/>
                    <w:b/>
                  </w:rPr>
                </w:rPrChange>
              </w:rPr>
            </w:pPr>
            <w:ins w:id="1129" w:author="phuong vu" w:date="2018-11-16T12:46:00Z">
              <w:r w:rsidRPr="00CF0C7E">
                <w:rPr>
                  <w:rPrChange w:id="1130" w:author="phuong vu" w:date="2018-11-16T12:46:00Z">
                    <w:rPr>
                      <w:b/>
                    </w:rPr>
                  </w:rPrChange>
                </w:rPr>
                <w:t>numeric</w:t>
              </w:r>
            </w:ins>
          </w:p>
        </w:tc>
        <w:tc>
          <w:tcPr>
            <w:tcW w:w="991" w:type="dxa"/>
            <w:noWrap/>
            <w:vAlign w:val="center"/>
            <w:hideMark/>
            <w:tcPrChange w:id="1131" w:author="phuong vu" w:date="2018-11-16T12:47:00Z">
              <w:tcPr>
                <w:tcW w:w="1084" w:type="dxa"/>
                <w:noWrap/>
                <w:hideMark/>
              </w:tcPr>
            </w:tcPrChange>
          </w:tcPr>
          <w:p w14:paraId="6376194F" w14:textId="6AE3FF71" w:rsidR="00CF0C7E" w:rsidRPr="00CF0C7E" w:rsidRDefault="00CF0C7E">
            <w:pPr>
              <w:jc w:val="center"/>
              <w:rPr>
                <w:ins w:id="1132" w:author="phuong vu" w:date="2018-11-16T12:46:00Z"/>
                <w:rPrChange w:id="1133" w:author="phuong vu" w:date="2018-11-16T12:46:00Z">
                  <w:rPr>
                    <w:ins w:id="1134" w:author="phuong vu" w:date="2018-11-16T12:46:00Z"/>
                    <w:b/>
                  </w:rPr>
                </w:rPrChange>
              </w:rPr>
              <w:pPrChange w:id="1135" w:author="phuong vu" w:date="2018-11-16T12:47:00Z">
                <w:pPr/>
              </w:pPrChange>
            </w:pPr>
          </w:p>
        </w:tc>
        <w:tc>
          <w:tcPr>
            <w:tcW w:w="771" w:type="dxa"/>
            <w:noWrap/>
            <w:vAlign w:val="center"/>
            <w:hideMark/>
            <w:tcPrChange w:id="1136" w:author="phuong vu" w:date="2018-11-16T12:47:00Z">
              <w:tcPr>
                <w:tcW w:w="809" w:type="dxa"/>
                <w:noWrap/>
                <w:hideMark/>
              </w:tcPr>
            </w:tcPrChange>
          </w:tcPr>
          <w:p w14:paraId="44B5D473" w14:textId="47CB7C99" w:rsidR="00CF0C7E" w:rsidRPr="00CF0C7E" w:rsidRDefault="00CF0C7E">
            <w:pPr>
              <w:jc w:val="center"/>
              <w:rPr>
                <w:ins w:id="1137" w:author="phuong vu" w:date="2018-11-16T12:46:00Z"/>
                <w:rPrChange w:id="1138" w:author="phuong vu" w:date="2018-11-16T12:46:00Z">
                  <w:rPr>
                    <w:ins w:id="1139" w:author="phuong vu" w:date="2018-11-16T12:46:00Z"/>
                    <w:b/>
                  </w:rPr>
                </w:rPrChange>
              </w:rPr>
              <w:pPrChange w:id="1140" w:author="phuong vu" w:date="2018-11-16T12:47:00Z">
                <w:pPr/>
              </w:pPrChange>
            </w:pPr>
          </w:p>
        </w:tc>
        <w:tc>
          <w:tcPr>
            <w:tcW w:w="1414" w:type="dxa"/>
            <w:noWrap/>
            <w:vAlign w:val="center"/>
            <w:hideMark/>
            <w:tcPrChange w:id="1141" w:author="phuong vu" w:date="2018-11-16T12:47:00Z">
              <w:tcPr>
                <w:tcW w:w="1558" w:type="dxa"/>
                <w:noWrap/>
                <w:hideMark/>
              </w:tcPr>
            </w:tcPrChange>
          </w:tcPr>
          <w:p w14:paraId="0EA41712" w14:textId="77777777" w:rsidR="00CF0C7E" w:rsidRPr="00CF0C7E" w:rsidRDefault="00CF0C7E">
            <w:pPr>
              <w:jc w:val="center"/>
              <w:rPr>
                <w:ins w:id="1142" w:author="phuong vu" w:date="2018-11-16T12:46:00Z"/>
                <w:rPrChange w:id="1143" w:author="phuong vu" w:date="2018-11-16T12:46:00Z">
                  <w:rPr>
                    <w:ins w:id="1144" w:author="phuong vu" w:date="2018-11-16T12:46:00Z"/>
                    <w:b/>
                  </w:rPr>
                </w:rPrChange>
              </w:rPr>
              <w:pPrChange w:id="1145" w:author="phuong vu" w:date="2018-11-16T12:47:00Z">
                <w:pPr/>
              </w:pPrChange>
            </w:pPr>
            <w:ins w:id="1146" w:author="phuong vu" w:date="2018-11-16T12:46:00Z">
              <w:r w:rsidRPr="00CF0C7E">
                <w:rPr>
                  <w:rPrChange w:id="1147" w:author="phuong vu" w:date="2018-11-16T12:46:00Z">
                    <w:rPr>
                      <w:b/>
                    </w:rPr>
                  </w:rPrChange>
                </w:rPr>
                <w:t>X</w:t>
              </w:r>
            </w:ins>
          </w:p>
        </w:tc>
        <w:tc>
          <w:tcPr>
            <w:tcW w:w="2206" w:type="dxa"/>
            <w:noWrap/>
            <w:hideMark/>
            <w:tcPrChange w:id="1148" w:author="phuong vu" w:date="2018-11-16T12:47:00Z">
              <w:tcPr>
                <w:tcW w:w="2302" w:type="dxa"/>
                <w:noWrap/>
                <w:hideMark/>
              </w:tcPr>
            </w:tcPrChange>
          </w:tcPr>
          <w:p w14:paraId="4815D878" w14:textId="77777777" w:rsidR="00CF0C7E" w:rsidRPr="00CF0C7E" w:rsidRDefault="00CF0C7E">
            <w:pPr>
              <w:rPr>
                <w:ins w:id="1149" w:author="phuong vu" w:date="2018-11-16T12:46:00Z"/>
                <w:rPrChange w:id="1150" w:author="phuong vu" w:date="2018-11-16T12:46:00Z">
                  <w:rPr>
                    <w:ins w:id="1151" w:author="phuong vu" w:date="2018-11-16T12:46:00Z"/>
                    <w:b/>
                  </w:rPr>
                </w:rPrChange>
              </w:rPr>
            </w:pPr>
            <w:ins w:id="1152" w:author="phuong vu" w:date="2018-11-16T12:46:00Z">
              <w:r w:rsidRPr="00CF0C7E">
                <w:rPr>
                  <w:rPrChange w:id="1153" w:author="phuong vu" w:date="2018-11-16T12:46:00Z">
                    <w:rPr>
                      <w:b/>
                    </w:rPr>
                  </w:rPrChange>
                </w:rPr>
                <w:t>ID đơn vị tính. Liên kết với bảng UNIT</w:t>
              </w:r>
            </w:ins>
          </w:p>
        </w:tc>
      </w:tr>
      <w:tr w:rsidR="00A94F02" w:rsidRPr="00CF0C7E" w14:paraId="1540F46F" w14:textId="77777777" w:rsidTr="00A94F02">
        <w:trPr>
          <w:trHeight w:val="300"/>
          <w:ins w:id="1154" w:author="phuong vu" w:date="2018-11-16T12:46:00Z"/>
          <w:trPrChange w:id="1155" w:author="phuong vu" w:date="2018-11-16T12:47:00Z">
            <w:trPr>
              <w:trHeight w:val="300"/>
            </w:trPr>
          </w:trPrChange>
        </w:trPr>
        <w:tc>
          <w:tcPr>
            <w:tcW w:w="654" w:type="dxa"/>
            <w:noWrap/>
            <w:hideMark/>
            <w:tcPrChange w:id="1156" w:author="phuong vu" w:date="2018-11-16T12:47:00Z">
              <w:tcPr>
                <w:tcW w:w="539" w:type="dxa"/>
                <w:noWrap/>
                <w:hideMark/>
              </w:tcPr>
            </w:tcPrChange>
          </w:tcPr>
          <w:p w14:paraId="687C84CA" w14:textId="77777777" w:rsidR="00CF0C7E" w:rsidRPr="00CF0C7E" w:rsidRDefault="00CF0C7E" w:rsidP="00CF0C7E">
            <w:pPr>
              <w:rPr>
                <w:ins w:id="1157" w:author="phuong vu" w:date="2018-11-16T12:46:00Z"/>
                <w:rPrChange w:id="1158" w:author="phuong vu" w:date="2018-11-16T12:46:00Z">
                  <w:rPr>
                    <w:ins w:id="1159" w:author="phuong vu" w:date="2018-11-16T12:46:00Z"/>
                    <w:b/>
                  </w:rPr>
                </w:rPrChange>
              </w:rPr>
            </w:pPr>
            <w:ins w:id="1160" w:author="phuong vu" w:date="2018-11-16T12:46:00Z">
              <w:r w:rsidRPr="00CF0C7E">
                <w:rPr>
                  <w:rPrChange w:id="1161" w:author="phuong vu" w:date="2018-11-16T12:46:00Z">
                    <w:rPr>
                      <w:b/>
                    </w:rPr>
                  </w:rPrChange>
                </w:rPr>
                <w:t>5</w:t>
              </w:r>
            </w:ins>
          </w:p>
        </w:tc>
        <w:tc>
          <w:tcPr>
            <w:tcW w:w="1686" w:type="dxa"/>
            <w:noWrap/>
            <w:hideMark/>
            <w:tcPrChange w:id="1162" w:author="phuong vu" w:date="2018-11-16T12:47:00Z">
              <w:tcPr>
                <w:tcW w:w="1296" w:type="dxa"/>
                <w:noWrap/>
                <w:hideMark/>
              </w:tcPr>
            </w:tcPrChange>
          </w:tcPr>
          <w:p w14:paraId="0BFF3026" w14:textId="77777777" w:rsidR="00CF0C7E" w:rsidRPr="00CF0C7E" w:rsidRDefault="00CF0C7E" w:rsidP="00CF0C7E">
            <w:pPr>
              <w:rPr>
                <w:ins w:id="1163" w:author="phuong vu" w:date="2018-11-16T12:46:00Z"/>
                <w:rPrChange w:id="1164" w:author="phuong vu" w:date="2018-11-16T12:46:00Z">
                  <w:rPr>
                    <w:ins w:id="1165" w:author="phuong vu" w:date="2018-11-16T12:46:00Z"/>
                    <w:b/>
                  </w:rPr>
                </w:rPrChange>
              </w:rPr>
            </w:pPr>
            <w:ins w:id="1166" w:author="phuong vu" w:date="2018-11-16T12:46:00Z">
              <w:r w:rsidRPr="00CF0C7E">
                <w:rPr>
                  <w:rPrChange w:id="1167" w:author="phuong vu" w:date="2018-11-16T12:46:00Z">
                    <w:rPr>
                      <w:b/>
                    </w:rPr>
                  </w:rPrChange>
                </w:rPr>
                <w:t>label_id</w:t>
              </w:r>
            </w:ins>
          </w:p>
        </w:tc>
        <w:tc>
          <w:tcPr>
            <w:tcW w:w="1183" w:type="dxa"/>
            <w:noWrap/>
            <w:hideMark/>
            <w:tcPrChange w:id="1168" w:author="phuong vu" w:date="2018-11-16T12:47:00Z">
              <w:tcPr>
                <w:tcW w:w="1189" w:type="dxa"/>
                <w:noWrap/>
                <w:hideMark/>
              </w:tcPr>
            </w:tcPrChange>
          </w:tcPr>
          <w:p w14:paraId="57E6D175" w14:textId="77777777" w:rsidR="00CF0C7E" w:rsidRPr="00CF0C7E" w:rsidRDefault="00CF0C7E">
            <w:pPr>
              <w:rPr>
                <w:ins w:id="1169" w:author="phuong vu" w:date="2018-11-16T12:46:00Z"/>
                <w:rPrChange w:id="1170" w:author="phuong vu" w:date="2018-11-16T12:46:00Z">
                  <w:rPr>
                    <w:ins w:id="1171" w:author="phuong vu" w:date="2018-11-16T12:46:00Z"/>
                    <w:b/>
                  </w:rPr>
                </w:rPrChange>
              </w:rPr>
            </w:pPr>
            <w:ins w:id="1172" w:author="phuong vu" w:date="2018-11-16T12:46:00Z">
              <w:r w:rsidRPr="00CF0C7E">
                <w:rPr>
                  <w:rPrChange w:id="1173" w:author="phuong vu" w:date="2018-11-16T12:46:00Z">
                    <w:rPr>
                      <w:b/>
                    </w:rPr>
                  </w:rPrChange>
                </w:rPr>
                <w:t>numeric</w:t>
              </w:r>
            </w:ins>
          </w:p>
        </w:tc>
        <w:tc>
          <w:tcPr>
            <w:tcW w:w="991" w:type="dxa"/>
            <w:noWrap/>
            <w:vAlign w:val="center"/>
            <w:hideMark/>
            <w:tcPrChange w:id="1174" w:author="phuong vu" w:date="2018-11-16T12:47:00Z">
              <w:tcPr>
                <w:tcW w:w="1084" w:type="dxa"/>
                <w:noWrap/>
                <w:hideMark/>
              </w:tcPr>
            </w:tcPrChange>
          </w:tcPr>
          <w:p w14:paraId="4CFE636C" w14:textId="6477DECF" w:rsidR="00CF0C7E" w:rsidRPr="00CF0C7E" w:rsidRDefault="00CF0C7E">
            <w:pPr>
              <w:jc w:val="center"/>
              <w:rPr>
                <w:ins w:id="1175" w:author="phuong vu" w:date="2018-11-16T12:46:00Z"/>
                <w:rPrChange w:id="1176" w:author="phuong vu" w:date="2018-11-16T12:46:00Z">
                  <w:rPr>
                    <w:ins w:id="1177" w:author="phuong vu" w:date="2018-11-16T12:46:00Z"/>
                    <w:b/>
                  </w:rPr>
                </w:rPrChange>
              </w:rPr>
              <w:pPrChange w:id="1178" w:author="phuong vu" w:date="2018-11-16T12:47:00Z">
                <w:pPr/>
              </w:pPrChange>
            </w:pPr>
          </w:p>
        </w:tc>
        <w:tc>
          <w:tcPr>
            <w:tcW w:w="771" w:type="dxa"/>
            <w:noWrap/>
            <w:vAlign w:val="center"/>
            <w:hideMark/>
            <w:tcPrChange w:id="1179" w:author="phuong vu" w:date="2018-11-16T12:47:00Z">
              <w:tcPr>
                <w:tcW w:w="809" w:type="dxa"/>
                <w:noWrap/>
                <w:hideMark/>
              </w:tcPr>
            </w:tcPrChange>
          </w:tcPr>
          <w:p w14:paraId="563911FB" w14:textId="65AB943F" w:rsidR="00CF0C7E" w:rsidRPr="00CF0C7E" w:rsidRDefault="00CF0C7E">
            <w:pPr>
              <w:jc w:val="center"/>
              <w:rPr>
                <w:ins w:id="1180" w:author="phuong vu" w:date="2018-11-16T12:46:00Z"/>
                <w:rPrChange w:id="1181" w:author="phuong vu" w:date="2018-11-16T12:46:00Z">
                  <w:rPr>
                    <w:ins w:id="1182" w:author="phuong vu" w:date="2018-11-16T12:46:00Z"/>
                    <w:b/>
                  </w:rPr>
                </w:rPrChange>
              </w:rPr>
              <w:pPrChange w:id="1183" w:author="phuong vu" w:date="2018-11-16T12:47:00Z">
                <w:pPr/>
              </w:pPrChange>
            </w:pPr>
          </w:p>
        </w:tc>
        <w:tc>
          <w:tcPr>
            <w:tcW w:w="1414" w:type="dxa"/>
            <w:noWrap/>
            <w:vAlign w:val="center"/>
            <w:hideMark/>
            <w:tcPrChange w:id="1184" w:author="phuong vu" w:date="2018-11-16T12:47:00Z">
              <w:tcPr>
                <w:tcW w:w="1558" w:type="dxa"/>
                <w:noWrap/>
                <w:hideMark/>
              </w:tcPr>
            </w:tcPrChange>
          </w:tcPr>
          <w:p w14:paraId="6673ABAA" w14:textId="77777777" w:rsidR="00CF0C7E" w:rsidRPr="00CF0C7E" w:rsidRDefault="00CF0C7E">
            <w:pPr>
              <w:jc w:val="center"/>
              <w:rPr>
                <w:ins w:id="1185" w:author="phuong vu" w:date="2018-11-16T12:46:00Z"/>
                <w:rPrChange w:id="1186" w:author="phuong vu" w:date="2018-11-16T12:46:00Z">
                  <w:rPr>
                    <w:ins w:id="1187" w:author="phuong vu" w:date="2018-11-16T12:46:00Z"/>
                    <w:b/>
                  </w:rPr>
                </w:rPrChange>
              </w:rPr>
              <w:pPrChange w:id="1188" w:author="phuong vu" w:date="2018-11-16T12:47:00Z">
                <w:pPr/>
              </w:pPrChange>
            </w:pPr>
            <w:ins w:id="1189" w:author="phuong vu" w:date="2018-11-16T12:46:00Z">
              <w:r w:rsidRPr="00CF0C7E">
                <w:rPr>
                  <w:rPrChange w:id="1190" w:author="phuong vu" w:date="2018-11-16T12:46:00Z">
                    <w:rPr>
                      <w:b/>
                    </w:rPr>
                  </w:rPrChange>
                </w:rPr>
                <w:t>X</w:t>
              </w:r>
            </w:ins>
          </w:p>
        </w:tc>
        <w:tc>
          <w:tcPr>
            <w:tcW w:w="2206" w:type="dxa"/>
            <w:noWrap/>
            <w:hideMark/>
            <w:tcPrChange w:id="1191" w:author="phuong vu" w:date="2018-11-16T12:47:00Z">
              <w:tcPr>
                <w:tcW w:w="2302" w:type="dxa"/>
                <w:noWrap/>
                <w:hideMark/>
              </w:tcPr>
            </w:tcPrChange>
          </w:tcPr>
          <w:p w14:paraId="7E8D7EA8" w14:textId="77777777" w:rsidR="00CF0C7E" w:rsidRPr="00CF0C7E" w:rsidRDefault="00CF0C7E">
            <w:pPr>
              <w:rPr>
                <w:ins w:id="1192" w:author="phuong vu" w:date="2018-11-16T12:46:00Z"/>
                <w:rPrChange w:id="1193" w:author="phuong vu" w:date="2018-11-16T12:46:00Z">
                  <w:rPr>
                    <w:ins w:id="1194" w:author="phuong vu" w:date="2018-11-16T12:46:00Z"/>
                    <w:b/>
                  </w:rPr>
                </w:rPrChange>
              </w:rPr>
            </w:pPr>
            <w:ins w:id="1195" w:author="phuong vu" w:date="2018-11-16T12:46:00Z">
              <w:r w:rsidRPr="00CF0C7E">
                <w:rPr>
                  <w:rPrChange w:id="1196" w:author="phuong vu" w:date="2018-11-16T12:46:00Z">
                    <w:rPr>
                      <w:b/>
                    </w:rPr>
                  </w:rPrChange>
                </w:rPr>
                <w:t>ID nhãn hiệu. Liên kết với bảng LABEL</w:t>
              </w:r>
            </w:ins>
          </w:p>
        </w:tc>
      </w:tr>
      <w:tr w:rsidR="00A94F02" w:rsidRPr="00CF0C7E" w14:paraId="553D8D11" w14:textId="77777777" w:rsidTr="00A94F02">
        <w:trPr>
          <w:trHeight w:val="300"/>
          <w:ins w:id="1197" w:author="phuong vu" w:date="2018-11-16T12:46:00Z"/>
          <w:trPrChange w:id="1198" w:author="phuong vu" w:date="2018-11-16T12:47:00Z">
            <w:trPr>
              <w:trHeight w:val="300"/>
            </w:trPr>
          </w:trPrChange>
        </w:trPr>
        <w:tc>
          <w:tcPr>
            <w:tcW w:w="654" w:type="dxa"/>
            <w:noWrap/>
            <w:hideMark/>
            <w:tcPrChange w:id="1199" w:author="phuong vu" w:date="2018-11-16T12:47:00Z">
              <w:tcPr>
                <w:tcW w:w="539" w:type="dxa"/>
                <w:noWrap/>
                <w:hideMark/>
              </w:tcPr>
            </w:tcPrChange>
          </w:tcPr>
          <w:p w14:paraId="77EE1479" w14:textId="77777777" w:rsidR="00CF0C7E" w:rsidRPr="00CF0C7E" w:rsidRDefault="00CF0C7E" w:rsidP="00CF0C7E">
            <w:pPr>
              <w:rPr>
                <w:ins w:id="1200" w:author="phuong vu" w:date="2018-11-16T12:46:00Z"/>
                <w:rPrChange w:id="1201" w:author="phuong vu" w:date="2018-11-16T12:46:00Z">
                  <w:rPr>
                    <w:ins w:id="1202" w:author="phuong vu" w:date="2018-11-16T12:46:00Z"/>
                    <w:b/>
                  </w:rPr>
                </w:rPrChange>
              </w:rPr>
            </w:pPr>
            <w:ins w:id="1203" w:author="phuong vu" w:date="2018-11-16T12:46:00Z">
              <w:r w:rsidRPr="00CF0C7E">
                <w:rPr>
                  <w:rPrChange w:id="1204" w:author="phuong vu" w:date="2018-11-16T12:46:00Z">
                    <w:rPr>
                      <w:b/>
                    </w:rPr>
                  </w:rPrChange>
                </w:rPr>
                <w:t>6</w:t>
              </w:r>
            </w:ins>
          </w:p>
        </w:tc>
        <w:tc>
          <w:tcPr>
            <w:tcW w:w="1686" w:type="dxa"/>
            <w:noWrap/>
            <w:hideMark/>
            <w:tcPrChange w:id="1205" w:author="phuong vu" w:date="2018-11-16T12:47:00Z">
              <w:tcPr>
                <w:tcW w:w="1296" w:type="dxa"/>
                <w:noWrap/>
                <w:hideMark/>
              </w:tcPr>
            </w:tcPrChange>
          </w:tcPr>
          <w:p w14:paraId="0394511C" w14:textId="77777777" w:rsidR="00CF0C7E" w:rsidRPr="00CF0C7E" w:rsidRDefault="00CF0C7E" w:rsidP="00CF0C7E">
            <w:pPr>
              <w:rPr>
                <w:ins w:id="1206" w:author="phuong vu" w:date="2018-11-16T12:46:00Z"/>
                <w:rPrChange w:id="1207" w:author="phuong vu" w:date="2018-11-16T12:46:00Z">
                  <w:rPr>
                    <w:ins w:id="1208" w:author="phuong vu" w:date="2018-11-16T12:46:00Z"/>
                    <w:b/>
                  </w:rPr>
                </w:rPrChange>
              </w:rPr>
            </w:pPr>
            <w:ins w:id="1209" w:author="phuong vu" w:date="2018-11-16T12:46:00Z">
              <w:r w:rsidRPr="00CF0C7E">
                <w:rPr>
                  <w:rPrChange w:id="1210" w:author="phuong vu" w:date="2018-11-16T12:46:00Z">
                    <w:rPr>
                      <w:b/>
                    </w:rPr>
                  </w:rPrChange>
                </w:rPr>
                <w:t>color_id</w:t>
              </w:r>
            </w:ins>
          </w:p>
        </w:tc>
        <w:tc>
          <w:tcPr>
            <w:tcW w:w="1183" w:type="dxa"/>
            <w:noWrap/>
            <w:hideMark/>
            <w:tcPrChange w:id="1211" w:author="phuong vu" w:date="2018-11-16T12:47:00Z">
              <w:tcPr>
                <w:tcW w:w="1189" w:type="dxa"/>
                <w:noWrap/>
                <w:hideMark/>
              </w:tcPr>
            </w:tcPrChange>
          </w:tcPr>
          <w:p w14:paraId="6BF8490E" w14:textId="77777777" w:rsidR="00CF0C7E" w:rsidRPr="00CF0C7E" w:rsidRDefault="00CF0C7E">
            <w:pPr>
              <w:rPr>
                <w:ins w:id="1212" w:author="phuong vu" w:date="2018-11-16T12:46:00Z"/>
                <w:rPrChange w:id="1213" w:author="phuong vu" w:date="2018-11-16T12:46:00Z">
                  <w:rPr>
                    <w:ins w:id="1214" w:author="phuong vu" w:date="2018-11-16T12:46:00Z"/>
                    <w:b/>
                  </w:rPr>
                </w:rPrChange>
              </w:rPr>
            </w:pPr>
            <w:ins w:id="1215" w:author="phuong vu" w:date="2018-11-16T12:46:00Z">
              <w:r w:rsidRPr="00CF0C7E">
                <w:rPr>
                  <w:rPrChange w:id="1216" w:author="phuong vu" w:date="2018-11-16T12:46:00Z">
                    <w:rPr>
                      <w:b/>
                    </w:rPr>
                  </w:rPrChange>
                </w:rPr>
                <w:t>numeric</w:t>
              </w:r>
            </w:ins>
          </w:p>
        </w:tc>
        <w:tc>
          <w:tcPr>
            <w:tcW w:w="991" w:type="dxa"/>
            <w:noWrap/>
            <w:vAlign w:val="center"/>
            <w:hideMark/>
            <w:tcPrChange w:id="1217" w:author="phuong vu" w:date="2018-11-16T12:47:00Z">
              <w:tcPr>
                <w:tcW w:w="1084" w:type="dxa"/>
                <w:noWrap/>
                <w:hideMark/>
              </w:tcPr>
            </w:tcPrChange>
          </w:tcPr>
          <w:p w14:paraId="2F178C88" w14:textId="0263280E" w:rsidR="00CF0C7E" w:rsidRPr="00CF0C7E" w:rsidRDefault="00CF0C7E">
            <w:pPr>
              <w:jc w:val="center"/>
              <w:rPr>
                <w:ins w:id="1218" w:author="phuong vu" w:date="2018-11-16T12:46:00Z"/>
                <w:rPrChange w:id="1219" w:author="phuong vu" w:date="2018-11-16T12:46:00Z">
                  <w:rPr>
                    <w:ins w:id="1220" w:author="phuong vu" w:date="2018-11-16T12:46:00Z"/>
                    <w:b/>
                  </w:rPr>
                </w:rPrChange>
              </w:rPr>
              <w:pPrChange w:id="1221" w:author="phuong vu" w:date="2018-11-16T12:47:00Z">
                <w:pPr/>
              </w:pPrChange>
            </w:pPr>
          </w:p>
        </w:tc>
        <w:tc>
          <w:tcPr>
            <w:tcW w:w="771" w:type="dxa"/>
            <w:noWrap/>
            <w:vAlign w:val="center"/>
            <w:hideMark/>
            <w:tcPrChange w:id="1222" w:author="phuong vu" w:date="2018-11-16T12:47:00Z">
              <w:tcPr>
                <w:tcW w:w="809" w:type="dxa"/>
                <w:noWrap/>
                <w:hideMark/>
              </w:tcPr>
            </w:tcPrChange>
          </w:tcPr>
          <w:p w14:paraId="35770D5B" w14:textId="31045B88" w:rsidR="00CF0C7E" w:rsidRPr="00CF0C7E" w:rsidRDefault="00CF0C7E">
            <w:pPr>
              <w:jc w:val="center"/>
              <w:rPr>
                <w:ins w:id="1223" w:author="phuong vu" w:date="2018-11-16T12:46:00Z"/>
                <w:rPrChange w:id="1224" w:author="phuong vu" w:date="2018-11-16T12:46:00Z">
                  <w:rPr>
                    <w:ins w:id="1225" w:author="phuong vu" w:date="2018-11-16T12:46:00Z"/>
                    <w:b/>
                  </w:rPr>
                </w:rPrChange>
              </w:rPr>
              <w:pPrChange w:id="1226" w:author="phuong vu" w:date="2018-11-16T12:47:00Z">
                <w:pPr/>
              </w:pPrChange>
            </w:pPr>
          </w:p>
        </w:tc>
        <w:tc>
          <w:tcPr>
            <w:tcW w:w="1414" w:type="dxa"/>
            <w:noWrap/>
            <w:vAlign w:val="center"/>
            <w:hideMark/>
            <w:tcPrChange w:id="1227" w:author="phuong vu" w:date="2018-11-16T12:47:00Z">
              <w:tcPr>
                <w:tcW w:w="1558" w:type="dxa"/>
                <w:noWrap/>
                <w:hideMark/>
              </w:tcPr>
            </w:tcPrChange>
          </w:tcPr>
          <w:p w14:paraId="33482EA1" w14:textId="77777777" w:rsidR="00CF0C7E" w:rsidRPr="00CF0C7E" w:rsidRDefault="00CF0C7E">
            <w:pPr>
              <w:jc w:val="center"/>
              <w:rPr>
                <w:ins w:id="1228" w:author="phuong vu" w:date="2018-11-16T12:46:00Z"/>
                <w:rPrChange w:id="1229" w:author="phuong vu" w:date="2018-11-16T12:46:00Z">
                  <w:rPr>
                    <w:ins w:id="1230" w:author="phuong vu" w:date="2018-11-16T12:46:00Z"/>
                    <w:b/>
                  </w:rPr>
                </w:rPrChange>
              </w:rPr>
              <w:pPrChange w:id="1231" w:author="phuong vu" w:date="2018-11-16T12:47:00Z">
                <w:pPr/>
              </w:pPrChange>
            </w:pPr>
            <w:ins w:id="1232" w:author="phuong vu" w:date="2018-11-16T12:46:00Z">
              <w:r w:rsidRPr="00CF0C7E">
                <w:rPr>
                  <w:rPrChange w:id="1233" w:author="phuong vu" w:date="2018-11-16T12:46:00Z">
                    <w:rPr>
                      <w:b/>
                    </w:rPr>
                  </w:rPrChange>
                </w:rPr>
                <w:t>X</w:t>
              </w:r>
            </w:ins>
          </w:p>
        </w:tc>
        <w:tc>
          <w:tcPr>
            <w:tcW w:w="2206" w:type="dxa"/>
            <w:noWrap/>
            <w:hideMark/>
            <w:tcPrChange w:id="1234" w:author="phuong vu" w:date="2018-11-16T12:47:00Z">
              <w:tcPr>
                <w:tcW w:w="2302" w:type="dxa"/>
                <w:noWrap/>
                <w:hideMark/>
              </w:tcPr>
            </w:tcPrChange>
          </w:tcPr>
          <w:p w14:paraId="7331B6C5" w14:textId="77777777" w:rsidR="00CF0C7E" w:rsidRPr="00CF0C7E" w:rsidRDefault="00CF0C7E">
            <w:pPr>
              <w:rPr>
                <w:ins w:id="1235" w:author="phuong vu" w:date="2018-11-16T12:46:00Z"/>
                <w:rPrChange w:id="1236" w:author="phuong vu" w:date="2018-11-16T12:46:00Z">
                  <w:rPr>
                    <w:ins w:id="1237" w:author="phuong vu" w:date="2018-11-16T12:46:00Z"/>
                    <w:b/>
                  </w:rPr>
                </w:rPrChange>
              </w:rPr>
            </w:pPr>
            <w:ins w:id="1238" w:author="phuong vu" w:date="2018-11-16T12:46:00Z">
              <w:r w:rsidRPr="00CF0C7E">
                <w:rPr>
                  <w:rPrChange w:id="1239" w:author="phuong vu" w:date="2018-11-16T12:46:00Z">
                    <w:rPr>
                      <w:b/>
                    </w:rPr>
                  </w:rPrChange>
                </w:rPr>
                <w:t>ID màu sắc. Liên kết với bảng COLOR</w:t>
              </w:r>
            </w:ins>
          </w:p>
        </w:tc>
      </w:tr>
      <w:tr w:rsidR="00A94F02" w:rsidRPr="00CF0C7E" w14:paraId="6ECC689D" w14:textId="77777777" w:rsidTr="00A94F02">
        <w:trPr>
          <w:trHeight w:val="300"/>
          <w:ins w:id="1240" w:author="phuong vu" w:date="2018-11-16T12:46:00Z"/>
          <w:trPrChange w:id="1241" w:author="phuong vu" w:date="2018-11-16T12:47:00Z">
            <w:trPr>
              <w:trHeight w:val="300"/>
            </w:trPr>
          </w:trPrChange>
        </w:trPr>
        <w:tc>
          <w:tcPr>
            <w:tcW w:w="654" w:type="dxa"/>
            <w:noWrap/>
            <w:hideMark/>
            <w:tcPrChange w:id="1242" w:author="phuong vu" w:date="2018-11-16T12:47:00Z">
              <w:tcPr>
                <w:tcW w:w="539" w:type="dxa"/>
                <w:noWrap/>
                <w:hideMark/>
              </w:tcPr>
            </w:tcPrChange>
          </w:tcPr>
          <w:p w14:paraId="3559956D" w14:textId="77777777" w:rsidR="00CF0C7E" w:rsidRPr="00CF0C7E" w:rsidRDefault="00CF0C7E" w:rsidP="00CF0C7E">
            <w:pPr>
              <w:rPr>
                <w:ins w:id="1243" w:author="phuong vu" w:date="2018-11-16T12:46:00Z"/>
                <w:rPrChange w:id="1244" w:author="phuong vu" w:date="2018-11-16T12:46:00Z">
                  <w:rPr>
                    <w:ins w:id="1245" w:author="phuong vu" w:date="2018-11-16T12:46:00Z"/>
                    <w:b/>
                  </w:rPr>
                </w:rPrChange>
              </w:rPr>
            </w:pPr>
            <w:ins w:id="1246" w:author="phuong vu" w:date="2018-11-16T12:46:00Z">
              <w:r w:rsidRPr="00CF0C7E">
                <w:rPr>
                  <w:rPrChange w:id="1247" w:author="phuong vu" w:date="2018-11-16T12:46:00Z">
                    <w:rPr>
                      <w:b/>
                    </w:rPr>
                  </w:rPrChange>
                </w:rPr>
                <w:t>7</w:t>
              </w:r>
            </w:ins>
          </w:p>
        </w:tc>
        <w:tc>
          <w:tcPr>
            <w:tcW w:w="1686" w:type="dxa"/>
            <w:noWrap/>
            <w:hideMark/>
            <w:tcPrChange w:id="1248" w:author="phuong vu" w:date="2018-11-16T12:47:00Z">
              <w:tcPr>
                <w:tcW w:w="1296" w:type="dxa"/>
                <w:noWrap/>
                <w:hideMark/>
              </w:tcPr>
            </w:tcPrChange>
          </w:tcPr>
          <w:p w14:paraId="48C63EAE" w14:textId="77777777" w:rsidR="00CF0C7E" w:rsidRPr="00CF0C7E" w:rsidRDefault="00CF0C7E" w:rsidP="00CF0C7E">
            <w:pPr>
              <w:rPr>
                <w:ins w:id="1249" w:author="phuong vu" w:date="2018-11-16T12:46:00Z"/>
                <w:rPrChange w:id="1250" w:author="phuong vu" w:date="2018-11-16T12:46:00Z">
                  <w:rPr>
                    <w:ins w:id="1251" w:author="phuong vu" w:date="2018-11-16T12:46:00Z"/>
                    <w:b/>
                  </w:rPr>
                </w:rPrChange>
              </w:rPr>
            </w:pPr>
            <w:ins w:id="1252" w:author="phuong vu" w:date="2018-11-16T12:46:00Z">
              <w:r w:rsidRPr="00CF0C7E">
                <w:rPr>
                  <w:rPrChange w:id="1253" w:author="phuong vu" w:date="2018-11-16T12:46:00Z">
                    <w:rPr>
                      <w:b/>
                    </w:rPr>
                  </w:rPrChange>
                </w:rPr>
                <w:t>product_id</w:t>
              </w:r>
            </w:ins>
          </w:p>
        </w:tc>
        <w:tc>
          <w:tcPr>
            <w:tcW w:w="1183" w:type="dxa"/>
            <w:noWrap/>
            <w:hideMark/>
            <w:tcPrChange w:id="1254" w:author="phuong vu" w:date="2018-11-16T12:47:00Z">
              <w:tcPr>
                <w:tcW w:w="1189" w:type="dxa"/>
                <w:noWrap/>
                <w:hideMark/>
              </w:tcPr>
            </w:tcPrChange>
          </w:tcPr>
          <w:p w14:paraId="785F6902" w14:textId="77777777" w:rsidR="00CF0C7E" w:rsidRPr="00CF0C7E" w:rsidRDefault="00CF0C7E">
            <w:pPr>
              <w:rPr>
                <w:ins w:id="1255" w:author="phuong vu" w:date="2018-11-16T12:46:00Z"/>
                <w:rPrChange w:id="1256" w:author="phuong vu" w:date="2018-11-16T12:46:00Z">
                  <w:rPr>
                    <w:ins w:id="1257" w:author="phuong vu" w:date="2018-11-16T12:46:00Z"/>
                    <w:b/>
                  </w:rPr>
                </w:rPrChange>
              </w:rPr>
            </w:pPr>
            <w:ins w:id="1258" w:author="phuong vu" w:date="2018-11-16T12:46:00Z">
              <w:r w:rsidRPr="00CF0C7E">
                <w:rPr>
                  <w:rPrChange w:id="1259" w:author="phuong vu" w:date="2018-11-16T12:46:00Z">
                    <w:rPr>
                      <w:b/>
                    </w:rPr>
                  </w:rPrChange>
                </w:rPr>
                <w:t>numeric</w:t>
              </w:r>
            </w:ins>
          </w:p>
        </w:tc>
        <w:tc>
          <w:tcPr>
            <w:tcW w:w="991" w:type="dxa"/>
            <w:noWrap/>
            <w:vAlign w:val="center"/>
            <w:hideMark/>
            <w:tcPrChange w:id="1260" w:author="phuong vu" w:date="2018-11-16T12:47:00Z">
              <w:tcPr>
                <w:tcW w:w="1084" w:type="dxa"/>
                <w:noWrap/>
                <w:hideMark/>
              </w:tcPr>
            </w:tcPrChange>
          </w:tcPr>
          <w:p w14:paraId="7F4C5CB8" w14:textId="0F383DF6" w:rsidR="00CF0C7E" w:rsidRPr="00CF0C7E" w:rsidRDefault="00CF0C7E">
            <w:pPr>
              <w:jc w:val="center"/>
              <w:rPr>
                <w:ins w:id="1261" w:author="phuong vu" w:date="2018-11-16T12:46:00Z"/>
                <w:rPrChange w:id="1262" w:author="phuong vu" w:date="2018-11-16T12:46:00Z">
                  <w:rPr>
                    <w:ins w:id="1263" w:author="phuong vu" w:date="2018-11-16T12:46:00Z"/>
                    <w:b/>
                  </w:rPr>
                </w:rPrChange>
              </w:rPr>
              <w:pPrChange w:id="1264" w:author="phuong vu" w:date="2018-11-16T12:47:00Z">
                <w:pPr/>
              </w:pPrChange>
            </w:pPr>
          </w:p>
        </w:tc>
        <w:tc>
          <w:tcPr>
            <w:tcW w:w="771" w:type="dxa"/>
            <w:noWrap/>
            <w:vAlign w:val="center"/>
            <w:hideMark/>
            <w:tcPrChange w:id="1265" w:author="phuong vu" w:date="2018-11-16T12:47:00Z">
              <w:tcPr>
                <w:tcW w:w="809" w:type="dxa"/>
                <w:noWrap/>
                <w:hideMark/>
              </w:tcPr>
            </w:tcPrChange>
          </w:tcPr>
          <w:p w14:paraId="2F8E0DBC" w14:textId="7BADD0C5" w:rsidR="00CF0C7E" w:rsidRPr="00CF0C7E" w:rsidRDefault="00CF0C7E">
            <w:pPr>
              <w:jc w:val="center"/>
              <w:rPr>
                <w:ins w:id="1266" w:author="phuong vu" w:date="2018-11-16T12:46:00Z"/>
                <w:rPrChange w:id="1267" w:author="phuong vu" w:date="2018-11-16T12:46:00Z">
                  <w:rPr>
                    <w:ins w:id="1268" w:author="phuong vu" w:date="2018-11-16T12:46:00Z"/>
                    <w:b/>
                  </w:rPr>
                </w:rPrChange>
              </w:rPr>
              <w:pPrChange w:id="1269" w:author="phuong vu" w:date="2018-11-16T12:47:00Z">
                <w:pPr/>
              </w:pPrChange>
            </w:pPr>
          </w:p>
        </w:tc>
        <w:tc>
          <w:tcPr>
            <w:tcW w:w="1414" w:type="dxa"/>
            <w:noWrap/>
            <w:vAlign w:val="center"/>
            <w:hideMark/>
            <w:tcPrChange w:id="1270" w:author="phuong vu" w:date="2018-11-16T12:47:00Z">
              <w:tcPr>
                <w:tcW w:w="1558" w:type="dxa"/>
                <w:noWrap/>
                <w:hideMark/>
              </w:tcPr>
            </w:tcPrChange>
          </w:tcPr>
          <w:p w14:paraId="77B1A7C1" w14:textId="77777777" w:rsidR="00CF0C7E" w:rsidRPr="00CF0C7E" w:rsidRDefault="00CF0C7E">
            <w:pPr>
              <w:jc w:val="center"/>
              <w:rPr>
                <w:ins w:id="1271" w:author="phuong vu" w:date="2018-11-16T12:46:00Z"/>
                <w:rPrChange w:id="1272" w:author="phuong vu" w:date="2018-11-16T12:46:00Z">
                  <w:rPr>
                    <w:ins w:id="1273" w:author="phuong vu" w:date="2018-11-16T12:46:00Z"/>
                    <w:b/>
                  </w:rPr>
                </w:rPrChange>
              </w:rPr>
              <w:pPrChange w:id="1274" w:author="phuong vu" w:date="2018-11-16T12:47:00Z">
                <w:pPr/>
              </w:pPrChange>
            </w:pPr>
            <w:ins w:id="1275" w:author="phuong vu" w:date="2018-11-16T12:46:00Z">
              <w:r w:rsidRPr="00CF0C7E">
                <w:rPr>
                  <w:rPrChange w:id="1276" w:author="phuong vu" w:date="2018-11-16T12:46:00Z">
                    <w:rPr>
                      <w:b/>
                    </w:rPr>
                  </w:rPrChange>
                </w:rPr>
                <w:t>X</w:t>
              </w:r>
            </w:ins>
          </w:p>
        </w:tc>
        <w:tc>
          <w:tcPr>
            <w:tcW w:w="2206" w:type="dxa"/>
            <w:noWrap/>
            <w:hideMark/>
            <w:tcPrChange w:id="1277" w:author="phuong vu" w:date="2018-11-16T12:47:00Z">
              <w:tcPr>
                <w:tcW w:w="2302" w:type="dxa"/>
                <w:noWrap/>
                <w:hideMark/>
              </w:tcPr>
            </w:tcPrChange>
          </w:tcPr>
          <w:p w14:paraId="757D9BBC" w14:textId="77777777" w:rsidR="00CF0C7E" w:rsidRPr="00CF0C7E" w:rsidRDefault="00CF0C7E">
            <w:pPr>
              <w:rPr>
                <w:ins w:id="1278" w:author="phuong vu" w:date="2018-11-16T12:46:00Z"/>
                <w:rPrChange w:id="1279" w:author="phuong vu" w:date="2018-11-16T12:46:00Z">
                  <w:rPr>
                    <w:ins w:id="1280" w:author="phuong vu" w:date="2018-11-16T12:46:00Z"/>
                    <w:b/>
                  </w:rPr>
                </w:rPrChange>
              </w:rPr>
            </w:pPr>
            <w:ins w:id="1281" w:author="phuong vu" w:date="2018-11-16T12:46:00Z">
              <w:r w:rsidRPr="00CF0C7E">
                <w:rPr>
                  <w:rPrChange w:id="1282" w:author="phuong vu" w:date="2018-11-16T12:46:00Z">
                    <w:rPr>
                      <w:b/>
                    </w:rPr>
                  </w:rPrChange>
                </w:rPr>
                <w:t>ID quần áo. Liên kết với bảng PRODUCT</w:t>
              </w:r>
            </w:ins>
          </w:p>
        </w:tc>
      </w:tr>
      <w:tr w:rsidR="00A94F02" w:rsidRPr="00CF0C7E" w14:paraId="5F0AA819" w14:textId="77777777" w:rsidTr="00A94F02">
        <w:trPr>
          <w:trHeight w:val="300"/>
          <w:ins w:id="1283" w:author="phuong vu" w:date="2018-11-16T12:46:00Z"/>
          <w:trPrChange w:id="1284" w:author="phuong vu" w:date="2018-11-16T12:47:00Z">
            <w:trPr>
              <w:trHeight w:val="300"/>
            </w:trPr>
          </w:trPrChange>
        </w:trPr>
        <w:tc>
          <w:tcPr>
            <w:tcW w:w="654" w:type="dxa"/>
            <w:noWrap/>
            <w:hideMark/>
            <w:tcPrChange w:id="1285" w:author="phuong vu" w:date="2018-11-16T12:47:00Z">
              <w:tcPr>
                <w:tcW w:w="539" w:type="dxa"/>
                <w:noWrap/>
                <w:hideMark/>
              </w:tcPr>
            </w:tcPrChange>
          </w:tcPr>
          <w:p w14:paraId="32D64FD7" w14:textId="77777777" w:rsidR="00CF0C7E" w:rsidRPr="00CF0C7E" w:rsidRDefault="00CF0C7E" w:rsidP="00CF0C7E">
            <w:pPr>
              <w:rPr>
                <w:ins w:id="1286" w:author="phuong vu" w:date="2018-11-16T12:46:00Z"/>
                <w:rPrChange w:id="1287" w:author="phuong vu" w:date="2018-11-16T12:46:00Z">
                  <w:rPr>
                    <w:ins w:id="1288" w:author="phuong vu" w:date="2018-11-16T12:46:00Z"/>
                    <w:b/>
                  </w:rPr>
                </w:rPrChange>
              </w:rPr>
            </w:pPr>
            <w:ins w:id="1289" w:author="phuong vu" w:date="2018-11-16T12:46:00Z">
              <w:r w:rsidRPr="00CF0C7E">
                <w:rPr>
                  <w:rPrChange w:id="1290" w:author="phuong vu" w:date="2018-11-16T12:46:00Z">
                    <w:rPr>
                      <w:b/>
                    </w:rPr>
                  </w:rPrChange>
                </w:rPr>
                <w:t>8</w:t>
              </w:r>
            </w:ins>
          </w:p>
        </w:tc>
        <w:tc>
          <w:tcPr>
            <w:tcW w:w="1686" w:type="dxa"/>
            <w:noWrap/>
            <w:hideMark/>
            <w:tcPrChange w:id="1291" w:author="phuong vu" w:date="2018-11-16T12:47:00Z">
              <w:tcPr>
                <w:tcW w:w="1296" w:type="dxa"/>
                <w:noWrap/>
                <w:hideMark/>
              </w:tcPr>
            </w:tcPrChange>
          </w:tcPr>
          <w:p w14:paraId="62C1A7DF" w14:textId="77777777" w:rsidR="00CF0C7E" w:rsidRPr="00CF0C7E" w:rsidRDefault="00CF0C7E" w:rsidP="00CF0C7E">
            <w:pPr>
              <w:rPr>
                <w:ins w:id="1292" w:author="phuong vu" w:date="2018-11-16T12:46:00Z"/>
                <w:rPrChange w:id="1293" w:author="phuong vu" w:date="2018-11-16T12:46:00Z">
                  <w:rPr>
                    <w:ins w:id="1294" w:author="phuong vu" w:date="2018-11-16T12:46:00Z"/>
                    <w:b/>
                  </w:rPr>
                </w:rPrChange>
              </w:rPr>
            </w:pPr>
            <w:ins w:id="1295" w:author="phuong vu" w:date="2018-11-16T12:46:00Z">
              <w:r w:rsidRPr="00CF0C7E">
                <w:rPr>
                  <w:rPrChange w:id="1296" w:author="phuong vu" w:date="2018-11-16T12:46:00Z">
                    <w:rPr>
                      <w:b/>
                    </w:rPr>
                  </w:rPrChange>
                </w:rPr>
                <w:t>material_id</w:t>
              </w:r>
            </w:ins>
          </w:p>
        </w:tc>
        <w:tc>
          <w:tcPr>
            <w:tcW w:w="1183" w:type="dxa"/>
            <w:noWrap/>
            <w:hideMark/>
            <w:tcPrChange w:id="1297" w:author="phuong vu" w:date="2018-11-16T12:47:00Z">
              <w:tcPr>
                <w:tcW w:w="1189" w:type="dxa"/>
                <w:noWrap/>
                <w:hideMark/>
              </w:tcPr>
            </w:tcPrChange>
          </w:tcPr>
          <w:p w14:paraId="3A51FBC4" w14:textId="77777777" w:rsidR="00CF0C7E" w:rsidRPr="00CF0C7E" w:rsidRDefault="00CF0C7E">
            <w:pPr>
              <w:rPr>
                <w:ins w:id="1298" w:author="phuong vu" w:date="2018-11-16T12:46:00Z"/>
                <w:rPrChange w:id="1299" w:author="phuong vu" w:date="2018-11-16T12:46:00Z">
                  <w:rPr>
                    <w:ins w:id="1300" w:author="phuong vu" w:date="2018-11-16T12:46:00Z"/>
                    <w:b/>
                  </w:rPr>
                </w:rPrChange>
              </w:rPr>
            </w:pPr>
            <w:ins w:id="1301" w:author="phuong vu" w:date="2018-11-16T12:46:00Z">
              <w:r w:rsidRPr="00CF0C7E">
                <w:rPr>
                  <w:rPrChange w:id="1302" w:author="phuong vu" w:date="2018-11-16T12:46:00Z">
                    <w:rPr>
                      <w:b/>
                    </w:rPr>
                  </w:rPrChange>
                </w:rPr>
                <w:t>numeric</w:t>
              </w:r>
            </w:ins>
          </w:p>
        </w:tc>
        <w:tc>
          <w:tcPr>
            <w:tcW w:w="991" w:type="dxa"/>
            <w:noWrap/>
            <w:vAlign w:val="center"/>
            <w:hideMark/>
            <w:tcPrChange w:id="1303" w:author="phuong vu" w:date="2018-11-16T12:47:00Z">
              <w:tcPr>
                <w:tcW w:w="1084" w:type="dxa"/>
                <w:noWrap/>
                <w:hideMark/>
              </w:tcPr>
            </w:tcPrChange>
          </w:tcPr>
          <w:p w14:paraId="76345B4D" w14:textId="562EFD91" w:rsidR="00CF0C7E" w:rsidRPr="00CF0C7E" w:rsidRDefault="00CF0C7E">
            <w:pPr>
              <w:jc w:val="center"/>
              <w:rPr>
                <w:ins w:id="1304" w:author="phuong vu" w:date="2018-11-16T12:46:00Z"/>
                <w:rPrChange w:id="1305" w:author="phuong vu" w:date="2018-11-16T12:46:00Z">
                  <w:rPr>
                    <w:ins w:id="1306" w:author="phuong vu" w:date="2018-11-16T12:46:00Z"/>
                    <w:b/>
                  </w:rPr>
                </w:rPrChange>
              </w:rPr>
              <w:pPrChange w:id="1307" w:author="phuong vu" w:date="2018-11-16T12:47:00Z">
                <w:pPr/>
              </w:pPrChange>
            </w:pPr>
          </w:p>
        </w:tc>
        <w:tc>
          <w:tcPr>
            <w:tcW w:w="771" w:type="dxa"/>
            <w:noWrap/>
            <w:vAlign w:val="center"/>
            <w:hideMark/>
            <w:tcPrChange w:id="1308" w:author="phuong vu" w:date="2018-11-16T12:47:00Z">
              <w:tcPr>
                <w:tcW w:w="809" w:type="dxa"/>
                <w:noWrap/>
                <w:hideMark/>
              </w:tcPr>
            </w:tcPrChange>
          </w:tcPr>
          <w:p w14:paraId="519F95A7" w14:textId="63C28202" w:rsidR="00CF0C7E" w:rsidRPr="00CF0C7E" w:rsidRDefault="00CF0C7E">
            <w:pPr>
              <w:jc w:val="center"/>
              <w:rPr>
                <w:ins w:id="1309" w:author="phuong vu" w:date="2018-11-16T12:46:00Z"/>
                <w:rPrChange w:id="1310" w:author="phuong vu" w:date="2018-11-16T12:46:00Z">
                  <w:rPr>
                    <w:ins w:id="1311" w:author="phuong vu" w:date="2018-11-16T12:46:00Z"/>
                    <w:b/>
                  </w:rPr>
                </w:rPrChange>
              </w:rPr>
              <w:pPrChange w:id="1312" w:author="phuong vu" w:date="2018-11-16T12:47:00Z">
                <w:pPr/>
              </w:pPrChange>
            </w:pPr>
          </w:p>
        </w:tc>
        <w:tc>
          <w:tcPr>
            <w:tcW w:w="1414" w:type="dxa"/>
            <w:noWrap/>
            <w:vAlign w:val="center"/>
            <w:hideMark/>
            <w:tcPrChange w:id="1313" w:author="phuong vu" w:date="2018-11-16T12:47:00Z">
              <w:tcPr>
                <w:tcW w:w="1558" w:type="dxa"/>
                <w:noWrap/>
                <w:hideMark/>
              </w:tcPr>
            </w:tcPrChange>
          </w:tcPr>
          <w:p w14:paraId="723D0B18" w14:textId="77777777" w:rsidR="00CF0C7E" w:rsidRPr="00CF0C7E" w:rsidRDefault="00CF0C7E">
            <w:pPr>
              <w:jc w:val="center"/>
              <w:rPr>
                <w:ins w:id="1314" w:author="phuong vu" w:date="2018-11-16T12:46:00Z"/>
                <w:rPrChange w:id="1315" w:author="phuong vu" w:date="2018-11-16T12:46:00Z">
                  <w:rPr>
                    <w:ins w:id="1316" w:author="phuong vu" w:date="2018-11-16T12:46:00Z"/>
                    <w:b/>
                  </w:rPr>
                </w:rPrChange>
              </w:rPr>
              <w:pPrChange w:id="1317" w:author="phuong vu" w:date="2018-11-16T12:47:00Z">
                <w:pPr/>
              </w:pPrChange>
            </w:pPr>
            <w:ins w:id="1318" w:author="phuong vu" w:date="2018-11-16T12:46:00Z">
              <w:r w:rsidRPr="00CF0C7E">
                <w:rPr>
                  <w:rPrChange w:id="1319" w:author="phuong vu" w:date="2018-11-16T12:46:00Z">
                    <w:rPr>
                      <w:b/>
                    </w:rPr>
                  </w:rPrChange>
                </w:rPr>
                <w:t>X</w:t>
              </w:r>
            </w:ins>
          </w:p>
        </w:tc>
        <w:tc>
          <w:tcPr>
            <w:tcW w:w="2206" w:type="dxa"/>
            <w:noWrap/>
            <w:hideMark/>
            <w:tcPrChange w:id="1320" w:author="phuong vu" w:date="2018-11-16T12:47:00Z">
              <w:tcPr>
                <w:tcW w:w="2302" w:type="dxa"/>
                <w:noWrap/>
                <w:hideMark/>
              </w:tcPr>
            </w:tcPrChange>
          </w:tcPr>
          <w:p w14:paraId="2ADF9959" w14:textId="77777777" w:rsidR="00CF0C7E" w:rsidRPr="00CF0C7E" w:rsidRDefault="00CF0C7E">
            <w:pPr>
              <w:rPr>
                <w:ins w:id="1321" w:author="phuong vu" w:date="2018-11-16T12:46:00Z"/>
                <w:rPrChange w:id="1322" w:author="phuong vu" w:date="2018-11-16T12:46:00Z">
                  <w:rPr>
                    <w:ins w:id="1323" w:author="phuong vu" w:date="2018-11-16T12:46:00Z"/>
                    <w:b/>
                  </w:rPr>
                </w:rPrChange>
              </w:rPr>
            </w:pPr>
            <w:ins w:id="1324" w:author="phuong vu" w:date="2018-11-16T12:46:00Z">
              <w:r w:rsidRPr="00CF0C7E">
                <w:rPr>
                  <w:rPrChange w:id="1325" w:author="phuong vu" w:date="2018-11-16T12:46:00Z">
                    <w:rPr>
                      <w:b/>
                    </w:rPr>
                  </w:rPrChange>
                </w:rPr>
                <w:t>ID chất liệu. Liên kết với bảng MATERIAL</w:t>
              </w:r>
            </w:ins>
          </w:p>
        </w:tc>
      </w:tr>
      <w:tr w:rsidR="00A94F02" w:rsidRPr="00CF0C7E" w14:paraId="3DAD9B8A" w14:textId="77777777" w:rsidTr="00A94F02">
        <w:trPr>
          <w:trHeight w:val="300"/>
          <w:ins w:id="1326" w:author="phuong vu" w:date="2018-11-16T12:46:00Z"/>
          <w:trPrChange w:id="1327" w:author="phuong vu" w:date="2018-11-16T12:47:00Z">
            <w:trPr>
              <w:trHeight w:val="300"/>
            </w:trPr>
          </w:trPrChange>
        </w:trPr>
        <w:tc>
          <w:tcPr>
            <w:tcW w:w="654" w:type="dxa"/>
            <w:noWrap/>
            <w:hideMark/>
            <w:tcPrChange w:id="1328" w:author="phuong vu" w:date="2018-11-16T12:47:00Z">
              <w:tcPr>
                <w:tcW w:w="539" w:type="dxa"/>
                <w:noWrap/>
                <w:hideMark/>
              </w:tcPr>
            </w:tcPrChange>
          </w:tcPr>
          <w:p w14:paraId="36DFACD6" w14:textId="77777777" w:rsidR="00CF0C7E" w:rsidRPr="00CF0C7E" w:rsidRDefault="00CF0C7E" w:rsidP="00CF0C7E">
            <w:pPr>
              <w:rPr>
                <w:ins w:id="1329" w:author="phuong vu" w:date="2018-11-16T12:46:00Z"/>
                <w:rPrChange w:id="1330" w:author="phuong vu" w:date="2018-11-16T12:46:00Z">
                  <w:rPr>
                    <w:ins w:id="1331" w:author="phuong vu" w:date="2018-11-16T12:46:00Z"/>
                    <w:b/>
                  </w:rPr>
                </w:rPrChange>
              </w:rPr>
            </w:pPr>
            <w:ins w:id="1332" w:author="phuong vu" w:date="2018-11-16T12:46:00Z">
              <w:r w:rsidRPr="00CF0C7E">
                <w:rPr>
                  <w:rPrChange w:id="1333" w:author="phuong vu" w:date="2018-11-16T12:46:00Z">
                    <w:rPr>
                      <w:b/>
                    </w:rPr>
                  </w:rPrChange>
                </w:rPr>
                <w:lastRenderedPageBreak/>
                <w:t>9</w:t>
              </w:r>
            </w:ins>
          </w:p>
        </w:tc>
        <w:tc>
          <w:tcPr>
            <w:tcW w:w="1686" w:type="dxa"/>
            <w:noWrap/>
            <w:hideMark/>
            <w:tcPrChange w:id="1334" w:author="phuong vu" w:date="2018-11-16T12:47:00Z">
              <w:tcPr>
                <w:tcW w:w="1296" w:type="dxa"/>
                <w:noWrap/>
                <w:hideMark/>
              </w:tcPr>
            </w:tcPrChange>
          </w:tcPr>
          <w:p w14:paraId="3DF65AD8" w14:textId="77777777" w:rsidR="00CF0C7E" w:rsidRPr="00CF0C7E" w:rsidRDefault="00CF0C7E" w:rsidP="00CF0C7E">
            <w:pPr>
              <w:rPr>
                <w:ins w:id="1335" w:author="phuong vu" w:date="2018-11-16T12:46:00Z"/>
                <w:rPrChange w:id="1336" w:author="phuong vu" w:date="2018-11-16T12:46:00Z">
                  <w:rPr>
                    <w:ins w:id="1337" w:author="phuong vu" w:date="2018-11-16T12:46:00Z"/>
                    <w:b/>
                  </w:rPr>
                </w:rPrChange>
              </w:rPr>
            </w:pPr>
            <w:ins w:id="1338" w:author="phuong vu" w:date="2018-11-16T12:46:00Z">
              <w:r w:rsidRPr="00CF0C7E">
                <w:rPr>
                  <w:rPrChange w:id="1339" w:author="phuong vu" w:date="2018-11-16T12:46:00Z">
                    <w:rPr>
                      <w:b/>
                    </w:rPr>
                  </w:rPrChange>
                </w:rPr>
                <w:t>amount</w:t>
              </w:r>
            </w:ins>
          </w:p>
        </w:tc>
        <w:tc>
          <w:tcPr>
            <w:tcW w:w="1183" w:type="dxa"/>
            <w:noWrap/>
            <w:hideMark/>
            <w:tcPrChange w:id="1340" w:author="phuong vu" w:date="2018-11-16T12:47:00Z">
              <w:tcPr>
                <w:tcW w:w="1189" w:type="dxa"/>
                <w:noWrap/>
                <w:hideMark/>
              </w:tcPr>
            </w:tcPrChange>
          </w:tcPr>
          <w:p w14:paraId="2F07E6CA" w14:textId="77777777" w:rsidR="00CF0C7E" w:rsidRPr="00CF0C7E" w:rsidRDefault="00CF0C7E">
            <w:pPr>
              <w:rPr>
                <w:ins w:id="1341" w:author="phuong vu" w:date="2018-11-16T12:46:00Z"/>
                <w:rPrChange w:id="1342" w:author="phuong vu" w:date="2018-11-16T12:46:00Z">
                  <w:rPr>
                    <w:ins w:id="1343" w:author="phuong vu" w:date="2018-11-16T12:46:00Z"/>
                    <w:b/>
                  </w:rPr>
                </w:rPrChange>
              </w:rPr>
            </w:pPr>
            <w:ins w:id="1344" w:author="phuong vu" w:date="2018-11-16T12:46:00Z">
              <w:r w:rsidRPr="00CF0C7E">
                <w:rPr>
                  <w:rPrChange w:id="1345" w:author="phuong vu" w:date="2018-11-16T12:46:00Z">
                    <w:rPr>
                      <w:b/>
                    </w:rPr>
                  </w:rPrChange>
                </w:rPr>
                <w:t>integer</w:t>
              </w:r>
            </w:ins>
          </w:p>
        </w:tc>
        <w:tc>
          <w:tcPr>
            <w:tcW w:w="991" w:type="dxa"/>
            <w:noWrap/>
            <w:vAlign w:val="center"/>
            <w:hideMark/>
            <w:tcPrChange w:id="1346" w:author="phuong vu" w:date="2018-11-16T12:47:00Z">
              <w:tcPr>
                <w:tcW w:w="1084" w:type="dxa"/>
                <w:noWrap/>
                <w:hideMark/>
              </w:tcPr>
            </w:tcPrChange>
          </w:tcPr>
          <w:p w14:paraId="5D2D9073" w14:textId="38027ADE" w:rsidR="00CF0C7E" w:rsidRPr="00CF0C7E" w:rsidRDefault="00CF0C7E">
            <w:pPr>
              <w:jc w:val="center"/>
              <w:rPr>
                <w:ins w:id="1347" w:author="phuong vu" w:date="2018-11-16T12:46:00Z"/>
                <w:rPrChange w:id="1348" w:author="phuong vu" w:date="2018-11-16T12:46:00Z">
                  <w:rPr>
                    <w:ins w:id="1349" w:author="phuong vu" w:date="2018-11-16T12:46:00Z"/>
                    <w:b/>
                  </w:rPr>
                </w:rPrChange>
              </w:rPr>
              <w:pPrChange w:id="1350" w:author="phuong vu" w:date="2018-11-16T12:47:00Z">
                <w:pPr/>
              </w:pPrChange>
            </w:pPr>
          </w:p>
        </w:tc>
        <w:tc>
          <w:tcPr>
            <w:tcW w:w="771" w:type="dxa"/>
            <w:noWrap/>
            <w:vAlign w:val="center"/>
            <w:hideMark/>
            <w:tcPrChange w:id="1351" w:author="phuong vu" w:date="2018-11-16T12:47:00Z">
              <w:tcPr>
                <w:tcW w:w="809" w:type="dxa"/>
                <w:noWrap/>
                <w:hideMark/>
              </w:tcPr>
            </w:tcPrChange>
          </w:tcPr>
          <w:p w14:paraId="380B670A" w14:textId="52305EF4" w:rsidR="00CF0C7E" w:rsidRPr="00CF0C7E" w:rsidRDefault="00CF0C7E">
            <w:pPr>
              <w:jc w:val="center"/>
              <w:rPr>
                <w:ins w:id="1352" w:author="phuong vu" w:date="2018-11-16T12:46:00Z"/>
                <w:rPrChange w:id="1353" w:author="phuong vu" w:date="2018-11-16T12:46:00Z">
                  <w:rPr>
                    <w:ins w:id="1354" w:author="phuong vu" w:date="2018-11-16T12:46:00Z"/>
                    <w:b/>
                  </w:rPr>
                </w:rPrChange>
              </w:rPr>
              <w:pPrChange w:id="1355" w:author="phuong vu" w:date="2018-11-16T12:47:00Z">
                <w:pPr/>
              </w:pPrChange>
            </w:pPr>
          </w:p>
        </w:tc>
        <w:tc>
          <w:tcPr>
            <w:tcW w:w="1414" w:type="dxa"/>
            <w:noWrap/>
            <w:vAlign w:val="center"/>
            <w:hideMark/>
            <w:tcPrChange w:id="1356" w:author="phuong vu" w:date="2018-11-16T12:47:00Z">
              <w:tcPr>
                <w:tcW w:w="1558" w:type="dxa"/>
                <w:noWrap/>
                <w:hideMark/>
              </w:tcPr>
            </w:tcPrChange>
          </w:tcPr>
          <w:p w14:paraId="287CCD9D" w14:textId="24B79B59" w:rsidR="00CF0C7E" w:rsidRPr="00CF0C7E" w:rsidRDefault="00CF0C7E">
            <w:pPr>
              <w:jc w:val="center"/>
              <w:rPr>
                <w:ins w:id="1357" w:author="phuong vu" w:date="2018-11-16T12:46:00Z"/>
                <w:rPrChange w:id="1358" w:author="phuong vu" w:date="2018-11-16T12:46:00Z">
                  <w:rPr>
                    <w:ins w:id="1359" w:author="phuong vu" w:date="2018-11-16T12:46:00Z"/>
                    <w:b/>
                  </w:rPr>
                </w:rPrChange>
              </w:rPr>
              <w:pPrChange w:id="1360" w:author="phuong vu" w:date="2018-11-16T12:47:00Z">
                <w:pPr/>
              </w:pPrChange>
            </w:pPr>
          </w:p>
        </w:tc>
        <w:tc>
          <w:tcPr>
            <w:tcW w:w="2206" w:type="dxa"/>
            <w:noWrap/>
            <w:hideMark/>
            <w:tcPrChange w:id="1361" w:author="phuong vu" w:date="2018-11-16T12:47:00Z">
              <w:tcPr>
                <w:tcW w:w="2302" w:type="dxa"/>
                <w:noWrap/>
                <w:hideMark/>
              </w:tcPr>
            </w:tcPrChange>
          </w:tcPr>
          <w:p w14:paraId="56E8D7DA" w14:textId="77777777" w:rsidR="00CF0C7E" w:rsidRPr="00CF0C7E" w:rsidRDefault="00CF0C7E">
            <w:pPr>
              <w:rPr>
                <w:ins w:id="1362" w:author="phuong vu" w:date="2018-11-16T12:46:00Z"/>
                <w:rPrChange w:id="1363" w:author="phuong vu" w:date="2018-11-16T12:46:00Z">
                  <w:rPr>
                    <w:ins w:id="1364" w:author="phuong vu" w:date="2018-11-16T12:46:00Z"/>
                    <w:b/>
                  </w:rPr>
                </w:rPrChange>
              </w:rPr>
            </w:pPr>
            <w:ins w:id="1365" w:author="phuong vu" w:date="2018-11-16T12:46:00Z">
              <w:r w:rsidRPr="00CF0C7E">
                <w:rPr>
                  <w:rPrChange w:id="1366" w:author="phuong vu" w:date="2018-11-16T12:46:00Z">
                    <w:rPr>
                      <w:b/>
                    </w:rPr>
                  </w:rPrChange>
                </w:rPr>
                <w:t>Số lượng quần</w:t>
              </w:r>
            </w:ins>
          </w:p>
        </w:tc>
      </w:tr>
      <w:tr w:rsidR="00A94F02" w:rsidRPr="00CF0C7E" w14:paraId="3B9F2637" w14:textId="77777777" w:rsidTr="00A94F02">
        <w:trPr>
          <w:trHeight w:val="300"/>
          <w:ins w:id="1367" w:author="phuong vu" w:date="2018-11-16T12:46:00Z"/>
          <w:trPrChange w:id="1368" w:author="phuong vu" w:date="2018-11-16T12:47:00Z">
            <w:trPr>
              <w:trHeight w:val="300"/>
            </w:trPr>
          </w:trPrChange>
        </w:trPr>
        <w:tc>
          <w:tcPr>
            <w:tcW w:w="654" w:type="dxa"/>
            <w:noWrap/>
            <w:hideMark/>
            <w:tcPrChange w:id="1369" w:author="phuong vu" w:date="2018-11-16T12:47:00Z">
              <w:tcPr>
                <w:tcW w:w="539" w:type="dxa"/>
                <w:noWrap/>
                <w:hideMark/>
              </w:tcPr>
            </w:tcPrChange>
          </w:tcPr>
          <w:p w14:paraId="4834D2B3" w14:textId="77777777" w:rsidR="00CF0C7E" w:rsidRPr="00CF0C7E" w:rsidRDefault="00CF0C7E" w:rsidP="00CF0C7E">
            <w:pPr>
              <w:rPr>
                <w:ins w:id="1370" w:author="phuong vu" w:date="2018-11-16T12:46:00Z"/>
                <w:rPrChange w:id="1371" w:author="phuong vu" w:date="2018-11-16T12:46:00Z">
                  <w:rPr>
                    <w:ins w:id="1372" w:author="phuong vu" w:date="2018-11-16T12:46:00Z"/>
                    <w:b/>
                  </w:rPr>
                </w:rPrChange>
              </w:rPr>
            </w:pPr>
            <w:ins w:id="1373" w:author="phuong vu" w:date="2018-11-16T12:46:00Z">
              <w:r w:rsidRPr="00CF0C7E">
                <w:rPr>
                  <w:rPrChange w:id="1374" w:author="phuong vu" w:date="2018-11-16T12:46:00Z">
                    <w:rPr>
                      <w:b/>
                    </w:rPr>
                  </w:rPrChange>
                </w:rPr>
                <w:t>10</w:t>
              </w:r>
            </w:ins>
          </w:p>
        </w:tc>
        <w:tc>
          <w:tcPr>
            <w:tcW w:w="1686" w:type="dxa"/>
            <w:noWrap/>
            <w:hideMark/>
            <w:tcPrChange w:id="1375" w:author="phuong vu" w:date="2018-11-16T12:47:00Z">
              <w:tcPr>
                <w:tcW w:w="1296" w:type="dxa"/>
                <w:noWrap/>
                <w:hideMark/>
              </w:tcPr>
            </w:tcPrChange>
          </w:tcPr>
          <w:p w14:paraId="2D840780" w14:textId="77777777" w:rsidR="00CF0C7E" w:rsidRPr="00CF0C7E" w:rsidRDefault="00CF0C7E" w:rsidP="00CF0C7E">
            <w:pPr>
              <w:rPr>
                <w:ins w:id="1376" w:author="phuong vu" w:date="2018-11-16T12:46:00Z"/>
                <w:rPrChange w:id="1377" w:author="phuong vu" w:date="2018-11-16T12:46:00Z">
                  <w:rPr>
                    <w:ins w:id="1378" w:author="phuong vu" w:date="2018-11-16T12:46:00Z"/>
                    <w:b/>
                  </w:rPr>
                </w:rPrChange>
              </w:rPr>
            </w:pPr>
            <w:ins w:id="1379" w:author="phuong vu" w:date="2018-11-16T12:46:00Z">
              <w:r w:rsidRPr="00CF0C7E">
                <w:rPr>
                  <w:rPrChange w:id="1380" w:author="phuong vu" w:date="2018-11-16T12:46:00Z">
                    <w:rPr>
                      <w:b/>
                    </w:rPr>
                  </w:rPrChange>
                </w:rPr>
                <w:t>note</w:t>
              </w:r>
            </w:ins>
          </w:p>
        </w:tc>
        <w:tc>
          <w:tcPr>
            <w:tcW w:w="1183" w:type="dxa"/>
            <w:noWrap/>
            <w:hideMark/>
            <w:tcPrChange w:id="1381" w:author="phuong vu" w:date="2018-11-16T12:47:00Z">
              <w:tcPr>
                <w:tcW w:w="1189" w:type="dxa"/>
                <w:noWrap/>
                <w:hideMark/>
              </w:tcPr>
            </w:tcPrChange>
          </w:tcPr>
          <w:p w14:paraId="3D20979C" w14:textId="77777777" w:rsidR="00CF0C7E" w:rsidRPr="00CF0C7E" w:rsidRDefault="00CF0C7E">
            <w:pPr>
              <w:rPr>
                <w:ins w:id="1382" w:author="phuong vu" w:date="2018-11-16T12:46:00Z"/>
                <w:rPrChange w:id="1383" w:author="phuong vu" w:date="2018-11-16T12:46:00Z">
                  <w:rPr>
                    <w:ins w:id="1384" w:author="phuong vu" w:date="2018-11-16T12:46:00Z"/>
                    <w:b/>
                  </w:rPr>
                </w:rPrChange>
              </w:rPr>
            </w:pPr>
            <w:ins w:id="1385" w:author="phuong vu" w:date="2018-11-16T12:46:00Z">
              <w:r w:rsidRPr="00CF0C7E">
                <w:rPr>
                  <w:rPrChange w:id="1386" w:author="phuong vu" w:date="2018-11-16T12:46:00Z">
                    <w:rPr>
                      <w:b/>
                    </w:rPr>
                  </w:rPrChange>
                </w:rPr>
                <w:t>character varying</w:t>
              </w:r>
            </w:ins>
          </w:p>
        </w:tc>
        <w:tc>
          <w:tcPr>
            <w:tcW w:w="991" w:type="dxa"/>
            <w:noWrap/>
            <w:vAlign w:val="center"/>
            <w:hideMark/>
            <w:tcPrChange w:id="1387" w:author="phuong vu" w:date="2018-11-16T12:47:00Z">
              <w:tcPr>
                <w:tcW w:w="1084" w:type="dxa"/>
                <w:noWrap/>
                <w:hideMark/>
              </w:tcPr>
            </w:tcPrChange>
          </w:tcPr>
          <w:p w14:paraId="26651AE8" w14:textId="77777777" w:rsidR="00CF0C7E" w:rsidRPr="00CF0C7E" w:rsidRDefault="00CF0C7E">
            <w:pPr>
              <w:jc w:val="center"/>
              <w:rPr>
                <w:ins w:id="1388" w:author="phuong vu" w:date="2018-11-16T12:46:00Z"/>
                <w:rPrChange w:id="1389" w:author="phuong vu" w:date="2018-11-16T12:46:00Z">
                  <w:rPr>
                    <w:ins w:id="1390" w:author="phuong vu" w:date="2018-11-16T12:46:00Z"/>
                    <w:b/>
                  </w:rPr>
                </w:rPrChange>
              </w:rPr>
              <w:pPrChange w:id="1391" w:author="phuong vu" w:date="2018-11-16T12:47:00Z">
                <w:pPr/>
              </w:pPrChange>
            </w:pPr>
            <w:ins w:id="1392" w:author="phuong vu" w:date="2018-11-16T12:46:00Z">
              <w:r w:rsidRPr="00CF0C7E">
                <w:rPr>
                  <w:rPrChange w:id="1393" w:author="phuong vu" w:date="2018-11-16T12:46:00Z">
                    <w:rPr>
                      <w:b/>
                    </w:rPr>
                  </w:rPrChange>
                </w:rPr>
                <w:t>X</w:t>
              </w:r>
            </w:ins>
          </w:p>
        </w:tc>
        <w:tc>
          <w:tcPr>
            <w:tcW w:w="771" w:type="dxa"/>
            <w:noWrap/>
            <w:vAlign w:val="center"/>
            <w:hideMark/>
            <w:tcPrChange w:id="1394" w:author="phuong vu" w:date="2018-11-16T12:47:00Z">
              <w:tcPr>
                <w:tcW w:w="809" w:type="dxa"/>
                <w:noWrap/>
                <w:hideMark/>
              </w:tcPr>
            </w:tcPrChange>
          </w:tcPr>
          <w:p w14:paraId="0FC60AF4" w14:textId="32CF5D9B" w:rsidR="00CF0C7E" w:rsidRPr="00CF0C7E" w:rsidRDefault="00CF0C7E">
            <w:pPr>
              <w:jc w:val="center"/>
              <w:rPr>
                <w:ins w:id="1395" w:author="phuong vu" w:date="2018-11-16T12:46:00Z"/>
                <w:rPrChange w:id="1396" w:author="phuong vu" w:date="2018-11-16T12:46:00Z">
                  <w:rPr>
                    <w:ins w:id="1397" w:author="phuong vu" w:date="2018-11-16T12:46:00Z"/>
                    <w:b/>
                  </w:rPr>
                </w:rPrChange>
              </w:rPr>
              <w:pPrChange w:id="1398" w:author="phuong vu" w:date="2018-11-16T12:47:00Z">
                <w:pPr/>
              </w:pPrChange>
            </w:pPr>
          </w:p>
        </w:tc>
        <w:tc>
          <w:tcPr>
            <w:tcW w:w="1414" w:type="dxa"/>
            <w:noWrap/>
            <w:vAlign w:val="center"/>
            <w:hideMark/>
            <w:tcPrChange w:id="1399" w:author="phuong vu" w:date="2018-11-16T12:47:00Z">
              <w:tcPr>
                <w:tcW w:w="1558" w:type="dxa"/>
                <w:noWrap/>
                <w:hideMark/>
              </w:tcPr>
            </w:tcPrChange>
          </w:tcPr>
          <w:p w14:paraId="3B9EEFDC" w14:textId="5846C698" w:rsidR="00CF0C7E" w:rsidRPr="00CF0C7E" w:rsidRDefault="00CF0C7E">
            <w:pPr>
              <w:jc w:val="center"/>
              <w:rPr>
                <w:ins w:id="1400" w:author="phuong vu" w:date="2018-11-16T12:46:00Z"/>
                <w:rPrChange w:id="1401" w:author="phuong vu" w:date="2018-11-16T12:46:00Z">
                  <w:rPr>
                    <w:ins w:id="1402" w:author="phuong vu" w:date="2018-11-16T12:46:00Z"/>
                    <w:b/>
                  </w:rPr>
                </w:rPrChange>
              </w:rPr>
              <w:pPrChange w:id="1403" w:author="phuong vu" w:date="2018-11-16T12:47:00Z">
                <w:pPr/>
              </w:pPrChange>
            </w:pPr>
          </w:p>
        </w:tc>
        <w:tc>
          <w:tcPr>
            <w:tcW w:w="2206" w:type="dxa"/>
            <w:noWrap/>
            <w:hideMark/>
            <w:tcPrChange w:id="1404" w:author="phuong vu" w:date="2018-11-16T12:47:00Z">
              <w:tcPr>
                <w:tcW w:w="2302" w:type="dxa"/>
                <w:noWrap/>
                <w:hideMark/>
              </w:tcPr>
            </w:tcPrChange>
          </w:tcPr>
          <w:p w14:paraId="5B648DC2" w14:textId="77777777" w:rsidR="00CF0C7E" w:rsidRPr="00CF0C7E" w:rsidRDefault="00CF0C7E">
            <w:pPr>
              <w:rPr>
                <w:ins w:id="1405" w:author="phuong vu" w:date="2018-11-16T12:46:00Z"/>
                <w:rPrChange w:id="1406" w:author="phuong vu" w:date="2018-11-16T12:46:00Z">
                  <w:rPr>
                    <w:ins w:id="1407" w:author="phuong vu" w:date="2018-11-16T12:46:00Z"/>
                    <w:b/>
                  </w:rPr>
                </w:rPrChange>
              </w:rPr>
            </w:pPr>
            <w:ins w:id="1408" w:author="phuong vu" w:date="2018-11-16T12:46:00Z">
              <w:r w:rsidRPr="00CF0C7E">
                <w:rPr>
                  <w:rPrChange w:id="1409" w:author="phuong vu" w:date="2018-11-16T12:46:00Z">
                    <w:rPr>
                      <w:b/>
                    </w:rPr>
                  </w:rPrChange>
                </w:rPr>
                <w:t>Ghi chú</w:t>
              </w:r>
            </w:ins>
          </w:p>
        </w:tc>
      </w:tr>
      <w:tr w:rsidR="00A94F02" w:rsidRPr="00CF0C7E" w14:paraId="212159F1" w14:textId="77777777" w:rsidTr="00A94F02">
        <w:trPr>
          <w:trHeight w:val="300"/>
          <w:ins w:id="1410" w:author="phuong vu" w:date="2018-11-16T12:46:00Z"/>
          <w:trPrChange w:id="1411" w:author="phuong vu" w:date="2018-11-16T12:47:00Z">
            <w:trPr>
              <w:trHeight w:val="300"/>
            </w:trPr>
          </w:trPrChange>
        </w:trPr>
        <w:tc>
          <w:tcPr>
            <w:tcW w:w="654" w:type="dxa"/>
            <w:noWrap/>
            <w:hideMark/>
            <w:tcPrChange w:id="1412" w:author="phuong vu" w:date="2018-11-16T12:47:00Z">
              <w:tcPr>
                <w:tcW w:w="539" w:type="dxa"/>
                <w:noWrap/>
                <w:hideMark/>
              </w:tcPr>
            </w:tcPrChange>
          </w:tcPr>
          <w:p w14:paraId="6389E48B" w14:textId="77777777" w:rsidR="00CF0C7E" w:rsidRPr="00CF0C7E" w:rsidRDefault="00CF0C7E" w:rsidP="00CF0C7E">
            <w:pPr>
              <w:rPr>
                <w:ins w:id="1413" w:author="phuong vu" w:date="2018-11-16T12:46:00Z"/>
                <w:rPrChange w:id="1414" w:author="phuong vu" w:date="2018-11-16T12:46:00Z">
                  <w:rPr>
                    <w:ins w:id="1415" w:author="phuong vu" w:date="2018-11-16T12:46:00Z"/>
                    <w:b/>
                  </w:rPr>
                </w:rPrChange>
              </w:rPr>
            </w:pPr>
            <w:ins w:id="1416" w:author="phuong vu" w:date="2018-11-16T12:46:00Z">
              <w:r w:rsidRPr="00CF0C7E">
                <w:rPr>
                  <w:rPrChange w:id="1417" w:author="phuong vu" w:date="2018-11-16T12:46:00Z">
                    <w:rPr>
                      <w:b/>
                    </w:rPr>
                  </w:rPrChange>
                </w:rPr>
                <w:t>11</w:t>
              </w:r>
            </w:ins>
          </w:p>
        </w:tc>
        <w:tc>
          <w:tcPr>
            <w:tcW w:w="1686" w:type="dxa"/>
            <w:noWrap/>
            <w:hideMark/>
            <w:tcPrChange w:id="1418" w:author="phuong vu" w:date="2018-11-16T12:47:00Z">
              <w:tcPr>
                <w:tcW w:w="1296" w:type="dxa"/>
                <w:noWrap/>
                <w:hideMark/>
              </w:tcPr>
            </w:tcPrChange>
          </w:tcPr>
          <w:p w14:paraId="3C119D29" w14:textId="77777777" w:rsidR="00CF0C7E" w:rsidRPr="00CF0C7E" w:rsidRDefault="00CF0C7E" w:rsidP="00CF0C7E">
            <w:pPr>
              <w:rPr>
                <w:ins w:id="1419" w:author="phuong vu" w:date="2018-11-16T12:46:00Z"/>
                <w:rPrChange w:id="1420" w:author="phuong vu" w:date="2018-11-16T12:46:00Z">
                  <w:rPr>
                    <w:ins w:id="1421" w:author="phuong vu" w:date="2018-11-16T12:46:00Z"/>
                    <w:b/>
                  </w:rPr>
                </w:rPrChange>
              </w:rPr>
            </w:pPr>
            <w:ins w:id="1422" w:author="phuong vu" w:date="2018-11-16T12:46:00Z">
              <w:r w:rsidRPr="00CF0C7E">
                <w:rPr>
                  <w:rPrChange w:id="1423" w:author="phuong vu" w:date="2018-11-16T12:46:00Z">
                    <w:rPr>
                      <w:b/>
                    </w:rPr>
                  </w:rPrChange>
                </w:rPr>
                <w:t>create_by</w:t>
              </w:r>
            </w:ins>
          </w:p>
        </w:tc>
        <w:tc>
          <w:tcPr>
            <w:tcW w:w="1183" w:type="dxa"/>
            <w:noWrap/>
            <w:hideMark/>
            <w:tcPrChange w:id="1424" w:author="phuong vu" w:date="2018-11-16T12:47:00Z">
              <w:tcPr>
                <w:tcW w:w="1189" w:type="dxa"/>
                <w:noWrap/>
                <w:hideMark/>
              </w:tcPr>
            </w:tcPrChange>
          </w:tcPr>
          <w:p w14:paraId="0AC7009E" w14:textId="77777777" w:rsidR="00CF0C7E" w:rsidRPr="00CF0C7E" w:rsidRDefault="00CF0C7E">
            <w:pPr>
              <w:rPr>
                <w:ins w:id="1425" w:author="phuong vu" w:date="2018-11-16T12:46:00Z"/>
                <w:rPrChange w:id="1426" w:author="phuong vu" w:date="2018-11-16T12:46:00Z">
                  <w:rPr>
                    <w:ins w:id="1427" w:author="phuong vu" w:date="2018-11-16T12:46:00Z"/>
                    <w:b/>
                  </w:rPr>
                </w:rPrChange>
              </w:rPr>
            </w:pPr>
            <w:ins w:id="1428" w:author="phuong vu" w:date="2018-11-16T12:46:00Z">
              <w:r w:rsidRPr="00CF0C7E">
                <w:rPr>
                  <w:rPrChange w:id="1429" w:author="phuong vu" w:date="2018-11-16T12:46:00Z">
                    <w:rPr>
                      <w:b/>
                    </w:rPr>
                  </w:rPrChange>
                </w:rPr>
                <w:t>numeric</w:t>
              </w:r>
            </w:ins>
          </w:p>
        </w:tc>
        <w:tc>
          <w:tcPr>
            <w:tcW w:w="991" w:type="dxa"/>
            <w:noWrap/>
            <w:vAlign w:val="center"/>
            <w:hideMark/>
            <w:tcPrChange w:id="1430" w:author="phuong vu" w:date="2018-11-16T12:47:00Z">
              <w:tcPr>
                <w:tcW w:w="1084" w:type="dxa"/>
                <w:noWrap/>
                <w:hideMark/>
              </w:tcPr>
            </w:tcPrChange>
          </w:tcPr>
          <w:p w14:paraId="0F6F7542" w14:textId="2E3D9368" w:rsidR="00CF0C7E" w:rsidRPr="00CF0C7E" w:rsidRDefault="00CF0C7E">
            <w:pPr>
              <w:jc w:val="center"/>
              <w:rPr>
                <w:ins w:id="1431" w:author="phuong vu" w:date="2018-11-16T12:46:00Z"/>
                <w:rPrChange w:id="1432" w:author="phuong vu" w:date="2018-11-16T12:46:00Z">
                  <w:rPr>
                    <w:ins w:id="1433" w:author="phuong vu" w:date="2018-11-16T12:46:00Z"/>
                    <w:b/>
                  </w:rPr>
                </w:rPrChange>
              </w:rPr>
              <w:pPrChange w:id="1434" w:author="phuong vu" w:date="2018-11-16T12:47:00Z">
                <w:pPr/>
              </w:pPrChange>
            </w:pPr>
          </w:p>
        </w:tc>
        <w:tc>
          <w:tcPr>
            <w:tcW w:w="771" w:type="dxa"/>
            <w:noWrap/>
            <w:vAlign w:val="center"/>
            <w:hideMark/>
            <w:tcPrChange w:id="1435" w:author="phuong vu" w:date="2018-11-16T12:47:00Z">
              <w:tcPr>
                <w:tcW w:w="809" w:type="dxa"/>
                <w:noWrap/>
                <w:hideMark/>
              </w:tcPr>
            </w:tcPrChange>
          </w:tcPr>
          <w:p w14:paraId="41F21FDF" w14:textId="0B4CBCA0" w:rsidR="00CF0C7E" w:rsidRPr="00CF0C7E" w:rsidRDefault="00CF0C7E">
            <w:pPr>
              <w:jc w:val="center"/>
              <w:rPr>
                <w:ins w:id="1436" w:author="phuong vu" w:date="2018-11-16T12:46:00Z"/>
                <w:rPrChange w:id="1437" w:author="phuong vu" w:date="2018-11-16T12:46:00Z">
                  <w:rPr>
                    <w:ins w:id="1438" w:author="phuong vu" w:date="2018-11-16T12:46:00Z"/>
                    <w:b/>
                  </w:rPr>
                </w:rPrChange>
              </w:rPr>
              <w:pPrChange w:id="1439" w:author="phuong vu" w:date="2018-11-16T12:47:00Z">
                <w:pPr/>
              </w:pPrChange>
            </w:pPr>
          </w:p>
        </w:tc>
        <w:tc>
          <w:tcPr>
            <w:tcW w:w="1414" w:type="dxa"/>
            <w:noWrap/>
            <w:vAlign w:val="center"/>
            <w:hideMark/>
            <w:tcPrChange w:id="1440" w:author="phuong vu" w:date="2018-11-16T12:47:00Z">
              <w:tcPr>
                <w:tcW w:w="1558" w:type="dxa"/>
                <w:noWrap/>
                <w:hideMark/>
              </w:tcPr>
            </w:tcPrChange>
          </w:tcPr>
          <w:p w14:paraId="00BD7F03" w14:textId="19ECF050" w:rsidR="00CF0C7E" w:rsidRPr="00CF0C7E" w:rsidRDefault="00CF0C7E">
            <w:pPr>
              <w:jc w:val="center"/>
              <w:rPr>
                <w:ins w:id="1441" w:author="phuong vu" w:date="2018-11-16T12:46:00Z"/>
                <w:rPrChange w:id="1442" w:author="phuong vu" w:date="2018-11-16T12:46:00Z">
                  <w:rPr>
                    <w:ins w:id="1443" w:author="phuong vu" w:date="2018-11-16T12:46:00Z"/>
                    <w:b/>
                  </w:rPr>
                </w:rPrChange>
              </w:rPr>
              <w:pPrChange w:id="1444" w:author="phuong vu" w:date="2018-11-16T12:47:00Z">
                <w:pPr/>
              </w:pPrChange>
            </w:pPr>
          </w:p>
        </w:tc>
        <w:tc>
          <w:tcPr>
            <w:tcW w:w="2206" w:type="dxa"/>
            <w:noWrap/>
            <w:hideMark/>
            <w:tcPrChange w:id="1445" w:author="phuong vu" w:date="2018-11-16T12:47:00Z">
              <w:tcPr>
                <w:tcW w:w="2302" w:type="dxa"/>
                <w:noWrap/>
                <w:hideMark/>
              </w:tcPr>
            </w:tcPrChange>
          </w:tcPr>
          <w:p w14:paraId="00BE5722" w14:textId="77777777" w:rsidR="00CF0C7E" w:rsidRPr="00CF0C7E" w:rsidRDefault="00CF0C7E">
            <w:pPr>
              <w:rPr>
                <w:ins w:id="1446" w:author="phuong vu" w:date="2018-11-16T12:46:00Z"/>
                <w:rPrChange w:id="1447" w:author="phuong vu" w:date="2018-11-16T12:46:00Z">
                  <w:rPr>
                    <w:ins w:id="1448" w:author="phuong vu" w:date="2018-11-16T12:46:00Z"/>
                    <w:b/>
                  </w:rPr>
                </w:rPrChange>
              </w:rPr>
            </w:pPr>
            <w:ins w:id="1449" w:author="phuong vu" w:date="2018-11-16T12:46:00Z">
              <w:r w:rsidRPr="00CF0C7E">
                <w:rPr>
                  <w:rPrChange w:id="1450" w:author="phuong vu" w:date="2018-11-16T12:46:00Z">
                    <w:rPr>
                      <w:b/>
                    </w:rPr>
                  </w:rPrChange>
                </w:rPr>
                <w:t>Người tạo</w:t>
              </w:r>
            </w:ins>
          </w:p>
        </w:tc>
      </w:tr>
      <w:tr w:rsidR="00A94F02" w:rsidRPr="00CF0C7E" w14:paraId="2B6D167D" w14:textId="77777777" w:rsidTr="00A94F02">
        <w:trPr>
          <w:trHeight w:val="300"/>
          <w:ins w:id="1451" w:author="phuong vu" w:date="2018-11-16T12:46:00Z"/>
          <w:trPrChange w:id="1452" w:author="phuong vu" w:date="2018-11-16T12:47:00Z">
            <w:trPr>
              <w:trHeight w:val="300"/>
            </w:trPr>
          </w:trPrChange>
        </w:trPr>
        <w:tc>
          <w:tcPr>
            <w:tcW w:w="654" w:type="dxa"/>
            <w:noWrap/>
            <w:hideMark/>
            <w:tcPrChange w:id="1453" w:author="phuong vu" w:date="2018-11-16T12:47:00Z">
              <w:tcPr>
                <w:tcW w:w="539" w:type="dxa"/>
                <w:noWrap/>
                <w:hideMark/>
              </w:tcPr>
            </w:tcPrChange>
          </w:tcPr>
          <w:p w14:paraId="1784466F" w14:textId="77777777" w:rsidR="00CF0C7E" w:rsidRPr="00CF0C7E" w:rsidRDefault="00CF0C7E" w:rsidP="00CF0C7E">
            <w:pPr>
              <w:rPr>
                <w:ins w:id="1454" w:author="phuong vu" w:date="2018-11-16T12:46:00Z"/>
                <w:rPrChange w:id="1455" w:author="phuong vu" w:date="2018-11-16T12:46:00Z">
                  <w:rPr>
                    <w:ins w:id="1456" w:author="phuong vu" w:date="2018-11-16T12:46:00Z"/>
                    <w:b/>
                  </w:rPr>
                </w:rPrChange>
              </w:rPr>
            </w:pPr>
            <w:ins w:id="1457" w:author="phuong vu" w:date="2018-11-16T12:46:00Z">
              <w:r w:rsidRPr="00CF0C7E">
                <w:rPr>
                  <w:rPrChange w:id="1458" w:author="phuong vu" w:date="2018-11-16T12:46:00Z">
                    <w:rPr>
                      <w:b/>
                    </w:rPr>
                  </w:rPrChange>
                </w:rPr>
                <w:t>12</w:t>
              </w:r>
            </w:ins>
          </w:p>
        </w:tc>
        <w:tc>
          <w:tcPr>
            <w:tcW w:w="1686" w:type="dxa"/>
            <w:noWrap/>
            <w:hideMark/>
            <w:tcPrChange w:id="1459" w:author="phuong vu" w:date="2018-11-16T12:47:00Z">
              <w:tcPr>
                <w:tcW w:w="1296" w:type="dxa"/>
                <w:noWrap/>
                <w:hideMark/>
              </w:tcPr>
            </w:tcPrChange>
          </w:tcPr>
          <w:p w14:paraId="488ECD47" w14:textId="77777777" w:rsidR="00CF0C7E" w:rsidRPr="00CF0C7E" w:rsidRDefault="00CF0C7E" w:rsidP="00CF0C7E">
            <w:pPr>
              <w:rPr>
                <w:ins w:id="1460" w:author="phuong vu" w:date="2018-11-16T12:46:00Z"/>
                <w:rPrChange w:id="1461" w:author="phuong vu" w:date="2018-11-16T12:46:00Z">
                  <w:rPr>
                    <w:ins w:id="1462" w:author="phuong vu" w:date="2018-11-16T12:46:00Z"/>
                    <w:b/>
                  </w:rPr>
                </w:rPrChange>
              </w:rPr>
            </w:pPr>
            <w:ins w:id="1463" w:author="phuong vu" w:date="2018-11-16T12:46:00Z">
              <w:r w:rsidRPr="00CF0C7E">
                <w:rPr>
                  <w:rPrChange w:id="1464" w:author="phuong vu" w:date="2018-11-16T12:46:00Z">
                    <w:rPr>
                      <w:b/>
                    </w:rPr>
                  </w:rPrChange>
                </w:rPr>
                <w:t>update_by</w:t>
              </w:r>
            </w:ins>
          </w:p>
        </w:tc>
        <w:tc>
          <w:tcPr>
            <w:tcW w:w="1183" w:type="dxa"/>
            <w:noWrap/>
            <w:hideMark/>
            <w:tcPrChange w:id="1465" w:author="phuong vu" w:date="2018-11-16T12:47:00Z">
              <w:tcPr>
                <w:tcW w:w="1189" w:type="dxa"/>
                <w:noWrap/>
                <w:hideMark/>
              </w:tcPr>
            </w:tcPrChange>
          </w:tcPr>
          <w:p w14:paraId="296600C9" w14:textId="77777777" w:rsidR="00CF0C7E" w:rsidRPr="00CF0C7E" w:rsidRDefault="00CF0C7E">
            <w:pPr>
              <w:rPr>
                <w:ins w:id="1466" w:author="phuong vu" w:date="2018-11-16T12:46:00Z"/>
                <w:rPrChange w:id="1467" w:author="phuong vu" w:date="2018-11-16T12:46:00Z">
                  <w:rPr>
                    <w:ins w:id="1468" w:author="phuong vu" w:date="2018-11-16T12:46:00Z"/>
                    <w:b/>
                  </w:rPr>
                </w:rPrChange>
              </w:rPr>
            </w:pPr>
            <w:ins w:id="1469" w:author="phuong vu" w:date="2018-11-16T12:46:00Z">
              <w:r w:rsidRPr="00CF0C7E">
                <w:rPr>
                  <w:rPrChange w:id="1470" w:author="phuong vu" w:date="2018-11-16T12:46:00Z">
                    <w:rPr>
                      <w:b/>
                    </w:rPr>
                  </w:rPrChange>
                </w:rPr>
                <w:t>numeric</w:t>
              </w:r>
            </w:ins>
          </w:p>
        </w:tc>
        <w:tc>
          <w:tcPr>
            <w:tcW w:w="991" w:type="dxa"/>
            <w:noWrap/>
            <w:vAlign w:val="center"/>
            <w:hideMark/>
            <w:tcPrChange w:id="1471" w:author="phuong vu" w:date="2018-11-16T12:47:00Z">
              <w:tcPr>
                <w:tcW w:w="1084" w:type="dxa"/>
                <w:noWrap/>
                <w:hideMark/>
              </w:tcPr>
            </w:tcPrChange>
          </w:tcPr>
          <w:p w14:paraId="4938F509" w14:textId="31CBEAA8" w:rsidR="00CF0C7E" w:rsidRPr="00CF0C7E" w:rsidRDefault="00CF0C7E">
            <w:pPr>
              <w:jc w:val="center"/>
              <w:rPr>
                <w:ins w:id="1472" w:author="phuong vu" w:date="2018-11-16T12:46:00Z"/>
                <w:rPrChange w:id="1473" w:author="phuong vu" w:date="2018-11-16T12:46:00Z">
                  <w:rPr>
                    <w:ins w:id="1474" w:author="phuong vu" w:date="2018-11-16T12:46:00Z"/>
                    <w:b/>
                  </w:rPr>
                </w:rPrChange>
              </w:rPr>
              <w:pPrChange w:id="1475" w:author="phuong vu" w:date="2018-11-16T12:47:00Z">
                <w:pPr/>
              </w:pPrChange>
            </w:pPr>
          </w:p>
        </w:tc>
        <w:tc>
          <w:tcPr>
            <w:tcW w:w="771" w:type="dxa"/>
            <w:noWrap/>
            <w:vAlign w:val="center"/>
            <w:hideMark/>
            <w:tcPrChange w:id="1476" w:author="phuong vu" w:date="2018-11-16T12:47:00Z">
              <w:tcPr>
                <w:tcW w:w="809" w:type="dxa"/>
                <w:noWrap/>
                <w:hideMark/>
              </w:tcPr>
            </w:tcPrChange>
          </w:tcPr>
          <w:p w14:paraId="291D4831" w14:textId="76F5EE58" w:rsidR="00CF0C7E" w:rsidRPr="00CF0C7E" w:rsidRDefault="00CF0C7E">
            <w:pPr>
              <w:jc w:val="center"/>
              <w:rPr>
                <w:ins w:id="1477" w:author="phuong vu" w:date="2018-11-16T12:46:00Z"/>
                <w:rPrChange w:id="1478" w:author="phuong vu" w:date="2018-11-16T12:46:00Z">
                  <w:rPr>
                    <w:ins w:id="1479" w:author="phuong vu" w:date="2018-11-16T12:46:00Z"/>
                    <w:b/>
                  </w:rPr>
                </w:rPrChange>
              </w:rPr>
              <w:pPrChange w:id="1480" w:author="phuong vu" w:date="2018-11-16T12:47:00Z">
                <w:pPr/>
              </w:pPrChange>
            </w:pPr>
          </w:p>
        </w:tc>
        <w:tc>
          <w:tcPr>
            <w:tcW w:w="1414" w:type="dxa"/>
            <w:noWrap/>
            <w:vAlign w:val="center"/>
            <w:hideMark/>
            <w:tcPrChange w:id="1481" w:author="phuong vu" w:date="2018-11-16T12:47:00Z">
              <w:tcPr>
                <w:tcW w:w="1558" w:type="dxa"/>
                <w:noWrap/>
                <w:hideMark/>
              </w:tcPr>
            </w:tcPrChange>
          </w:tcPr>
          <w:p w14:paraId="6367452F" w14:textId="53C59277" w:rsidR="00CF0C7E" w:rsidRPr="00CF0C7E" w:rsidRDefault="00CF0C7E">
            <w:pPr>
              <w:jc w:val="center"/>
              <w:rPr>
                <w:ins w:id="1482" w:author="phuong vu" w:date="2018-11-16T12:46:00Z"/>
                <w:rPrChange w:id="1483" w:author="phuong vu" w:date="2018-11-16T12:46:00Z">
                  <w:rPr>
                    <w:ins w:id="1484" w:author="phuong vu" w:date="2018-11-16T12:46:00Z"/>
                    <w:b/>
                  </w:rPr>
                </w:rPrChange>
              </w:rPr>
              <w:pPrChange w:id="1485" w:author="phuong vu" w:date="2018-11-16T12:47:00Z">
                <w:pPr/>
              </w:pPrChange>
            </w:pPr>
          </w:p>
        </w:tc>
        <w:tc>
          <w:tcPr>
            <w:tcW w:w="2206" w:type="dxa"/>
            <w:noWrap/>
            <w:hideMark/>
            <w:tcPrChange w:id="1486" w:author="phuong vu" w:date="2018-11-16T12:47:00Z">
              <w:tcPr>
                <w:tcW w:w="2302" w:type="dxa"/>
                <w:noWrap/>
                <w:hideMark/>
              </w:tcPr>
            </w:tcPrChange>
          </w:tcPr>
          <w:p w14:paraId="0BD5FD8F" w14:textId="77777777" w:rsidR="00CF0C7E" w:rsidRPr="00CF0C7E" w:rsidRDefault="00CF0C7E">
            <w:pPr>
              <w:rPr>
                <w:ins w:id="1487" w:author="phuong vu" w:date="2018-11-16T12:46:00Z"/>
                <w:rPrChange w:id="1488" w:author="phuong vu" w:date="2018-11-16T12:46:00Z">
                  <w:rPr>
                    <w:ins w:id="1489" w:author="phuong vu" w:date="2018-11-16T12:46:00Z"/>
                    <w:b/>
                  </w:rPr>
                </w:rPrChange>
              </w:rPr>
            </w:pPr>
            <w:ins w:id="1490" w:author="phuong vu" w:date="2018-11-16T12:46:00Z">
              <w:r w:rsidRPr="00CF0C7E">
                <w:rPr>
                  <w:rPrChange w:id="1491" w:author="phuong vu" w:date="2018-11-16T12:46:00Z">
                    <w:rPr>
                      <w:b/>
                    </w:rPr>
                  </w:rPrChange>
                </w:rPr>
                <w:t>Người cập nhật</w:t>
              </w:r>
            </w:ins>
          </w:p>
        </w:tc>
      </w:tr>
      <w:tr w:rsidR="00A94F02" w:rsidRPr="00CF0C7E" w14:paraId="63C1902A" w14:textId="77777777" w:rsidTr="00A94F02">
        <w:trPr>
          <w:trHeight w:val="300"/>
          <w:ins w:id="1492" w:author="phuong vu" w:date="2018-11-16T12:46:00Z"/>
          <w:trPrChange w:id="1493" w:author="phuong vu" w:date="2018-11-16T12:47:00Z">
            <w:trPr>
              <w:trHeight w:val="300"/>
            </w:trPr>
          </w:trPrChange>
        </w:trPr>
        <w:tc>
          <w:tcPr>
            <w:tcW w:w="654" w:type="dxa"/>
            <w:noWrap/>
            <w:hideMark/>
            <w:tcPrChange w:id="1494" w:author="phuong vu" w:date="2018-11-16T12:47:00Z">
              <w:tcPr>
                <w:tcW w:w="539" w:type="dxa"/>
                <w:noWrap/>
                <w:hideMark/>
              </w:tcPr>
            </w:tcPrChange>
          </w:tcPr>
          <w:p w14:paraId="13049473" w14:textId="77777777" w:rsidR="00CF0C7E" w:rsidRPr="00CF0C7E" w:rsidRDefault="00CF0C7E" w:rsidP="00CF0C7E">
            <w:pPr>
              <w:rPr>
                <w:ins w:id="1495" w:author="phuong vu" w:date="2018-11-16T12:46:00Z"/>
                <w:rPrChange w:id="1496" w:author="phuong vu" w:date="2018-11-16T12:46:00Z">
                  <w:rPr>
                    <w:ins w:id="1497" w:author="phuong vu" w:date="2018-11-16T12:46:00Z"/>
                    <w:b/>
                  </w:rPr>
                </w:rPrChange>
              </w:rPr>
            </w:pPr>
            <w:ins w:id="1498" w:author="phuong vu" w:date="2018-11-16T12:46:00Z">
              <w:r w:rsidRPr="00CF0C7E">
                <w:rPr>
                  <w:rPrChange w:id="1499" w:author="phuong vu" w:date="2018-11-16T12:46:00Z">
                    <w:rPr>
                      <w:b/>
                    </w:rPr>
                  </w:rPrChange>
                </w:rPr>
                <w:t>13</w:t>
              </w:r>
            </w:ins>
          </w:p>
        </w:tc>
        <w:tc>
          <w:tcPr>
            <w:tcW w:w="1686" w:type="dxa"/>
            <w:noWrap/>
            <w:hideMark/>
            <w:tcPrChange w:id="1500" w:author="phuong vu" w:date="2018-11-16T12:47:00Z">
              <w:tcPr>
                <w:tcW w:w="1296" w:type="dxa"/>
                <w:noWrap/>
                <w:hideMark/>
              </w:tcPr>
            </w:tcPrChange>
          </w:tcPr>
          <w:p w14:paraId="31BFCDDB" w14:textId="77777777" w:rsidR="00CF0C7E" w:rsidRPr="00CF0C7E" w:rsidRDefault="00CF0C7E" w:rsidP="00CF0C7E">
            <w:pPr>
              <w:rPr>
                <w:ins w:id="1501" w:author="phuong vu" w:date="2018-11-16T12:46:00Z"/>
                <w:rPrChange w:id="1502" w:author="phuong vu" w:date="2018-11-16T12:46:00Z">
                  <w:rPr>
                    <w:ins w:id="1503" w:author="phuong vu" w:date="2018-11-16T12:46:00Z"/>
                    <w:b/>
                  </w:rPr>
                </w:rPrChange>
              </w:rPr>
            </w:pPr>
            <w:ins w:id="1504" w:author="phuong vu" w:date="2018-11-16T12:46:00Z">
              <w:r w:rsidRPr="00CF0C7E">
                <w:rPr>
                  <w:rPrChange w:id="1505" w:author="phuong vu" w:date="2018-11-16T12:46:00Z">
                    <w:rPr>
                      <w:b/>
                    </w:rPr>
                  </w:rPrChange>
                </w:rPr>
                <w:t>create_date</w:t>
              </w:r>
            </w:ins>
          </w:p>
        </w:tc>
        <w:tc>
          <w:tcPr>
            <w:tcW w:w="1183" w:type="dxa"/>
            <w:noWrap/>
            <w:hideMark/>
            <w:tcPrChange w:id="1506" w:author="phuong vu" w:date="2018-11-16T12:47:00Z">
              <w:tcPr>
                <w:tcW w:w="1189" w:type="dxa"/>
                <w:noWrap/>
                <w:hideMark/>
              </w:tcPr>
            </w:tcPrChange>
          </w:tcPr>
          <w:p w14:paraId="26490860" w14:textId="77777777" w:rsidR="00CF0C7E" w:rsidRPr="00CF0C7E" w:rsidRDefault="00CF0C7E">
            <w:pPr>
              <w:rPr>
                <w:ins w:id="1507" w:author="phuong vu" w:date="2018-11-16T12:46:00Z"/>
                <w:rPrChange w:id="1508" w:author="phuong vu" w:date="2018-11-16T12:46:00Z">
                  <w:rPr>
                    <w:ins w:id="1509" w:author="phuong vu" w:date="2018-11-16T12:46:00Z"/>
                    <w:b/>
                  </w:rPr>
                </w:rPrChange>
              </w:rPr>
            </w:pPr>
            <w:ins w:id="1510" w:author="phuong vu" w:date="2018-11-16T12:46:00Z">
              <w:r w:rsidRPr="00CF0C7E">
                <w:rPr>
                  <w:rPrChange w:id="1511" w:author="phuong vu" w:date="2018-11-16T12:46:00Z">
                    <w:rPr>
                      <w:b/>
                    </w:rPr>
                  </w:rPrChange>
                </w:rPr>
                <w:t xml:space="preserve">timestamp </w:t>
              </w:r>
            </w:ins>
          </w:p>
        </w:tc>
        <w:tc>
          <w:tcPr>
            <w:tcW w:w="991" w:type="dxa"/>
            <w:noWrap/>
            <w:vAlign w:val="center"/>
            <w:hideMark/>
            <w:tcPrChange w:id="1512" w:author="phuong vu" w:date="2018-11-16T12:47:00Z">
              <w:tcPr>
                <w:tcW w:w="1084" w:type="dxa"/>
                <w:noWrap/>
                <w:hideMark/>
              </w:tcPr>
            </w:tcPrChange>
          </w:tcPr>
          <w:p w14:paraId="5AD31F18" w14:textId="5D90B9AB" w:rsidR="00CF0C7E" w:rsidRPr="00CF0C7E" w:rsidRDefault="00CF0C7E">
            <w:pPr>
              <w:jc w:val="center"/>
              <w:rPr>
                <w:ins w:id="1513" w:author="phuong vu" w:date="2018-11-16T12:46:00Z"/>
                <w:rPrChange w:id="1514" w:author="phuong vu" w:date="2018-11-16T12:46:00Z">
                  <w:rPr>
                    <w:ins w:id="1515" w:author="phuong vu" w:date="2018-11-16T12:46:00Z"/>
                    <w:b/>
                  </w:rPr>
                </w:rPrChange>
              </w:rPr>
              <w:pPrChange w:id="1516" w:author="phuong vu" w:date="2018-11-16T12:47:00Z">
                <w:pPr/>
              </w:pPrChange>
            </w:pPr>
          </w:p>
        </w:tc>
        <w:tc>
          <w:tcPr>
            <w:tcW w:w="771" w:type="dxa"/>
            <w:noWrap/>
            <w:vAlign w:val="center"/>
            <w:hideMark/>
            <w:tcPrChange w:id="1517" w:author="phuong vu" w:date="2018-11-16T12:47:00Z">
              <w:tcPr>
                <w:tcW w:w="809" w:type="dxa"/>
                <w:noWrap/>
                <w:hideMark/>
              </w:tcPr>
            </w:tcPrChange>
          </w:tcPr>
          <w:p w14:paraId="705CBBD9" w14:textId="142FB82E" w:rsidR="00CF0C7E" w:rsidRPr="00CF0C7E" w:rsidRDefault="00CF0C7E">
            <w:pPr>
              <w:jc w:val="center"/>
              <w:rPr>
                <w:ins w:id="1518" w:author="phuong vu" w:date="2018-11-16T12:46:00Z"/>
                <w:rPrChange w:id="1519" w:author="phuong vu" w:date="2018-11-16T12:46:00Z">
                  <w:rPr>
                    <w:ins w:id="1520" w:author="phuong vu" w:date="2018-11-16T12:46:00Z"/>
                    <w:b/>
                  </w:rPr>
                </w:rPrChange>
              </w:rPr>
              <w:pPrChange w:id="1521" w:author="phuong vu" w:date="2018-11-16T12:47:00Z">
                <w:pPr/>
              </w:pPrChange>
            </w:pPr>
          </w:p>
        </w:tc>
        <w:tc>
          <w:tcPr>
            <w:tcW w:w="1414" w:type="dxa"/>
            <w:noWrap/>
            <w:vAlign w:val="center"/>
            <w:hideMark/>
            <w:tcPrChange w:id="1522" w:author="phuong vu" w:date="2018-11-16T12:47:00Z">
              <w:tcPr>
                <w:tcW w:w="1558" w:type="dxa"/>
                <w:noWrap/>
                <w:hideMark/>
              </w:tcPr>
            </w:tcPrChange>
          </w:tcPr>
          <w:p w14:paraId="309F75C2" w14:textId="05B97523" w:rsidR="00CF0C7E" w:rsidRPr="00CF0C7E" w:rsidRDefault="00CF0C7E">
            <w:pPr>
              <w:jc w:val="center"/>
              <w:rPr>
                <w:ins w:id="1523" w:author="phuong vu" w:date="2018-11-16T12:46:00Z"/>
                <w:rPrChange w:id="1524" w:author="phuong vu" w:date="2018-11-16T12:46:00Z">
                  <w:rPr>
                    <w:ins w:id="1525" w:author="phuong vu" w:date="2018-11-16T12:46:00Z"/>
                    <w:b/>
                  </w:rPr>
                </w:rPrChange>
              </w:rPr>
              <w:pPrChange w:id="1526" w:author="phuong vu" w:date="2018-11-16T12:47:00Z">
                <w:pPr/>
              </w:pPrChange>
            </w:pPr>
          </w:p>
        </w:tc>
        <w:tc>
          <w:tcPr>
            <w:tcW w:w="2206" w:type="dxa"/>
            <w:noWrap/>
            <w:hideMark/>
            <w:tcPrChange w:id="1527" w:author="phuong vu" w:date="2018-11-16T12:47:00Z">
              <w:tcPr>
                <w:tcW w:w="2302" w:type="dxa"/>
                <w:noWrap/>
                <w:hideMark/>
              </w:tcPr>
            </w:tcPrChange>
          </w:tcPr>
          <w:p w14:paraId="70756C1D" w14:textId="77777777" w:rsidR="00CF0C7E" w:rsidRPr="00CF0C7E" w:rsidRDefault="00CF0C7E">
            <w:pPr>
              <w:rPr>
                <w:ins w:id="1528" w:author="phuong vu" w:date="2018-11-16T12:46:00Z"/>
                <w:rPrChange w:id="1529" w:author="phuong vu" w:date="2018-11-16T12:46:00Z">
                  <w:rPr>
                    <w:ins w:id="1530" w:author="phuong vu" w:date="2018-11-16T12:46:00Z"/>
                    <w:b/>
                  </w:rPr>
                </w:rPrChange>
              </w:rPr>
            </w:pPr>
            <w:ins w:id="1531" w:author="phuong vu" w:date="2018-11-16T12:46:00Z">
              <w:r w:rsidRPr="00CF0C7E">
                <w:rPr>
                  <w:rPrChange w:id="1532" w:author="phuong vu" w:date="2018-11-16T12:46:00Z">
                    <w:rPr>
                      <w:b/>
                    </w:rPr>
                  </w:rPrChange>
                </w:rPr>
                <w:t>Ngày tạo</w:t>
              </w:r>
            </w:ins>
          </w:p>
        </w:tc>
      </w:tr>
      <w:tr w:rsidR="00A94F02" w:rsidRPr="00CF0C7E" w14:paraId="679B36D5" w14:textId="77777777" w:rsidTr="00A94F02">
        <w:trPr>
          <w:trHeight w:val="300"/>
          <w:ins w:id="1533" w:author="phuong vu" w:date="2018-11-16T12:46:00Z"/>
          <w:trPrChange w:id="1534" w:author="phuong vu" w:date="2018-11-16T12:47:00Z">
            <w:trPr>
              <w:trHeight w:val="300"/>
            </w:trPr>
          </w:trPrChange>
        </w:trPr>
        <w:tc>
          <w:tcPr>
            <w:tcW w:w="654" w:type="dxa"/>
            <w:noWrap/>
            <w:hideMark/>
            <w:tcPrChange w:id="1535" w:author="phuong vu" w:date="2018-11-16T12:47:00Z">
              <w:tcPr>
                <w:tcW w:w="539" w:type="dxa"/>
                <w:noWrap/>
                <w:hideMark/>
              </w:tcPr>
            </w:tcPrChange>
          </w:tcPr>
          <w:p w14:paraId="13C49060" w14:textId="77777777" w:rsidR="00CF0C7E" w:rsidRPr="00CF0C7E" w:rsidRDefault="00CF0C7E" w:rsidP="00CF0C7E">
            <w:pPr>
              <w:rPr>
                <w:ins w:id="1536" w:author="phuong vu" w:date="2018-11-16T12:46:00Z"/>
                <w:rPrChange w:id="1537" w:author="phuong vu" w:date="2018-11-16T12:46:00Z">
                  <w:rPr>
                    <w:ins w:id="1538" w:author="phuong vu" w:date="2018-11-16T12:46:00Z"/>
                    <w:b/>
                  </w:rPr>
                </w:rPrChange>
              </w:rPr>
            </w:pPr>
            <w:ins w:id="1539" w:author="phuong vu" w:date="2018-11-16T12:46:00Z">
              <w:r w:rsidRPr="00CF0C7E">
                <w:rPr>
                  <w:rPrChange w:id="1540" w:author="phuong vu" w:date="2018-11-16T12:46:00Z">
                    <w:rPr>
                      <w:b/>
                    </w:rPr>
                  </w:rPrChange>
                </w:rPr>
                <w:t>14</w:t>
              </w:r>
            </w:ins>
          </w:p>
        </w:tc>
        <w:tc>
          <w:tcPr>
            <w:tcW w:w="1686" w:type="dxa"/>
            <w:noWrap/>
            <w:hideMark/>
            <w:tcPrChange w:id="1541" w:author="phuong vu" w:date="2018-11-16T12:47:00Z">
              <w:tcPr>
                <w:tcW w:w="1296" w:type="dxa"/>
                <w:noWrap/>
                <w:hideMark/>
              </w:tcPr>
            </w:tcPrChange>
          </w:tcPr>
          <w:p w14:paraId="76E362AD" w14:textId="77777777" w:rsidR="00CF0C7E" w:rsidRPr="00CF0C7E" w:rsidRDefault="00CF0C7E" w:rsidP="00CF0C7E">
            <w:pPr>
              <w:rPr>
                <w:ins w:id="1542" w:author="phuong vu" w:date="2018-11-16T12:46:00Z"/>
                <w:rPrChange w:id="1543" w:author="phuong vu" w:date="2018-11-16T12:46:00Z">
                  <w:rPr>
                    <w:ins w:id="1544" w:author="phuong vu" w:date="2018-11-16T12:46:00Z"/>
                    <w:b/>
                  </w:rPr>
                </w:rPrChange>
              </w:rPr>
            </w:pPr>
            <w:ins w:id="1545" w:author="phuong vu" w:date="2018-11-16T12:46:00Z">
              <w:r w:rsidRPr="00CF0C7E">
                <w:rPr>
                  <w:rPrChange w:id="1546" w:author="phuong vu" w:date="2018-11-16T12:46:00Z">
                    <w:rPr>
                      <w:b/>
                    </w:rPr>
                  </w:rPrChange>
                </w:rPr>
                <w:t>update_date</w:t>
              </w:r>
            </w:ins>
          </w:p>
        </w:tc>
        <w:tc>
          <w:tcPr>
            <w:tcW w:w="1183" w:type="dxa"/>
            <w:noWrap/>
            <w:hideMark/>
            <w:tcPrChange w:id="1547" w:author="phuong vu" w:date="2018-11-16T12:47:00Z">
              <w:tcPr>
                <w:tcW w:w="1189" w:type="dxa"/>
                <w:noWrap/>
                <w:hideMark/>
              </w:tcPr>
            </w:tcPrChange>
          </w:tcPr>
          <w:p w14:paraId="0C4D82B5" w14:textId="77777777" w:rsidR="00CF0C7E" w:rsidRPr="00CF0C7E" w:rsidRDefault="00CF0C7E">
            <w:pPr>
              <w:rPr>
                <w:ins w:id="1548" w:author="phuong vu" w:date="2018-11-16T12:46:00Z"/>
                <w:rPrChange w:id="1549" w:author="phuong vu" w:date="2018-11-16T12:46:00Z">
                  <w:rPr>
                    <w:ins w:id="1550" w:author="phuong vu" w:date="2018-11-16T12:46:00Z"/>
                    <w:b/>
                  </w:rPr>
                </w:rPrChange>
              </w:rPr>
            </w:pPr>
            <w:ins w:id="1551" w:author="phuong vu" w:date="2018-11-16T12:46:00Z">
              <w:r w:rsidRPr="00CF0C7E">
                <w:rPr>
                  <w:rPrChange w:id="1552" w:author="phuong vu" w:date="2018-11-16T12:46:00Z">
                    <w:rPr>
                      <w:b/>
                    </w:rPr>
                  </w:rPrChange>
                </w:rPr>
                <w:t xml:space="preserve">timestamp </w:t>
              </w:r>
            </w:ins>
          </w:p>
        </w:tc>
        <w:tc>
          <w:tcPr>
            <w:tcW w:w="991" w:type="dxa"/>
            <w:noWrap/>
            <w:vAlign w:val="center"/>
            <w:hideMark/>
            <w:tcPrChange w:id="1553" w:author="phuong vu" w:date="2018-11-16T12:47:00Z">
              <w:tcPr>
                <w:tcW w:w="1084" w:type="dxa"/>
                <w:noWrap/>
                <w:hideMark/>
              </w:tcPr>
            </w:tcPrChange>
          </w:tcPr>
          <w:p w14:paraId="149C16F9" w14:textId="36CF6A93" w:rsidR="00CF0C7E" w:rsidRPr="00CF0C7E" w:rsidRDefault="00CF0C7E">
            <w:pPr>
              <w:jc w:val="center"/>
              <w:rPr>
                <w:ins w:id="1554" w:author="phuong vu" w:date="2018-11-16T12:46:00Z"/>
                <w:rPrChange w:id="1555" w:author="phuong vu" w:date="2018-11-16T12:46:00Z">
                  <w:rPr>
                    <w:ins w:id="1556" w:author="phuong vu" w:date="2018-11-16T12:46:00Z"/>
                    <w:b/>
                  </w:rPr>
                </w:rPrChange>
              </w:rPr>
              <w:pPrChange w:id="1557" w:author="phuong vu" w:date="2018-11-16T12:47:00Z">
                <w:pPr/>
              </w:pPrChange>
            </w:pPr>
          </w:p>
        </w:tc>
        <w:tc>
          <w:tcPr>
            <w:tcW w:w="771" w:type="dxa"/>
            <w:noWrap/>
            <w:vAlign w:val="center"/>
            <w:hideMark/>
            <w:tcPrChange w:id="1558" w:author="phuong vu" w:date="2018-11-16T12:47:00Z">
              <w:tcPr>
                <w:tcW w:w="809" w:type="dxa"/>
                <w:noWrap/>
                <w:hideMark/>
              </w:tcPr>
            </w:tcPrChange>
          </w:tcPr>
          <w:p w14:paraId="432A114B" w14:textId="4E385F58" w:rsidR="00CF0C7E" w:rsidRPr="00CF0C7E" w:rsidRDefault="00CF0C7E">
            <w:pPr>
              <w:jc w:val="center"/>
              <w:rPr>
                <w:ins w:id="1559" w:author="phuong vu" w:date="2018-11-16T12:46:00Z"/>
                <w:rPrChange w:id="1560" w:author="phuong vu" w:date="2018-11-16T12:46:00Z">
                  <w:rPr>
                    <w:ins w:id="1561" w:author="phuong vu" w:date="2018-11-16T12:46:00Z"/>
                    <w:b/>
                  </w:rPr>
                </w:rPrChange>
              </w:rPr>
              <w:pPrChange w:id="1562" w:author="phuong vu" w:date="2018-11-16T12:47:00Z">
                <w:pPr/>
              </w:pPrChange>
            </w:pPr>
          </w:p>
        </w:tc>
        <w:tc>
          <w:tcPr>
            <w:tcW w:w="1414" w:type="dxa"/>
            <w:noWrap/>
            <w:vAlign w:val="center"/>
            <w:hideMark/>
            <w:tcPrChange w:id="1563" w:author="phuong vu" w:date="2018-11-16T12:47:00Z">
              <w:tcPr>
                <w:tcW w:w="1558" w:type="dxa"/>
                <w:noWrap/>
                <w:hideMark/>
              </w:tcPr>
            </w:tcPrChange>
          </w:tcPr>
          <w:p w14:paraId="3FE644FC" w14:textId="63AE99EB" w:rsidR="00CF0C7E" w:rsidRPr="00CF0C7E" w:rsidRDefault="00CF0C7E">
            <w:pPr>
              <w:jc w:val="center"/>
              <w:rPr>
                <w:ins w:id="1564" w:author="phuong vu" w:date="2018-11-16T12:46:00Z"/>
                <w:rPrChange w:id="1565" w:author="phuong vu" w:date="2018-11-16T12:46:00Z">
                  <w:rPr>
                    <w:ins w:id="1566" w:author="phuong vu" w:date="2018-11-16T12:46:00Z"/>
                    <w:b/>
                  </w:rPr>
                </w:rPrChange>
              </w:rPr>
              <w:pPrChange w:id="1567" w:author="phuong vu" w:date="2018-11-16T12:47:00Z">
                <w:pPr/>
              </w:pPrChange>
            </w:pPr>
          </w:p>
        </w:tc>
        <w:tc>
          <w:tcPr>
            <w:tcW w:w="2206" w:type="dxa"/>
            <w:noWrap/>
            <w:hideMark/>
            <w:tcPrChange w:id="1568" w:author="phuong vu" w:date="2018-11-16T12:47:00Z">
              <w:tcPr>
                <w:tcW w:w="2302" w:type="dxa"/>
                <w:noWrap/>
                <w:hideMark/>
              </w:tcPr>
            </w:tcPrChange>
          </w:tcPr>
          <w:p w14:paraId="7FF1501C" w14:textId="77777777" w:rsidR="00CF0C7E" w:rsidRPr="00CF0C7E" w:rsidRDefault="00CF0C7E">
            <w:pPr>
              <w:rPr>
                <w:ins w:id="1569" w:author="phuong vu" w:date="2018-11-16T12:46:00Z"/>
                <w:rPrChange w:id="1570" w:author="phuong vu" w:date="2018-11-16T12:46:00Z">
                  <w:rPr>
                    <w:ins w:id="1571" w:author="phuong vu" w:date="2018-11-16T12:46:00Z"/>
                    <w:b/>
                  </w:rPr>
                </w:rPrChange>
              </w:rPr>
            </w:pPr>
            <w:ins w:id="1572" w:author="phuong vu" w:date="2018-11-16T12:46:00Z">
              <w:r w:rsidRPr="00CF0C7E">
                <w:rPr>
                  <w:rPrChange w:id="1573" w:author="phuong vu" w:date="2018-11-16T12:46:00Z">
                    <w:rPr>
                      <w:b/>
                    </w:rPr>
                  </w:rPrChange>
                </w:rPr>
                <w:t>Ngày cập nhật</w:t>
              </w:r>
            </w:ins>
          </w:p>
        </w:tc>
      </w:tr>
      <w:tr w:rsidR="00A94F02" w:rsidRPr="00CF0C7E" w14:paraId="6D3DF2DB" w14:textId="77777777" w:rsidTr="00A94F02">
        <w:trPr>
          <w:trHeight w:val="300"/>
          <w:ins w:id="1574" w:author="phuong vu" w:date="2018-11-16T12:46:00Z"/>
          <w:trPrChange w:id="1575" w:author="phuong vu" w:date="2018-11-16T12:47:00Z">
            <w:trPr>
              <w:trHeight w:val="300"/>
            </w:trPr>
          </w:trPrChange>
        </w:trPr>
        <w:tc>
          <w:tcPr>
            <w:tcW w:w="654" w:type="dxa"/>
            <w:noWrap/>
            <w:hideMark/>
            <w:tcPrChange w:id="1576" w:author="phuong vu" w:date="2018-11-16T12:47:00Z">
              <w:tcPr>
                <w:tcW w:w="539" w:type="dxa"/>
                <w:noWrap/>
                <w:hideMark/>
              </w:tcPr>
            </w:tcPrChange>
          </w:tcPr>
          <w:p w14:paraId="4893828A" w14:textId="77777777" w:rsidR="00CF0C7E" w:rsidRPr="00CF0C7E" w:rsidRDefault="00CF0C7E" w:rsidP="00CF0C7E">
            <w:pPr>
              <w:rPr>
                <w:ins w:id="1577" w:author="phuong vu" w:date="2018-11-16T12:46:00Z"/>
                <w:rPrChange w:id="1578" w:author="phuong vu" w:date="2018-11-16T12:46:00Z">
                  <w:rPr>
                    <w:ins w:id="1579" w:author="phuong vu" w:date="2018-11-16T12:46:00Z"/>
                    <w:b/>
                  </w:rPr>
                </w:rPrChange>
              </w:rPr>
            </w:pPr>
            <w:ins w:id="1580" w:author="phuong vu" w:date="2018-11-16T12:46:00Z">
              <w:r w:rsidRPr="00CF0C7E">
                <w:rPr>
                  <w:rPrChange w:id="1581" w:author="phuong vu" w:date="2018-11-16T12:46:00Z">
                    <w:rPr>
                      <w:b/>
                    </w:rPr>
                  </w:rPrChange>
                </w:rPr>
                <w:t>15</w:t>
              </w:r>
            </w:ins>
          </w:p>
        </w:tc>
        <w:tc>
          <w:tcPr>
            <w:tcW w:w="1686" w:type="dxa"/>
            <w:noWrap/>
            <w:hideMark/>
            <w:tcPrChange w:id="1582" w:author="phuong vu" w:date="2018-11-16T12:47:00Z">
              <w:tcPr>
                <w:tcW w:w="1296" w:type="dxa"/>
                <w:noWrap/>
                <w:hideMark/>
              </w:tcPr>
            </w:tcPrChange>
          </w:tcPr>
          <w:p w14:paraId="5E03B6F5" w14:textId="77777777" w:rsidR="00CF0C7E" w:rsidRPr="00CF0C7E" w:rsidRDefault="00CF0C7E" w:rsidP="00CF0C7E">
            <w:pPr>
              <w:rPr>
                <w:ins w:id="1583" w:author="phuong vu" w:date="2018-11-16T12:46:00Z"/>
                <w:rPrChange w:id="1584" w:author="phuong vu" w:date="2018-11-16T12:46:00Z">
                  <w:rPr>
                    <w:ins w:id="1585" w:author="phuong vu" w:date="2018-11-16T12:46:00Z"/>
                    <w:b/>
                  </w:rPr>
                </w:rPrChange>
              </w:rPr>
            </w:pPr>
            <w:ins w:id="1586" w:author="phuong vu" w:date="2018-11-16T12:46:00Z">
              <w:r w:rsidRPr="00CF0C7E">
                <w:rPr>
                  <w:rPrChange w:id="1587" w:author="phuong vu" w:date="2018-11-16T12:46:00Z">
                    <w:rPr>
                      <w:b/>
                    </w:rPr>
                  </w:rPrChange>
                </w:rPr>
                <w:t>status</w:t>
              </w:r>
            </w:ins>
          </w:p>
        </w:tc>
        <w:tc>
          <w:tcPr>
            <w:tcW w:w="1183" w:type="dxa"/>
            <w:noWrap/>
            <w:hideMark/>
            <w:tcPrChange w:id="1588" w:author="phuong vu" w:date="2018-11-16T12:47:00Z">
              <w:tcPr>
                <w:tcW w:w="1189" w:type="dxa"/>
                <w:noWrap/>
                <w:hideMark/>
              </w:tcPr>
            </w:tcPrChange>
          </w:tcPr>
          <w:p w14:paraId="4F8EB224" w14:textId="77777777" w:rsidR="00CF0C7E" w:rsidRPr="00CF0C7E" w:rsidRDefault="00CF0C7E">
            <w:pPr>
              <w:rPr>
                <w:ins w:id="1589" w:author="phuong vu" w:date="2018-11-16T12:46:00Z"/>
                <w:rPrChange w:id="1590" w:author="phuong vu" w:date="2018-11-16T12:46:00Z">
                  <w:rPr>
                    <w:ins w:id="1591" w:author="phuong vu" w:date="2018-11-16T12:46:00Z"/>
                    <w:b/>
                  </w:rPr>
                </w:rPrChange>
              </w:rPr>
            </w:pPr>
            <w:ins w:id="1592" w:author="phuong vu" w:date="2018-11-16T12:46:00Z">
              <w:r w:rsidRPr="00CF0C7E">
                <w:rPr>
                  <w:rPrChange w:id="1593" w:author="phuong vu" w:date="2018-11-16T12:46:00Z">
                    <w:rPr>
                      <w:b/>
                    </w:rPr>
                  </w:rPrChange>
                </w:rPr>
                <w:t>character varying</w:t>
              </w:r>
            </w:ins>
          </w:p>
        </w:tc>
        <w:tc>
          <w:tcPr>
            <w:tcW w:w="991" w:type="dxa"/>
            <w:noWrap/>
            <w:vAlign w:val="center"/>
            <w:hideMark/>
            <w:tcPrChange w:id="1594" w:author="phuong vu" w:date="2018-11-16T12:47:00Z">
              <w:tcPr>
                <w:tcW w:w="1084" w:type="dxa"/>
                <w:noWrap/>
                <w:hideMark/>
              </w:tcPr>
            </w:tcPrChange>
          </w:tcPr>
          <w:p w14:paraId="3054E074" w14:textId="3C53BC3D" w:rsidR="00CF0C7E" w:rsidRPr="00CF0C7E" w:rsidRDefault="00CF0C7E">
            <w:pPr>
              <w:jc w:val="center"/>
              <w:rPr>
                <w:ins w:id="1595" w:author="phuong vu" w:date="2018-11-16T12:46:00Z"/>
                <w:rPrChange w:id="1596" w:author="phuong vu" w:date="2018-11-16T12:46:00Z">
                  <w:rPr>
                    <w:ins w:id="1597" w:author="phuong vu" w:date="2018-11-16T12:46:00Z"/>
                    <w:b/>
                  </w:rPr>
                </w:rPrChange>
              </w:rPr>
              <w:pPrChange w:id="1598" w:author="phuong vu" w:date="2018-11-16T12:47:00Z">
                <w:pPr/>
              </w:pPrChange>
            </w:pPr>
          </w:p>
        </w:tc>
        <w:tc>
          <w:tcPr>
            <w:tcW w:w="771" w:type="dxa"/>
            <w:noWrap/>
            <w:vAlign w:val="center"/>
            <w:hideMark/>
            <w:tcPrChange w:id="1599" w:author="phuong vu" w:date="2018-11-16T12:47:00Z">
              <w:tcPr>
                <w:tcW w:w="809" w:type="dxa"/>
                <w:noWrap/>
                <w:hideMark/>
              </w:tcPr>
            </w:tcPrChange>
          </w:tcPr>
          <w:p w14:paraId="43337FA8" w14:textId="73695144" w:rsidR="00CF0C7E" w:rsidRPr="00CF0C7E" w:rsidRDefault="00CF0C7E">
            <w:pPr>
              <w:jc w:val="center"/>
              <w:rPr>
                <w:ins w:id="1600" w:author="phuong vu" w:date="2018-11-16T12:46:00Z"/>
                <w:rPrChange w:id="1601" w:author="phuong vu" w:date="2018-11-16T12:46:00Z">
                  <w:rPr>
                    <w:ins w:id="1602" w:author="phuong vu" w:date="2018-11-16T12:46:00Z"/>
                    <w:b/>
                  </w:rPr>
                </w:rPrChange>
              </w:rPr>
              <w:pPrChange w:id="1603" w:author="phuong vu" w:date="2018-11-16T12:47:00Z">
                <w:pPr/>
              </w:pPrChange>
            </w:pPr>
          </w:p>
        </w:tc>
        <w:tc>
          <w:tcPr>
            <w:tcW w:w="1414" w:type="dxa"/>
            <w:noWrap/>
            <w:vAlign w:val="center"/>
            <w:hideMark/>
            <w:tcPrChange w:id="1604" w:author="phuong vu" w:date="2018-11-16T12:47:00Z">
              <w:tcPr>
                <w:tcW w:w="1558" w:type="dxa"/>
                <w:noWrap/>
                <w:hideMark/>
              </w:tcPr>
            </w:tcPrChange>
          </w:tcPr>
          <w:p w14:paraId="29B52EBE" w14:textId="2A5F8721" w:rsidR="00CF0C7E" w:rsidRPr="00CF0C7E" w:rsidRDefault="00CF0C7E">
            <w:pPr>
              <w:jc w:val="center"/>
              <w:rPr>
                <w:ins w:id="1605" w:author="phuong vu" w:date="2018-11-16T12:46:00Z"/>
                <w:rPrChange w:id="1606" w:author="phuong vu" w:date="2018-11-16T12:46:00Z">
                  <w:rPr>
                    <w:ins w:id="1607" w:author="phuong vu" w:date="2018-11-16T12:46:00Z"/>
                    <w:b/>
                  </w:rPr>
                </w:rPrChange>
              </w:rPr>
              <w:pPrChange w:id="1608" w:author="phuong vu" w:date="2018-11-16T12:47:00Z">
                <w:pPr/>
              </w:pPrChange>
            </w:pPr>
          </w:p>
        </w:tc>
        <w:tc>
          <w:tcPr>
            <w:tcW w:w="2206" w:type="dxa"/>
            <w:noWrap/>
            <w:hideMark/>
            <w:tcPrChange w:id="1609" w:author="phuong vu" w:date="2018-11-16T12:47:00Z">
              <w:tcPr>
                <w:tcW w:w="2302" w:type="dxa"/>
                <w:noWrap/>
                <w:hideMark/>
              </w:tcPr>
            </w:tcPrChange>
          </w:tcPr>
          <w:p w14:paraId="26CEF947" w14:textId="77777777" w:rsidR="00CF0C7E" w:rsidRPr="00CF0C7E" w:rsidRDefault="00CF0C7E">
            <w:pPr>
              <w:rPr>
                <w:ins w:id="1610" w:author="phuong vu" w:date="2018-11-16T12:46:00Z"/>
                <w:rPrChange w:id="1611" w:author="phuong vu" w:date="2018-11-16T12:46:00Z">
                  <w:rPr>
                    <w:ins w:id="1612" w:author="phuong vu" w:date="2018-11-16T12:46:00Z"/>
                    <w:b/>
                  </w:rPr>
                </w:rPrChange>
              </w:rPr>
            </w:pPr>
            <w:ins w:id="1613" w:author="phuong vu" w:date="2018-11-16T12:46:00Z">
              <w:r w:rsidRPr="00CF0C7E">
                <w:rPr>
                  <w:rPrChange w:id="1614" w:author="phuong vu" w:date="2018-11-16T12:46:00Z">
                    <w:rPr>
                      <w:b/>
                    </w:rPr>
                  </w:rPrChange>
                </w:rPr>
                <w:t>Trạng thái, cùng trạng thái với BILL</w:t>
              </w:r>
            </w:ins>
          </w:p>
        </w:tc>
      </w:tr>
      <w:tr w:rsidR="00A94F02" w:rsidRPr="00CF0C7E" w14:paraId="6B9CC0C2" w14:textId="77777777" w:rsidTr="00A94F02">
        <w:trPr>
          <w:trHeight w:val="300"/>
          <w:ins w:id="1615" w:author="phuong vu" w:date="2018-11-16T12:46:00Z"/>
          <w:trPrChange w:id="1616" w:author="phuong vu" w:date="2018-11-16T12:47:00Z">
            <w:trPr>
              <w:trHeight w:val="300"/>
            </w:trPr>
          </w:trPrChange>
        </w:trPr>
        <w:tc>
          <w:tcPr>
            <w:tcW w:w="654" w:type="dxa"/>
            <w:noWrap/>
            <w:hideMark/>
            <w:tcPrChange w:id="1617" w:author="phuong vu" w:date="2018-11-16T12:47:00Z">
              <w:tcPr>
                <w:tcW w:w="539" w:type="dxa"/>
                <w:noWrap/>
                <w:hideMark/>
              </w:tcPr>
            </w:tcPrChange>
          </w:tcPr>
          <w:p w14:paraId="7C9AA222" w14:textId="77777777" w:rsidR="00CF0C7E" w:rsidRPr="00CF0C7E" w:rsidRDefault="00CF0C7E" w:rsidP="00CF0C7E">
            <w:pPr>
              <w:rPr>
                <w:ins w:id="1618" w:author="phuong vu" w:date="2018-11-16T12:46:00Z"/>
                <w:rPrChange w:id="1619" w:author="phuong vu" w:date="2018-11-16T12:46:00Z">
                  <w:rPr>
                    <w:ins w:id="1620" w:author="phuong vu" w:date="2018-11-16T12:46:00Z"/>
                    <w:b/>
                  </w:rPr>
                </w:rPrChange>
              </w:rPr>
            </w:pPr>
            <w:ins w:id="1621" w:author="phuong vu" w:date="2018-11-16T12:46:00Z">
              <w:r w:rsidRPr="00CF0C7E">
                <w:rPr>
                  <w:rPrChange w:id="1622" w:author="phuong vu" w:date="2018-11-16T12:46:00Z">
                    <w:rPr>
                      <w:b/>
                    </w:rPr>
                  </w:rPrChange>
                </w:rPr>
                <w:t>16</w:t>
              </w:r>
            </w:ins>
          </w:p>
        </w:tc>
        <w:tc>
          <w:tcPr>
            <w:tcW w:w="1686" w:type="dxa"/>
            <w:noWrap/>
            <w:hideMark/>
            <w:tcPrChange w:id="1623" w:author="phuong vu" w:date="2018-11-16T12:47:00Z">
              <w:tcPr>
                <w:tcW w:w="1296" w:type="dxa"/>
                <w:noWrap/>
                <w:hideMark/>
              </w:tcPr>
            </w:tcPrChange>
          </w:tcPr>
          <w:p w14:paraId="534AE5D1" w14:textId="77777777" w:rsidR="00CF0C7E" w:rsidRPr="00CF0C7E" w:rsidRDefault="00CF0C7E" w:rsidP="00CF0C7E">
            <w:pPr>
              <w:rPr>
                <w:ins w:id="1624" w:author="phuong vu" w:date="2018-11-16T12:46:00Z"/>
                <w:rPrChange w:id="1625" w:author="phuong vu" w:date="2018-11-16T12:46:00Z">
                  <w:rPr>
                    <w:ins w:id="1626" w:author="phuong vu" w:date="2018-11-16T12:46:00Z"/>
                    <w:b/>
                  </w:rPr>
                </w:rPrChange>
              </w:rPr>
            </w:pPr>
            <w:ins w:id="1627" w:author="phuong vu" w:date="2018-11-16T12:46:00Z">
              <w:r w:rsidRPr="00CF0C7E">
                <w:rPr>
                  <w:rPrChange w:id="1628" w:author="phuong vu" w:date="2018-11-16T12:46:00Z">
                    <w:rPr>
                      <w:b/>
                    </w:rPr>
                  </w:rPrChange>
                </w:rPr>
                <w:t>unit_price</w:t>
              </w:r>
            </w:ins>
          </w:p>
        </w:tc>
        <w:tc>
          <w:tcPr>
            <w:tcW w:w="1183" w:type="dxa"/>
            <w:noWrap/>
            <w:hideMark/>
            <w:tcPrChange w:id="1629" w:author="phuong vu" w:date="2018-11-16T12:47:00Z">
              <w:tcPr>
                <w:tcW w:w="1189" w:type="dxa"/>
                <w:noWrap/>
                <w:hideMark/>
              </w:tcPr>
            </w:tcPrChange>
          </w:tcPr>
          <w:p w14:paraId="7B5F5951" w14:textId="77777777" w:rsidR="00CF0C7E" w:rsidRPr="00CF0C7E" w:rsidRDefault="00CF0C7E">
            <w:pPr>
              <w:rPr>
                <w:ins w:id="1630" w:author="phuong vu" w:date="2018-11-16T12:46:00Z"/>
                <w:rPrChange w:id="1631" w:author="phuong vu" w:date="2018-11-16T12:46:00Z">
                  <w:rPr>
                    <w:ins w:id="1632" w:author="phuong vu" w:date="2018-11-16T12:46:00Z"/>
                    <w:b/>
                  </w:rPr>
                </w:rPrChange>
              </w:rPr>
            </w:pPr>
            <w:ins w:id="1633" w:author="phuong vu" w:date="2018-11-16T12:46:00Z">
              <w:r w:rsidRPr="00CF0C7E">
                <w:rPr>
                  <w:rPrChange w:id="1634" w:author="phuong vu" w:date="2018-11-16T12:46:00Z">
                    <w:rPr>
                      <w:b/>
                    </w:rPr>
                  </w:rPrChange>
                </w:rPr>
                <w:t>numeric</w:t>
              </w:r>
            </w:ins>
          </w:p>
        </w:tc>
        <w:tc>
          <w:tcPr>
            <w:tcW w:w="991" w:type="dxa"/>
            <w:noWrap/>
            <w:vAlign w:val="center"/>
            <w:hideMark/>
            <w:tcPrChange w:id="1635" w:author="phuong vu" w:date="2018-11-16T12:47:00Z">
              <w:tcPr>
                <w:tcW w:w="1084" w:type="dxa"/>
                <w:noWrap/>
                <w:hideMark/>
              </w:tcPr>
            </w:tcPrChange>
          </w:tcPr>
          <w:p w14:paraId="13F262D4" w14:textId="2DCFC658" w:rsidR="00CF0C7E" w:rsidRPr="00CF0C7E" w:rsidRDefault="00CF0C7E">
            <w:pPr>
              <w:jc w:val="center"/>
              <w:rPr>
                <w:ins w:id="1636" w:author="phuong vu" w:date="2018-11-16T12:46:00Z"/>
                <w:rPrChange w:id="1637" w:author="phuong vu" w:date="2018-11-16T12:46:00Z">
                  <w:rPr>
                    <w:ins w:id="1638" w:author="phuong vu" w:date="2018-11-16T12:46:00Z"/>
                    <w:b/>
                  </w:rPr>
                </w:rPrChange>
              </w:rPr>
              <w:pPrChange w:id="1639" w:author="phuong vu" w:date="2018-11-16T12:47:00Z">
                <w:pPr/>
              </w:pPrChange>
            </w:pPr>
          </w:p>
        </w:tc>
        <w:tc>
          <w:tcPr>
            <w:tcW w:w="771" w:type="dxa"/>
            <w:noWrap/>
            <w:vAlign w:val="center"/>
            <w:hideMark/>
            <w:tcPrChange w:id="1640" w:author="phuong vu" w:date="2018-11-16T12:47:00Z">
              <w:tcPr>
                <w:tcW w:w="809" w:type="dxa"/>
                <w:noWrap/>
                <w:hideMark/>
              </w:tcPr>
            </w:tcPrChange>
          </w:tcPr>
          <w:p w14:paraId="54C60FCB" w14:textId="16F8F124" w:rsidR="00CF0C7E" w:rsidRPr="00CF0C7E" w:rsidRDefault="00CF0C7E">
            <w:pPr>
              <w:jc w:val="center"/>
              <w:rPr>
                <w:ins w:id="1641" w:author="phuong vu" w:date="2018-11-16T12:46:00Z"/>
                <w:rPrChange w:id="1642" w:author="phuong vu" w:date="2018-11-16T12:46:00Z">
                  <w:rPr>
                    <w:ins w:id="1643" w:author="phuong vu" w:date="2018-11-16T12:46:00Z"/>
                    <w:b/>
                  </w:rPr>
                </w:rPrChange>
              </w:rPr>
              <w:pPrChange w:id="1644" w:author="phuong vu" w:date="2018-11-16T12:47:00Z">
                <w:pPr/>
              </w:pPrChange>
            </w:pPr>
          </w:p>
        </w:tc>
        <w:tc>
          <w:tcPr>
            <w:tcW w:w="1414" w:type="dxa"/>
            <w:noWrap/>
            <w:vAlign w:val="center"/>
            <w:hideMark/>
            <w:tcPrChange w:id="1645" w:author="phuong vu" w:date="2018-11-16T12:47:00Z">
              <w:tcPr>
                <w:tcW w:w="1558" w:type="dxa"/>
                <w:noWrap/>
                <w:hideMark/>
              </w:tcPr>
            </w:tcPrChange>
          </w:tcPr>
          <w:p w14:paraId="4D58C21A" w14:textId="77777777" w:rsidR="00CF0C7E" w:rsidRPr="00CF0C7E" w:rsidRDefault="00CF0C7E">
            <w:pPr>
              <w:jc w:val="center"/>
              <w:rPr>
                <w:ins w:id="1646" w:author="phuong vu" w:date="2018-11-16T12:46:00Z"/>
                <w:rPrChange w:id="1647" w:author="phuong vu" w:date="2018-11-16T12:46:00Z">
                  <w:rPr>
                    <w:ins w:id="1648" w:author="phuong vu" w:date="2018-11-16T12:46:00Z"/>
                    <w:b/>
                  </w:rPr>
                </w:rPrChange>
              </w:rPr>
              <w:pPrChange w:id="1649" w:author="phuong vu" w:date="2018-11-16T12:47:00Z">
                <w:pPr/>
              </w:pPrChange>
            </w:pPr>
            <w:ins w:id="1650" w:author="phuong vu" w:date="2018-11-16T12:46:00Z">
              <w:r w:rsidRPr="00CF0C7E">
                <w:rPr>
                  <w:rPrChange w:id="1651" w:author="phuong vu" w:date="2018-11-16T12:46:00Z">
                    <w:rPr>
                      <w:b/>
                    </w:rPr>
                  </w:rPrChange>
                </w:rPr>
                <w:t>X</w:t>
              </w:r>
            </w:ins>
          </w:p>
        </w:tc>
        <w:tc>
          <w:tcPr>
            <w:tcW w:w="2206" w:type="dxa"/>
            <w:noWrap/>
            <w:hideMark/>
            <w:tcPrChange w:id="1652" w:author="phuong vu" w:date="2018-11-16T12:47:00Z">
              <w:tcPr>
                <w:tcW w:w="2302" w:type="dxa"/>
                <w:noWrap/>
                <w:hideMark/>
              </w:tcPr>
            </w:tcPrChange>
          </w:tcPr>
          <w:p w14:paraId="611B33BD" w14:textId="77777777" w:rsidR="00CF0C7E" w:rsidRPr="00CF0C7E" w:rsidRDefault="00CF0C7E">
            <w:pPr>
              <w:rPr>
                <w:ins w:id="1653" w:author="phuong vu" w:date="2018-11-16T12:46:00Z"/>
                <w:rPrChange w:id="1654" w:author="phuong vu" w:date="2018-11-16T12:46:00Z">
                  <w:rPr>
                    <w:ins w:id="1655" w:author="phuong vu" w:date="2018-11-16T12:46:00Z"/>
                    <w:b/>
                  </w:rPr>
                </w:rPrChange>
              </w:rPr>
            </w:pPr>
            <w:ins w:id="1656" w:author="phuong vu" w:date="2018-11-16T12:46:00Z">
              <w:r w:rsidRPr="00CF0C7E">
                <w:rPr>
                  <w:rPrChange w:id="1657" w:author="phuong vu" w:date="2018-11-16T12:46:00Z">
                    <w:rPr>
                      <w:b/>
                    </w:rPr>
                  </w:rPrChange>
                </w:rPr>
                <w:t>ID đơn giá. Liên kết với bảng UNIT_PRICE</w:t>
              </w:r>
            </w:ins>
          </w:p>
        </w:tc>
      </w:tr>
    </w:tbl>
    <w:p w14:paraId="3E7A1491" w14:textId="77777777" w:rsidR="00CF0C7E" w:rsidRDefault="00CF0C7E" w:rsidP="00646D9D">
      <w:pPr>
        <w:rPr>
          <w:ins w:id="1658" w:author="phuong vu" w:date="2018-11-16T12:35:00Z"/>
          <w:b/>
          <w:lang w:val="en-US"/>
        </w:rPr>
      </w:pPr>
    </w:p>
    <w:p w14:paraId="2CDB1376" w14:textId="6B865DF2" w:rsidR="001856AA" w:rsidRPr="001856AA" w:rsidRDefault="001856AA" w:rsidP="001856AA">
      <w:pPr>
        <w:rPr>
          <w:ins w:id="1659" w:author="phuong vu" w:date="2018-11-16T12:48:00Z"/>
          <w:b/>
        </w:rPr>
      </w:pPr>
      <w:ins w:id="1660" w:author="phuong vu" w:date="2018-11-16T12:48:00Z">
        <w:r>
          <w:rPr>
            <w:b/>
            <w:lang w:val="en-US"/>
          </w:rPr>
          <w:t xml:space="preserve">BẢNG </w:t>
        </w:r>
        <w:r w:rsidRPr="001856AA">
          <w:rPr>
            <w:b/>
          </w:rPr>
          <w:t>BRANCH</w:t>
        </w:r>
      </w:ins>
    </w:p>
    <w:tbl>
      <w:tblPr>
        <w:tblStyle w:val="TableGrid"/>
        <w:tblW w:w="9355" w:type="dxa"/>
        <w:tblLook w:val="04A0" w:firstRow="1" w:lastRow="0" w:firstColumn="1" w:lastColumn="0" w:noHBand="0" w:noVBand="1"/>
        <w:tblPrChange w:id="1661" w:author="phuong vu" w:date="2018-11-16T12:55: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899"/>
        <w:tblGridChange w:id="1662">
          <w:tblGrid>
            <w:gridCol w:w="708"/>
            <w:gridCol w:w="1689"/>
            <w:gridCol w:w="1300"/>
            <w:gridCol w:w="1098"/>
            <w:gridCol w:w="838"/>
            <w:gridCol w:w="823"/>
            <w:gridCol w:w="3225"/>
          </w:tblGrid>
        </w:tblGridChange>
      </w:tblGrid>
      <w:tr w:rsidR="001856AA" w:rsidRPr="001856AA" w14:paraId="0697B372" w14:textId="77777777" w:rsidTr="001856AA">
        <w:trPr>
          <w:trHeight w:val="300"/>
          <w:ins w:id="1663" w:author="phuong vu" w:date="2018-11-16T12:54:00Z"/>
          <w:trPrChange w:id="1664" w:author="phuong vu" w:date="2018-11-16T12:55:00Z">
            <w:trPr>
              <w:trHeight w:val="300"/>
            </w:trPr>
          </w:trPrChange>
        </w:trPr>
        <w:tc>
          <w:tcPr>
            <w:tcW w:w="708" w:type="dxa"/>
            <w:noWrap/>
            <w:vAlign w:val="center"/>
            <w:hideMark/>
            <w:tcPrChange w:id="1665" w:author="phuong vu" w:date="2018-11-16T12:55:00Z">
              <w:tcPr>
                <w:tcW w:w="544" w:type="dxa"/>
                <w:noWrap/>
                <w:hideMark/>
              </w:tcPr>
            </w:tcPrChange>
          </w:tcPr>
          <w:p w14:paraId="3BA0ABD5" w14:textId="77777777" w:rsidR="001856AA" w:rsidRPr="001856AA" w:rsidRDefault="001856AA">
            <w:pPr>
              <w:jc w:val="center"/>
              <w:rPr>
                <w:ins w:id="1666" w:author="phuong vu" w:date="2018-11-16T12:54:00Z"/>
                <w:b/>
                <w:bCs/>
              </w:rPr>
              <w:pPrChange w:id="1667" w:author="phuong vu" w:date="2018-11-16T12:55:00Z">
                <w:pPr/>
              </w:pPrChange>
            </w:pPr>
            <w:ins w:id="1668" w:author="phuong vu" w:date="2018-11-16T12:54:00Z">
              <w:r w:rsidRPr="001856AA">
                <w:rPr>
                  <w:b/>
                  <w:bCs/>
                  <w:lang w:val="da-DK"/>
                </w:rPr>
                <w:t>STT</w:t>
              </w:r>
            </w:ins>
          </w:p>
        </w:tc>
        <w:tc>
          <w:tcPr>
            <w:tcW w:w="1689" w:type="dxa"/>
            <w:noWrap/>
            <w:vAlign w:val="center"/>
            <w:hideMark/>
            <w:tcPrChange w:id="1669" w:author="phuong vu" w:date="2018-11-16T12:55:00Z">
              <w:tcPr>
                <w:tcW w:w="1197" w:type="dxa"/>
                <w:noWrap/>
                <w:hideMark/>
              </w:tcPr>
            </w:tcPrChange>
          </w:tcPr>
          <w:p w14:paraId="1DECD589" w14:textId="77777777" w:rsidR="001856AA" w:rsidRPr="001856AA" w:rsidRDefault="001856AA">
            <w:pPr>
              <w:jc w:val="center"/>
              <w:rPr>
                <w:ins w:id="1670" w:author="phuong vu" w:date="2018-11-16T12:54:00Z"/>
                <w:b/>
                <w:bCs/>
              </w:rPr>
              <w:pPrChange w:id="1671" w:author="phuong vu" w:date="2018-11-16T12:55:00Z">
                <w:pPr/>
              </w:pPrChange>
            </w:pPr>
            <w:ins w:id="1672" w:author="phuong vu" w:date="2018-11-16T12:54:00Z">
              <w:r w:rsidRPr="001856AA">
                <w:rPr>
                  <w:b/>
                  <w:bCs/>
                  <w:lang w:val="da-DK"/>
                </w:rPr>
                <w:t>Tên trường</w:t>
              </w:r>
            </w:ins>
          </w:p>
        </w:tc>
        <w:tc>
          <w:tcPr>
            <w:tcW w:w="1300" w:type="dxa"/>
            <w:noWrap/>
            <w:vAlign w:val="center"/>
            <w:hideMark/>
            <w:tcPrChange w:id="1673" w:author="phuong vu" w:date="2018-11-16T12:55:00Z">
              <w:tcPr>
                <w:tcW w:w="1205" w:type="dxa"/>
                <w:noWrap/>
                <w:hideMark/>
              </w:tcPr>
            </w:tcPrChange>
          </w:tcPr>
          <w:p w14:paraId="21C8A35E" w14:textId="77777777" w:rsidR="001856AA" w:rsidRPr="001856AA" w:rsidRDefault="001856AA">
            <w:pPr>
              <w:jc w:val="center"/>
              <w:rPr>
                <w:ins w:id="1674" w:author="phuong vu" w:date="2018-11-16T12:54:00Z"/>
                <w:b/>
                <w:bCs/>
              </w:rPr>
              <w:pPrChange w:id="1675" w:author="phuong vu" w:date="2018-11-16T12:55:00Z">
                <w:pPr/>
              </w:pPrChange>
            </w:pPr>
            <w:ins w:id="1676" w:author="phuong vu" w:date="2018-11-16T12:54:00Z">
              <w:r w:rsidRPr="001856AA">
                <w:rPr>
                  <w:b/>
                  <w:bCs/>
                  <w:lang w:val="da-DK"/>
                </w:rPr>
                <w:t>Kiểu</w:t>
              </w:r>
            </w:ins>
          </w:p>
        </w:tc>
        <w:tc>
          <w:tcPr>
            <w:tcW w:w="1098" w:type="dxa"/>
            <w:noWrap/>
            <w:vAlign w:val="center"/>
            <w:hideMark/>
            <w:tcPrChange w:id="1677" w:author="phuong vu" w:date="2018-11-16T12:55:00Z">
              <w:tcPr>
                <w:tcW w:w="1098" w:type="dxa"/>
                <w:noWrap/>
                <w:hideMark/>
              </w:tcPr>
            </w:tcPrChange>
          </w:tcPr>
          <w:p w14:paraId="29300246" w14:textId="77777777" w:rsidR="001856AA" w:rsidRPr="001856AA" w:rsidRDefault="001856AA">
            <w:pPr>
              <w:jc w:val="center"/>
              <w:rPr>
                <w:ins w:id="1678" w:author="phuong vu" w:date="2018-11-16T12:54:00Z"/>
                <w:b/>
                <w:bCs/>
              </w:rPr>
              <w:pPrChange w:id="1679" w:author="phuong vu" w:date="2018-11-16T12:55:00Z">
                <w:pPr/>
              </w:pPrChange>
            </w:pPr>
            <w:ins w:id="1680" w:author="phuong vu" w:date="2018-11-16T12:54:00Z">
              <w:r w:rsidRPr="001856AA">
                <w:rPr>
                  <w:b/>
                  <w:bCs/>
                  <w:lang w:val="da-DK"/>
                </w:rPr>
                <w:t>Chấp nhận Null</w:t>
              </w:r>
            </w:ins>
          </w:p>
        </w:tc>
        <w:tc>
          <w:tcPr>
            <w:tcW w:w="838" w:type="dxa"/>
            <w:noWrap/>
            <w:vAlign w:val="center"/>
            <w:hideMark/>
            <w:tcPrChange w:id="1681" w:author="phuong vu" w:date="2018-11-16T12:55:00Z">
              <w:tcPr>
                <w:tcW w:w="818" w:type="dxa"/>
                <w:noWrap/>
                <w:hideMark/>
              </w:tcPr>
            </w:tcPrChange>
          </w:tcPr>
          <w:p w14:paraId="31D408F4" w14:textId="77777777" w:rsidR="001856AA" w:rsidRPr="001856AA" w:rsidRDefault="001856AA">
            <w:pPr>
              <w:jc w:val="center"/>
              <w:rPr>
                <w:ins w:id="1682" w:author="phuong vu" w:date="2018-11-16T12:54:00Z"/>
                <w:b/>
                <w:bCs/>
              </w:rPr>
              <w:pPrChange w:id="1683" w:author="phuong vu" w:date="2018-11-16T12:55:00Z">
                <w:pPr/>
              </w:pPrChange>
            </w:pPr>
            <w:ins w:id="1684" w:author="phuong vu" w:date="2018-11-16T12:54:00Z">
              <w:r w:rsidRPr="001856AA">
                <w:rPr>
                  <w:b/>
                  <w:bCs/>
                  <w:lang w:val="da-DK"/>
                </w:rPr>
                <w:t>Khóa chính</w:t>
              </w:r>
            </w:ins>
          </w:p>
        </w:tc>
        <w:tc>
          <w:tcPr>
            <w:tcW w:w="823" w:type="dxa"/>
            <w:noWrap/>
            <w:vAlign w:val="center"/>
            <w:hideMark/>
            <w:tcPrChange w:id="1685" w:author="phuong vu" w:date="2018-11-16T12:55:00Z">
              <w:tcPr>
                <w:tcW w:w="818" w:type="dxa"/>
                <w:noWrap/>
                <w:hideMark/>
              </w:tcPr>
            </w:tcPrChange>
          </w:tcPr>
          <w:p w14:paraId="2E684418" w14:textId="77777777" w:rsidR="001856AA" w:rsidRPr="001856AA" w:rsidRDefault="001856AA">
            <w:pPr>
              <w:jc w:val="center"/>
              <w:rPr>
                <w:ins w:id="1686" w:author="phuong vu" w:date="2018-11-16T12:54:00Z"/>
                <w:b/>
                <w:bCs/>
              </w:rPr>
              <w:pPrChange w:id="1687" w:author="phuong vu" w:date="2018-11-16T12:55:00Z">
                <w:pPr/>
              </w:pPrChange>
            </w:pPr>
            <w:ins w:id="1688" w:author="phuong vu" w:date="2018-11-16T12:54:00Z">
              <w:r w:rsidRPr="001856AA">
                <w:rPr>
                  <w:b/>
                  <w:bCs/>
                  <w:lang w:val="da-DK"/>
                </w:rPr>
                <w:t>Khóa ngoại</w:t>
              </w:r>
            </w:ins>
          </w:p>
        </w:tc>
        <w:tc>
          <w:tcPr>
            <w:tcW w:w="2899" w:type="dxa"/>
            <w:noWrap/>
            <w:vAlign w:val="center"/>
            <w:hideMark/>
            <w:tcPrChange w:id="1689" w:author="phuong vu" w:date="2018-11-16T12:55:00Z">
              <w:tcPr>
                <w:tcW w:w="3225" w:type="dxa"/>
                <w:noWrap/>
                <w:hideMark/>
              </w:tcPr>
            </w:tcPrChange>
          </w:tcPr>
          <w:p w14:paraId="7109232F" w14:textId="77777777" w:rsidR="001856AA" w:rsidRPr="001856AA" w:rsidRDefault="001856AA">
            <w:pPr>
              <w:ind w:right="226"/>
              <w:jc w:val="center"/>
              <w:rPr>
                <w:ins w:id="1690" w:author="phuong vu" w:date="2018-11-16T12:54:00Z"/>
                <w:b/>
                <w:bCs/>
              </w:rPr>
              <w:pPrChange w:id="1691" w:author="phuong vu" w:date="2018-11-16T12:55:00Z">
                <w:pPr/>
              </w:pPrChange>
            </w:pPr>
            <w:ins w:id="1692" w:author="phuong vu" w:date="2018-11-16T12:54:00Z">
              <w:r w:rsidRPr="001856AA">
                <w:rPr>
                  <w:b/>
                  <w:bCs/>
                  <w:lang w:val="da-DK"/>
                </w:rPr>
                <w:t>Mô tả</w:t>
              </w:r>
            </w:ins>
          </w:p>
        </w:tc>
      </w:tr>
      <w:tr w:rsidR="001856AA" w:rsidRPr="001856AA" w14:paraId="364CCC08" w14:textId="77777777" w:rsidTr="001856AA">
        <w:trPr>
          <w:trHeight w:val="300"/>
          <w:ins w:id="1693" w:author="phuong vu" w:date="2018-11-16T12:54:00Z"/>
          <w:trPrChange w:id="1694" w:author="phuong vu" w:date="2018-11-16T12:55:00Z">
            <w:trPr>
              <w:trHeight w:val="300"/>
            </w:trPr>
          </w:trPrChange>
        </w:trPr>
        <w:tc>
          <w:tcPr>
            <w:tcW w:w="708" w:type="dxa"/>
            <w:noWrap/>
            <w:vAlign w:val="center"/>
            <w:hideMark/>
            <w:tcPrChange w:id="1695" w:author="phuong vu" w:date="2018-11-16T12:55:00Z">
              <w:tcPr>
                <w:tcW w:w="544" w:type="dxa"/>
                <w:noWrap/>
                <w:hideMark/>
              </w:tcPr>
            </w:tcPrChange>
          </w:tcPr>
          <w:p w14:paraId="04CBC926" w14:textId="77777777" w:rsidR="001856AA" w:rsidRPr="001856AA" w:rsidRDefault="001856AA">
            <w:pPr>
              <w:jc w:val="center"/>
              <w:rPr>
                <w:ins w:id="1696" w:author="phuong vu" w:date="2018-11-16T12:54:00Z"/>
                <w:rPrChange w:id="1697" w:author="phuong vu" w:date="2018-11-16T12:54:00Z">
                  <w:rPr>
                    <w:ins w:id="1698" w:author="phuong vu" w:date="2018-11-16T12:54:00Z"/>
                    <w:b/>
                  </w:rPr>
                </w:rPrChange>
              </w:rPr>
              <w:pPrChange w:id="1699" w:author="phuong vu" w:date="2018-11-16T12:55:00Z">
                <w:pPr/>
              </w:pPrChange>
            </w:pPr>
            <w:ins w:id="1700" w:author="phuong vu" w:date="2018-11-16T12:54:00Z">
              <w:r w:rsidRPr="001856AA">
                <w:rPr>
                  <w:rPrChange w:id="1701" w:author="phuong vu" w:date="2018-11-16T12:54:00Z">
                    <w:rPr>
                      <w:b/>
                    </w:rPr>
                  </w:rPrChange>
                </w:rPr>
                <w:t>1</w:t>
              </w:r>
            </w:ins>
          </w:p>
        </w:tc>
        <w:tc>
          <w:tcPr>
            <w:tcW w:w="1689" w:type="dxa"/>
            <w:noWrap/>
            <w:hideMark/>
            <w:tcPrChange w:id="1702" w:author="phuong vu" w:date="2018-11-16T12:55:00Z">
              <w:tcPr>
                <w:tcW w:w="1197" w:type="dxa"/>
                <w:noWrap/>
                <w:hideMark/>
              </w:tcPr>
            </w:tcPrChange>
          </w:tcPr>
          <w:p w14:paraId="18F07B24" w14:textId="77777777" w:rsidR="001856AA" w:rsidRPr="001856AA" w:rsidRDefault="001856AA" w:rsidP="001856AA">
            <w:pPr>
              <w:rPr>
                <w:ins w:id="1703" w:author="phuong vu" w:date="2018-11-16T12:54:00Z"/>
                <w:rPrChange w:id="1704" w:author="phuong vu" w:date="2018-11-16T12:54:00Z">
                  <w:rPr>
                    <w:ins w:id="1705" w:author="phuong vu" w:date="2018-11-16T12:54:00Z"/>
                    <w:b/>
                  </w:rPr>
                </w:rPrChange>
              </w:rPr>
            </w:pPr>
            <w:ins w:id="1706" w:author="phuong vu" w:date="2018-11-16T12:54:00Z">
              <w:r w:rsidRPr="001856AA">
                <w:rPr>
                  <w:rPrChange w:id="1707" w:author="phuong vu" w:date="2018-11-16T12:54:00Z">
                    <w:rPr>
                      <w:b/>
                    </w:rPr>
                  </w:rPrChange>
                </w:rPr>
                <w:t>id</w:t>
              </w:r>
            </w:ins>
          </w:p>
        </w:tc>
        <w:tc>
          <w:tcPr>
            <w:tcW w:w="1300" w:type="dxa"/>
            <w:noWrap/>
            <w:hideMark/>
            <w:tcPrChange w:id="1708" w:author="phuong vu" w:date="2018-11-16T12:55:00Z">
              <w:tcPr>
                <w:tcW w:w="1205" w:type="dxa"/>
                <w:noWrap/>
                <w:hideMark/>
              </w:tcPr>
            </w:tcPrChange>
          </w:tcPr>
          <w:p w14:paraId="5CB0E0BA" w14:textId="77777777" w:rsidR="001856AA" w:rsidRPr="001856AA" w:rsidRDefault="001856AA">
            <w:pPr>
              <w:rPr>
                <w:ins w:id="1709" w:author="phuong vu" w:date="2018-11-16T12:54:00Z"/>
                <w:rPrChange w:id="1710" w:author="phuong vu" w:date="2018-11-16T12:54:00Z">
                  <w:rPr>
                    <w:ins w:id="1711" w:author="phuong vu" w:date="2018-11-16T12:54:00Z"/>
                    <w:b/>
                  </w:rPr>
                </w:rPrChange>
              </w:rPr>
            </w:pPr>
            <w:ins w:id="1712" w:author="phuong vu" w:date="2018-11-16T12:54:00Z">
              <w:r w:rsidRPr="001856AA">
                <w:rPr>
                  <w:rPrChange w:id="1713" w:author="phuong vu" w:date="2018-11-16T12:54:00Z">
                    <w:rPr>
                      <w:b/>
                    </w:rPr>
                  </w:rPrChange>
                </w:rPr>
                <w:t>numeric</w:t>
              </w:r>
            </w:ins>
          </w:p>
        </w:tc>
        <w:tc>
          <w:tcPr>
            <w:tcW w:w="1098" w:type="dxa"/>
            <w:noWrap/>
            <w:vAlign w:val="center"/>
            <w:hideMark/>
            <w:tcPrChange w:id="1714" w:author="phuong vu" w:date="2018-11-16T12:55:00Z">
              <w:tcPr>
                <w:tcW w:w="1098" w:type="dxa"/>
                <w:noWrap/>
                <w:hideMark/>
              </w:tcPr>
            </w:tcPrChange>
          </w:tcPr>
          <w:p w14:paraId="08AA38CF" w14:textId="492DEB87" w:rsidR="001856AA" w:rsidRPr="001856AA" w:rsidRDefault="001856AA">
            <w:pPr>
              <w:jc w:val="center"/>
              <w:rPr>
                <w:ins w:id="1715" w:author="phuong vu" w:date="2018-11-16T12:54:00Z"/>
                <w:rPrChange w:id="1716" w:author="phuong vu" w:date="2018-11-16T12:54:00Z">
                  <w:rPr>
                    <w:ins w:id="1717" w:author="phuong vu" w:date="2018-11-16T12:54:00Z"/>
                    <w:b/>
                  </w:rPr>
                </w:rPrChange>
              </w:rPr>
              <w:pPrChange w:id="1718" w:author="phuong vu" w:date="2018-11-16T12:55:00Z">
                <w:pPr/>
              </w:pPrChange>
            </w:pPr>
          </w:p>
        </w:tc>
        <w:tc>
          <w:tcPr>
            <w:tcW w:w="838" w:type="dxa"/>
            <w:noWrap/>
            <w:vAlign w:val="center"/>
            <w:hideMark/>
            <w:tcPrChange w:id="1719" w:author="phuong vu" w:date="2018-11-16T12:55:00Z">
              <w:tcPr>
                <w:tcW w:w="818" w:type="dxa"/>
                <w:noWrap/>
                <w:hideMark/>
              </w:tcPr>
            </w:tcPrChange>
          </w:tcPr>
          <w:p w14:paraId="05520CA2" w14:textId="77777777" w:rsidR="001856AA" w:rsidRPr="001856AA" w:rsidRDefault="001856AA">
            <w:pPr>
              <w:jc w:val="center"/>
              <w:rPr>
                <w:ins w:id="1720" w:author="phuong vu" w:date="2018-11-16T12:54:00Z"/>
                <w:rPrChange w:id="1721" w:author="phuong vu" w:date="2018-11-16T12:54:00Z">
                  <w:rPr>
                    <w:ins w:id="1722" w:author="phuong vu" w:date="2018-11-16T12:54:00Z"/>
                    <w:b/>
                  </w:rPr>
                </w:rPrChange>
              </w:rPr>
              <w:pPrChange w:id="1723" w:author="phuong vu" w:date="2018-11-16T12:55:00Z">
                <w:pPr/>
              </w:pPrChange>
            </w:pPr>
            <w:ins w:id="1724" w:author="phuong vu" w:date="2018-11-16T12:54:00Z">
              <w:r w:rsidRPr="001856AA">
                <w:rPr>
                  <w:rPrChange w:id="1725" w:author="phuong vu" w:date="2018-11-16T12:54:00Z">
                    <w:rPr>
                      <w:b/>
                    </w:rPr>
                  </w:rPrChange>
                </w:rPr>
                <w:t>X</w:t>
              </w:r>
            </w:ins>
          </w:p>
        </w:tc>
        <w:tc>
          <w:tcPr>
            <w:tcW w:w="823" w:type="dxa"/>
            <w:noWrap/>
            <w:vAlign w:val="center"/>
            <w:hideMark/>
            <w:tcPrChange w:id="1726" w:author="phuong vu" w:date="2018-11-16T12:55:00Z">
              <w:tcPr>
                <w:tcW w:w="818" w:type="dxa"/>
                <w:noWrap/>
                <w:hideMark/>
              </w:tcPr>
            </w:tcPrChange>
          </w:tcPr>
          <w:p w14:paraId="37BB5581" w14:textId="01B16DAB" w:rsidR="001856AA" w:rsidRPr="001856AA" w:rsidRDefault="001856AA">
            <w:pPr>
              <w:jc w:val="center"/>
              <w:rPr>
                <w:ins w:id="1727" w:author="phuong vu" w:date="2018-11-16T12:54:00Z"/>
                <w:rPrChange w:id="1728" w:author="phuong vu" w:date="2018-11-16T12:54:00Z">
                  <w:rPr>
                    <w:ins w:id="1729" w:author="phuong vu" w:date="2018-11-16T12:54:00Z"/>
                    <w:b/>
                  </w:rPr>
                </w:rPrChange>
              </w:rPr>
              <w:pPrChange w:id="1730" w:author="phuong vu" w:date="2018-11-16T12:55:00Z">
                <w:pPr/>
              </w:pPrChange>
            </w:pPr>
          </w:p>
        </w:tc>
        <w:tc>
          <w:tcPr>
            <w:tcW w:w="2899" w:type="dxa"/>
            <w:noWrap/>
            <w:hideMark/>
            <w:tcPrChange w:id="1731" w:author="phuong vu" w:date="2018-11-16T12:55:00Z">
              <w:tcPr>
                <w:tcW w:w="3225" w:type="dxa"/>
                <w:noWrap/>
                <w:hideMark/>
              </w:tcPr>
            </w:tcPrChange>
          </w:tcPr>
          <w:p w14:paraId="28CC079D" w14:textId="77777777" w:rsidR="001856AA" w:rsidRPr="001856AA" w:rsidRDefault="001856AA">
            <w:pPr>
              <w:rPr>
                <w:ins w:id="1732" w:author="phuong vu" w:date="2018-11-16T12:54:00Z"/>
                <w:rPrChange w:id="1733" w:author="phuong vu" w:date="2018-11-16T12:54:00Z">
                  <w:rPr>
                    <w:ins w:id="1734" w:author="phuong vu" w:date="2018-11-16T12:54:00Z"/>
                    <w:b/>
                  </w:rPr>
                </w:rPrChange>
              </w:rPr>
            </w:pPr>
            <w:ins w:id="1735" w:author="phuong vu" w:date="2018-11-16T12:54:00Z">
              <w:r w:rsidRPr="001856AA">
                <w:rPr>
                  <w:rPrChange w:id="1736" w:author="phuong vu" w:date="2018-11-16T12:54:00Z">
                    <w:rPr>
                      <w:b/>
                    </w:rPr>
                  </w:rPrChange>
                </w:rPr>
                <w:t>ID chi nhánh</w:t>
              </w:r>
            </w:ins>
          </w:p>
        </w:tc>
      </w:tr>
      <w:tr w:rsidR="001856AA" w:rsidRPr="001856AA" w14:paraId="30AF3CA1" w14:textId="77777777" w:rsidTr="001856AA">
        <w:trPr>
          <w:trHeight w:val="300"/>
          <w:ins w:id="1737" w:author="phuong vu" w:date="2018-11-16T12:54:00Z"/>
          <w:trPrChange w:id="1738" w:author="phuong vu" w:date="2018-11-16T12:55:00Z">
            <w:trPr>
              <w:trHeight w:val="300"/>
            </w:trPr>
          </w:trPrChange>
        </w:trPr>
        <w:tc>
          <w:tcPr>
            <w:tcW w:w="708" w:type="dxa"/>
            <w:noWrap/>
            <w:vAlign w:val="center"/>
            <w:hideMark/>
            <w:tcPrChange w:id="1739" w:author="phuong vu" w:date="2018-11-16T12:55:00Z">
              <w:tcPr>
                <w:tcW w:w="544" w:type="dxa"/>
                <w:noWrap/>
                <w:hideMark/>
              </w:tcPr>
            </w:tcPrChange>
          </w:tcPr>
          <w:p w14:paraId="3B3C1903" w14:textId="77777777" w:rsidR="001856AA" w:rsidRPr="001856AA" w:rsidRDefault="001856AA">
            <w:pPr>
              <w:jc w:val="center"/>
              <w:rPr>
                <w:ins w:id="1740" w:author="phuong vu" w:date="2018-11-16T12:54:00Z"/>
                <w:rPrChange w:id="1741" w:author="phuong vu" w:date="2018-11-16T12:54:00Z">
                  <w:rPr>
                    <w:ins w:id="1742" w:author="phuong vu" w:date="2018-11-16T12:54:00Z"/>
                    <w:b/>
                  </w:rPr>
                </w:rPrChange>
              </w:rPr>
              <w:pPrChange w:id="1743" w:author="phuong vu" w:date="2018-11-16T12:55:00Z">
                <w:pPr/>
              </w:pPrChange>
            </w:pPr>
            <w:ins w:id="1744" w:author="phuong vu" w:date="2018-11-16T12:54:00Z">
              <w:r w:rsidRPr="001856AA">
                <w:rPr>
                  <w:rPrChange w:id="1745" w:author="phuong vu" w:date="2018-11-16T12:54:00Z">
                    <w:rPr>
                      <w:b/>
                    </w:rPr>
                  </w:rPrChange>
                </w:rPr>
                <w:t>2</w:t>
              </w:r>
            </w:ins>
          </w:p>
        </w:tc>
        <w:tc>
          <w:tcPr>
            <w:tcW w:w="1689" w:type="dxa"/>
            <w:noWrap/>
            <w:hideMark/>
            <w:tcPrChange w:id="1746" w:author="phuong vu" w:date="2018-11-16T12:55:00Z">
              <w:tcPr>
                <w:tcW w:w="1197" w:type="dxa"/>
                <w:noWrap/>
                <w:hideMark/>
              </w:tcPr>
            </w:tcPrChange>
          </w:tcPr>
          <w:p w14:paraId="0B985438" w14:textId="77777777" w:rsidR="001856AA" w:rsidRPr="001856AA" w:rsidRDefault="001856AA" w:rsidP="001856AA">
            <w:pPr>
              <w:rPr>
                <w:ins w:id="1747" w:author="phuong vu" w:date="2018-11-16T12:54:00Z"/>
                <w:rPrChange w:id="1748" w:author="phuong vu" w:date="2018-11-16T12:54:00Z">
                  <w:rPr>
                    <w:ins w:id="1749" w:author="phuong vu" w:date="2018-11-16T12:54:00Z"/>
                    <w:b/>
                  </w:rPr>
                </w:rPrChange>
              </w:rPr>
            </w:pPr>
            <w:ins w:id="1750" w:author="phuong vu" w:date="2018-11-16T12:54:00Z">
              <w:r w:rsidRPr="001856AA">
                <w:rPr>
                  <w:rPrChange w:id="1751" w:author="phuong vu" w:date="2018-11-16T12:54:00Z">
                    <w:rPr>
                      <w:b/>
                    </w:rPr>
                  </w:rPrChange>
                </w:rPr>
                <w:t>branch_name</w:t>
              </w:r>
            </w:ins>
          </w:p>
        </w:tc>
        <w:tc>
          <w:tcPr>
            <w:tcW w:w="1300" w:type="dxa"/>
            <w:noWrap/>
            <w:hideMark/>
            <w:tcPrChange w:id="1752" w:author="phuong vu" w:date="2018-11-16T12:55:00Z">
              <w:tcPr>
                <w:tcW w:w="1205" w:type="dxa"/>
                <w:noWrap/>
                <w:hideMark/>
              </w:tcPr>
            </w:tcPrChange>
          </w:tcPr>
          <w:p w14:paraId="6DE3B0CC" w14:textId="77777777" w:rsidR="001856AA" w:rsidRPr="001856AA" w:rsidRDefault="001856AA">
            <w:pPr>
              <w:rPr>
                <w:ins w:id="1753" w:author="phuong vu" w:date="2018-11-16T12:54:00Z"/>
                <w:rPrChange w:id="1754" w:author="phuong vu" w:date="2018-11-16T12:54:00Z">
                  <w:rPr>
                    <w:ins w:id="1755" w:author="phuong vu" w:date="2018-11-16T12:54:00Z"/>
                    <w:b/>
                  </w:rPr>
                </w:rPrChange>
              </w:rPr>
            </w:pPr>
            <w:ins w:id="1756" w:author="phuong vu" w:date="2018-11-16T12:54:00Z">
              <w:r w:rsidRPr="001856AA">
                <w:rPr>
                  <w:rPrChange w:id="1757" w:author="phuong vu" w:date="2018-11-16T12:54:00Z">
                    <w:rPr>
                      <w:b/>
                    </w:rPr>
                  </w:rPrChange>
                </w:rPr>
                <w:t>character varying</w:t>
              </w:r>
            </w:ins>
          </w:p>
        </w:tc>
        <w:tc>
          <w:tcPr>
            <w:tcW w:w="1098" w:type="dxa"/>
            <w:noWrap/>
            <w:vAlign w:val="center"/>
            <w:hideMark/>
            <w:tcPrChange w:id="1758" w:author="phuong vu" w:date="2018-11-16T12:55:00Z">
              <w:tcPr>
                <w:tcW w:w="1098" w:type="dxa"/>
                <w:noWrap/>
                <w:hideMark/>
              </w:tcPr>
            </w:tcPrChange>
          </w:tcPr>
          <w:p w14:paraId="530274C0" w14:textId="0EC8E183" w:rsidR="001856AA" w:rsidRPr="001856AA" w:rsidRDefault="001856AA">
            <w:pPr>
              <w:jc w:val="center"/>
              <w:rPr>
                <w:ins w:id="1759" w:author="phuong vu" w:date="2018-11-16T12:54:00Z"/>
                <w:rPrChange w:id="1760" w:author="phuong vu" w:date="2018-11-16T12:54:00Z">
                  <w:rPr>
                    <w:ins w:id="1761" w:author="phuong vu" w:date="2018-11-16T12:54:00Z"/>
                    <w:b/>
                  </w:rPr>
                </w:rPrChange>
              </w:rPr>
              <w:pPrChange w:id="1762" w:author="phuong vu" w:date="2018-11-16T12:55:00Z">
                <w:pPr/>
              </w:pPrChange>
            </w:pPr>
          </w:p>
        </w:tc>
        <w:tc>
          <w:tcPr>
            <w:tcW w:w="838" w:type="dxa"/>
            <w:noWrap/>
            <w:vAlign w:val="center"/>
            <w:hideMark/>
            <w:tcPrChange w:id="1763" w:author="phuong vu" w:date="2018-11-16T12:55:00Z">
              <w:tcPr>
                <w:tcW w:w="818" w:type="dxa"/>
                <w:noWrap/>
                <w:hideMark/>
              </w:tcPr>
            </w:tcPrChange>
          </w:tcPr>
          <w:p w14:paraId="2045C04B" w14:textId="4B800E65" w:rsidR="001856AA" w:rsidRPr="001856AA" w:rsidRDefault="001856AA">
            <w:pPr>
              <w:jc w:val="center"/>
              <w:rPr>
                <w:ins w:id="1764" w:author="phuong vu" w:date="2018-11-16T12:54:00Z"/>
                <w:rPrChange w:id="1765" w:author="phuong vu" w:date="2018-11-16T12:54:00Z">
                  <w:rPr>
                    <w:ins w:id="1766" w:author="phuong vu" w:date="2018-11-16T12:54:00Z"/>
                    <w:b/>
                  </w:rPr>
                </w:rPrChange>
              </w:rPr>
              <w:pPrChange w:id="1767" w:author="phuong vu" w:date="2018-11-16T12:55:00Z">
                <w:pPr/>
              </w:pPrChange>
            </w:pPr>
          </w:p>
        </w:tc>
        <w:tc>
          <w:tcPr>
            <w:tcW w:w="823" w:type="dxa"/>
            <w:noWrap/>
            <w:vAlign w:val="center"/>
            <w:hideMark/>
            <w:tcPrChange w:id="1768" w:author="phuong vu" w:date="2018-11-16T12:55:00Z">
              <w:tcPr>
                <w:tcW w:w="818" w:type="dxa"/>
                <w:noWrap/>
                <w:hideMark/>
              </w:tcPr>
            </w:tcPrChange>
          </w:tcPr>
          <w:p w14:paraId="2EEECF38" w14:textId="77777777" w:rsidR="001856AA" w:rsidRPr="001856AA" w:rsidRDefault="001856AA">
            <w:pPr>
              <w:jc w:val="center"/>
              <w:rPr>
                <w:ins w:id="1769" w:author="phuong vu" w:date="2018-11-16T12:54:00Z"/>
                <w:rPrChange w:id="1770" w:author="phuong vu" w:date="2018-11-16T12:54:00Z">
                  <w:rPr>
                    <w:ins w:id="1771" w:author="phuong vu" w:date="2018-11-16T12:54:00Z"/>
                    <w:b/>
                  </w:rPr>
                </w:rPrChange>
              </w:rPr>
              <w:pPrChange w:id="1772" w:author="phuong vu" w:date="2018-11-16T12:55:00Z">
                <w:pPr/>
              </w:pPrChange>
            </w:pPr>
            <w:ins w:id="1773" w:author="phuong vu" w:date="2018-11-16T12:54:00Z">
              <w:r w:rsidRPr="001856AA">
                <w:rPr>
                  <w:rPrChange w:id="1774" w:author="phuong vu" w:date="2018-11-16T12:54:00Z">
                    <w:rPr>
                      <w:b/>
                    </w:rPr>
                  </w:rPrChange>
                </w:rPr>
                <w:t>X</w:t>
              </w:r>
            </w:ins>
          </w:p>
        </w:tc>
        <w:tc>
          <w:tcPr>
            <w:tcW w:w="2899" w:type="dxa"/>
            <w:noWrap/>
            <w:hideMark/>
            <w:tcPrChange w:id="1775" w:author="phuong vu" w:date="2018-11-16T12:55:00Z">
              <w:tcPr>
                <w:tcW w:w="3225" w:type="dxa"/>
                <w:noWrap/>
                <w:hideMark/>
              </w:tcPr>
            </w:tcPrChange>
          </w:tcPr>
          <w:p w14:paraId="1A90663F" w14:textId="77777777" w:rsidR="001856AA" w:rsidRPr="001856AA" w:rsidRDefault="001856AA">
            <w:pPr>
              <w:rPr>
                <w:ins w:id="1776" w:author="phuong vu" w:date="2018-11-16T12:54:00Z"/>
                <w:rPrChange w:id="1777" w:author="phuong vu" w:date="2018-11-16T12:54:00Z">
                  <w:rPr>
                    <w:ins w:id="1778" w:author="phuong vu" w:date="2018-11-16T12:54:00Z"/>
                    <w:b/>
                  </w:rPr>
                </w:rPrChange>
              </w:rPr>
            </w:pPr>
            <w:ins w:id="1779" w:author="phuong vu" w:date="2018-11-16T12:54:00Z">
              <w:r w:rsidRPr="001856AA">
                <w:rPr>
                  <w:rPrChange w:id="1780" w:author="phuong vu" w:date="2018-11-16T12:54:00Z">
                    <w:rPr>
                      <w:b/>
                    </w:rPr>
                  </w:rPrChange>
                </w:rPr>
                <w:t>Tên chi nhánh</w:t>
              </w:r>
            </w:ins>
          </w:p>
        </w:tc>
      </w:tr>
      <w:tr w:rsidR="001856AA" w:rsidRPr="001856AA" w14:paraId="2DC3E337" w14:textId="77777777" w:rsidTr="001856AA">
        <w:trPr>
          <w:trHeight w:val="300"/>
          <w:ins w:id="1781" w:author="phuong vu" w:date="2018-11-16T12:54:00Z"/>
          <w:trPrChange w:id="1782" w:author="phuong vu" w:date="2018-11-16T12:55:00Z">
            <w:trPr>
              <w:trHeight w:val="300"/>
            </w:trPr>
          </w:trPrChange>
        </w:trPr>
        <w:tc>
          <w:tcPr>
            <w:tcW w:w="708" w:type="dxa"/>
            <w:noWrap/>
            <w:vAlign w:val="center"/>
            <w:hideMark/>
            <w:tcPrChange w:id="1783" w:author="phuong vu" w:date="2018-11-16T12:55:00Z">
              <w:tcPr>
                <w:tcW w:w="544" w:type="dxa"/>
                <w:noWrap/>
                <w:hideMark/>
              </w:tcPr>
            </w:tcPrChange>
          </w:tcPr>
          <w:p w14:paraId="4DB5B9BD" w14:textId="77777777" w:rsidR="001856AA" w:rsidRPr="001856AA" w:rsidRDefault="001856AA">
            <w:pPr>
              <w:jc w:val="center"/>
              <w:rPr>
                <w:ins w:id="1784" w:author="phuong vu" w:date="2018-11-16T12:54:00Z"/>
                <w:rPrChange w:id="1785" w:author="phuong vu" w:date="2018-11-16T12:54:00Z">
                  <w:rPr>
                    <w:ins w:id="1786" w:author="phuong vu" w:date="2018-11-16T12:54:00Z"/>
                    <w:b/>
                  </w:rPr>
                </w:rPrChange>
              </w:rPr>
              <w:pPrChange w:id="1787" w:author="phuong vu" w:date="2018-11-16T12:55:00Z">
                <w:pPr/>
              </w:pPrChange>
            </w:pPr>
            <w:ins w:id="1788" w:author="phuong vu" w:date="2018-11-16T12:54:00Z">
              <w:r w:rsidRPr="001856AA">
                <w:rPr>
                  <w:rPrChange w:id="1789" w:author="phuong vu" w:date="2018-11-16T12:54:00Z">
                    <w:rPr>
                      <w:b/>
                    </w:rPr>
                  </w:rPrChange>
                </w:rPr>
                <w:t>3</w:t>
              </w:r>
            </w:ins>
          </w:p>
        </w:tc>
        <w:tc>
          <w:tcPr>
            <w:tcW w:w="1689" w:type="dxa"/>
            <w:noWrap/>
            <w:hideMark/>
            <w:tcPrChange w:id="1790" w:author="phuong vu" w:date="2018-11-16T12:55:00Z">
              <w:tcPr>
                <w:tcW w:w="1197" w:type="dxa"/>
                <w:noWrap/>
                <w:hideMark/>
              </w:tcPr>
            </w:tcPrChange>
          </w:tcPr>
          <w:p w14:paraId="4FA36BEA" w14:textId="77777777" w:rsidR="001856AA" w:rsidRPr="001856AA" w:rsidRDefault="001856AA" w:rsidP="001856AA">
            <w:pPr>
              <w:rPr>
                <w:ins w:id="1791" w:author="phuong vu" w:date="2018-11-16T12:54:00Z"/>
                <w:rPrChange w:id="1792" w:author="phuong vu" w:date="2018-11-16T12:54:00Z">
                  <w:rPr>
                    <w:ins w:id="1793" w:author="phuong vu" w:date="2018-11-16T12:54:00Z"/>
                    <w:b/>
                  </w:rPr>
                </w:rPrChange>
              </w:rPr>
            </w:pPr>
            <w:ins w:id="1794" w:author="phuong vu" w:date="2018-11-16T12:54:00Z">
              <w:r w:rsidRPr="001856AA">
                <w:rPr>
                  <w:rPrChange w:id="1795" w:author="phuong vu" w:date="2018-11-16T12:54:00Z">
                    <w:rPr>
                      <w:b/>
                    </w:rPr>
                  </w:rPrChange>
                </w:rPr>
                <w:t>address</w:t>
              </w:r>
            </w:ins>
          </w:p>
        </w:tc>
        <w:tc>
          <w:tcPr>
            <w:tcW w:w="1300" w:type="dxa"/>
            <w:noWrap/>
            <w:hideMark/>
            <w:tcPrChange w:id="1796" w:author="phuong vu" w:date="2018-11-16T12:55:00Z">
              <w:tcPr>
                <w:tcW w:w="1205" w:type="dxa"/>
                <w:noWrap/>
                <w:hideMark/>
              </w:tcPr>
            </w:tcPrChange>
          </w:tcPr>
          <w:p w14:paraId="4B6FCB32" w14:textId="77777777" w:rsidR="001856AA" w:rsidRPr="001856AA" w:rsidRDefault="001856AA">
            <w:pPr>
              <w:rPr>
                <w:ins w:id="1797" w:author="phuong vu" w:date="2018-11-16T12:54:00Z"/>
                <w:rPrChange w:id="1798" w:author="phuong vu" w:date="2018-11-16T12:54:00Z">
                  <w:rPr>
                    <w:ins w:id="1799" w:author="phuong vu" w:date="2018-11-16T12:54:00Z"/>
                    <w:b/>
                  </w:rPr>
                </w:rPrChange>
              </w:rPr>
            </w:pPr>
            <w:ins w:id="1800" w:author="phuong vu" w:date="2018-11-16T12:54:00Z">
              <w:r w:rsidRPr="001856AA">
                <w:rPr>
                  <w:rPrChange w:id="1801" w:author="phuong vu" w:date="2018-11-16T12:54:00Z">
                    <w:rPr>
                      <w:b/>
                    </w:rPr>
                  </w:rPrChange>
                </w:rPr>
                <w:t>character varying</w:t>
              </w:r>
            </w:ins>
          </w:p>
        </w:tc>
        <w:tc>
          <w:tcPr>
            <w:tcW w:w="1098" w:type="dxa"/>
            <w:noWrap/>
            <w:vAlign w:val="center"/>
            <w:hideMark/>
            <w:tcPrChange w:id="1802" w:author="phuong vu" w:date="2018-11-16T12:55:00Z">
              <w:tcPr>
                <w:tcW w:w="1098" w:type="dxa"/>
                <w:noWrap/>
                <w:hideMark/>
              </w:tcPr>
            </w:tcPrChange>
          </w:tcPr>
          <w:p w14:paraId="1AD3192E" w14:textId="77777777" w:rsidR="001856AA" w:rsidRPr="001856AA" w:rsidRDefault="001856AA">
            <w:pPr>
              <w:jc w:val="center"/>
              <w:rPr>
                <w:ins w:id="1803" w:author="phuong vu" w:date="2018-11-16T12:54:00Z"/>
                <w:rPrChange w:id="1804" w:author="phuong vu" w:date="2018-11-16T12:54:00Z">
                  <w:rPr>
                    <w:ins w:id="1805" w:author="phuong vu" w:date="2018-11-16T12:54:00Z"/>
                    <w:b/>
                  </w:rPr>
                </w:rPrChange>
              </w:rPr>
              <w:pPrChange w:id="1806" w:author="phuong vu" w:date="2018-11-16T12:55:00Z">
                <w:pPr/>
              </w:pPrChange>
            </w:pPr>
            <w:ins w:id="1807" w:author="phuong vu" w:date="2018-11-16T12:54:00Z">
              <w:r w:rsidRPr="001856AA">
                <w:rPr>
                  <w:rPrChange w:id="1808" w:author="phuong vu" w:date="2018-11-16T12:54:00Z">
                    <w:rPr>
                      <w:b/>
                    </w:rPr>
                  </w:rPrChange>
                </w:rPr>
                <w:t>X</w:t>
              </w:r>
            </w:ins>
          </w:p>
        </w:tc>
        <w:tc>
          <w:tcPr>
            <w:tcW w:w="838" w:type="dxa"/>
            <w:noWrap/>
            <w:vAlign w:val="center"/>
            <w:hideMark/>
            <w:tcPrChange w:id="1809" w:author="phuong vu" w:date="2018-11-16T12:55:00Z">
              <w:tcPr>
                <w:tcW w:w="818" w:type="dxa"/>
                <w:noWrap/>
                <w:hideMark/>
              </w:tcPr>
            </w:tcPrChange>
          </w:tcPr>
          <w:p w14:paraId="2F79AF49" w14:textId="0AB52531" w:rsidR="001856AA" w:rsidRPr="001856AA" w:rsidRDefault="001856AA">
            <w:pPr>
              <w:jc w:val="center"/>
              <w:rPr>
                <w:ins w:id="1810" w:author="phuong vu" w:date="2018-11-16T12:54:00Z"/>
                <w:rPrChange w:id="1811" w:author="phuong vu" w:date="2018-11-16T12:54:00Z">
                  <w:rPr>
                    <w:ins w:id="1812" w:author="phuong vu" w:date="2018-11-16T12:54:00Z"/>
                    <w:b/>
                  </w:rPr>
                </w:rPrChange>
              </w:rPr>
              <w:pPrChange w:id="1813" w:author="phuong vu" w:date="2018-11-16T12:55:00Z">
                <w:pPr/>
              </w:pPrChange>
            </w:pPr>
          </w:p>
        </w:tc>
        <w:tc>
          <w:tcPr>
            <w:tcW w:w="823" w:type="dxa"/>
            <w:noWrap/>
            <w:vAlign w:val="center"/>
            <w:hideMark/>
            <w:tcPrChange w:id="1814" w:author="phuong vu" w:date="2018-11-16T12:55:00Z">
              <w:tcPr>
                <w:tcW w:w="818" w:type="dxa"/>
                <w:noWrap/>
                <w:hideMark/>
              </w:tcPr>
            </w:tcPrChange>
          </w:tcPr>
          <w:p w14:paraId="6A46587C" w14:textId="77777777" w:rsidR="001856AA" w:rsidRPr="001856AA" w:rsidRDefault="001856AA">
            <w:pPr>
              <w:jc w:val="center"/>
              <w:rPr>
                <w:ins w:id="1815" w:author="phuong vu" w:date="2018-11-16T12:54:00Z"/>
                <w:rPrChange w:id="1816" w:author="phuong vu" w:date="2018-11-16T12:54:00Z">
                  <w:rPr>
                    <w:ins w:id="1817" w:author="phuong vu" w:date="2018-11-16T12:54:00Z"/>
                    <w:b/>
                  </w:rPr>
                </w:rPrChange>
              </w:rPr>
              <w:pPrChange w:id="1818" w:author="phuong vu" w:date="2018-11-16T12:55:00Z">
                <w:pPr/>
              </w:pPrChange>
            </w:pPr>
            <w:ins w:id="1819" w:author="phuong vu" w:date="2018-11-16T12:54:00Z">
              <w:r w:rsidRPr="001856AA">
                <w:rPr>
                  <w:rPrChange w:id="1820" w:author="phuong vu" w:date="2018-11-16T12:54:00Z">
                    <w:rPr>
                      <w:b/>
                    </w:rPr>
                  </w:rPrChange>
                </w:rPr>
                <w:t>X</w:t>
              </w:r>
            </w:ins>
          </w:p>
        </w:tc>
        <w:tc>
          <w:tcPr>
            <w:tcW w:w="2899" w:type="dxa"/>
            <w:noWrap/>
            <w:hideMark/>
            <w:tcPrChange w:id="1821" w:author="phuong vu" w:date="2018-11-16T12:55:00Z">
              <w:tcPr>
                <w:tcW w:w="3225" w:type="dxa"/>
                <w:noWrap/>
                <w:hideMark/>
              </w:tcPr>
            </w:tcPrChange>
          </w:tcPr>
          <w:p w14:paraId="27BD8C80" w14:textId="77777777" w:rsidR="001856AA" w:rsidRPr="001856AA" w:rsidRDefault="001856AA">
            <w:pPr>
              <w:rPr>
                <w:ins w:id="1822" w:author="phuong vu" w:date="2018-11-16T12:54:00Z"/>
                <w:rPrChange w:id="1823" w:author="phuong vu" w:date="2018-11-16T12:54:00Z">
                  <w:rPr>
                    <w:ins w:id="1824" w:author="phuong vu" w:date="2018-11-16T12:54:00Z"/>
                    <w:b/>
                  </w:rPr>
                </w:rPrChange>
              </w:rPr>
            </w:pPr>
            <w:ins w:id="1825" w:author="phuong vu" w:date="2018-11-16T12:54:00Z">
              <w:r w:rsidRPr="001856AA">
                <w:rPr>
                  <w:rPrChange w:id="1826" w:author="phuong vu" w:date="2018-11-16T12:54:00Z">
                    <w:rPr>
                      <w:b/>
                    </w:rPr>
                  </w:rPrChange>
                </w:rPr>
                <w:t>Địa chỉ chi nhánh</w:t>
              </w:r>
            </w:ins>
          </w:p>
        </w:tc>
      </w:tr>
      <w:tr w:rsidR="001856AA" w:rsidRPr="001856AA" w14:paraId="035527B2" w14:textId="77777777" w:rsidTr="001856AA">
        <w:trPr>
          <w:trHeight w:val="300"/>
          <w:ins w:id="1827" w:author="phuong vu" w:date="2018-11-16T12:54:00Z"/>
          <w:trPrChange w:id="1828" w:author="phuong vu" w:date="2018-11-16T12:55:00Z">
            <w:trPr>
              <w:trHeight w:val="300"/>
            </w:trPr>
          </w:trPrChange>
        </w:trPr>
        <w:tc>
          <w:tcPr>
            <w:tcW w:w="708" w:type="dxa"/>
            <w:noWrap/>
            <w:vAlign w:val="center"/>
            <w:hideMark/>
            <w:tcPrChange w:id="1829" w:author="phuong vu" w:date="2018-11-16T12:55:00Z">
              <w:tcPr>
                <w:tcW w:w="544" w:type="dxa"/>
                <w:noWrap/>
                <w:hideMark/>
              </w:tcPr>
            </w:tcPrChange>
          </w:tcPr>
          <w:p w14:paraId="4EF09137" w14:textId="77777777" w:rsidR="001856AA" w:rsidRPr="001856AA" w:rsidRDefault="001856AA">
            <w:pPr>
              <w:jc w:val="center"/>
              <w:rPr>
                <w:ins w:id="1830" w:author="phuong vu" w:date="2018-11-16T12:54:00Z"/>
                <w:rPrChange w:id="1831" w:author="phuong vu" w:date="2018-11-16T12:54:00Z">
                  <w:rPr>
                    <w:ins w:id="1832" w:author="phuong vu" w:date="2018-11-16T12:54:00Z"/>
                    <w:b/>
                  </w:rPr>
                </w:rPrChange>
              </w:rPr>
              <w:pPrChange w:id="1833" w:author="phuong vu" w:date="2018-11-16T12:55:00Z">
                <w:pPr/>
              </w:pPrChange>
            </w:pPr>
            <w:ins w:id="1834" w:author="phuong vu" w:date="2018-11-16T12:54:00Z">
              <w:r w:rsidRPr="001856AA">
                <w:rPr>
                  <w:rPrChange w:id="1835" w:author="phuong vu" w:date="2018-11-16T12:54:00Z">
                    <w:rPr>
                      <w:b/>
                    </w:rPr>
                  </w:rPrChange>
                </w:rPr>
                <w:t>4</w:t>
              </w:r>
            </w:ins>
          </w:p>
        </w:tc>
        <w:tc>
          <w:tcPr>
            <w:tcW w:w="1689" w:type="dxa"/>
            <w:noWrap/>
            <w:hideMark/>
            <w:tcPrChange w:id="1836" w:author="phuong vu" w:date="2018-11-16T12:55:00Z">
              <w:tcPr>
                <w:tcW w:w="1197" w:type="dxa"/>
                <w:noWrap/>
                <w:hideMark/>
              </w:tcPr>
            </w:tcPrChange>
          </w:tcPr>
          <w:p w14:paraId="7DFFDBD2" w14:textId="77777777" w:rsidR="001856AA" w:rsidRPr="001856AA" w:rsidRDefault="001856AA" w:rsidP="001856AA">
            <w:pPr>
              <w:rPr>
                <w:ins w:id="1837" w:author="phuong vu" w:date="2018-11-16T12:54:00Z"/>
                <w:rPrChange w:id="1838" w:author="phuong vu" w:date="2018-11-16T12:54:00Z">
                  <w:rPr>
                    <w:ins w:id="1839" w:author="phuong vu" w:date="2018-11-16T12:54:00Z"/>
                    <w:b/>
                  </w:rPr>
                </w:rPrChange>
              </w:rPr>
            </w:pPr>
            <w:ins w:id="1840" w:author="phuong vu" w:date="2018-11-16T12:54:00Z">
              <w:r w:rsidRPr="001856AA">
                <w:rPr>
                  <w:rPrChange w:id="1841" w:author="phuong vu" w:date="2018-11-16T12:54:00Z">
                    <w:rPr>
                      <w:b/>
                    </w:rPr>
                  </w:rPrChange>
                </w:rPr>
                <w:t>create_by</w:t>
              </w:r>
            </w:ins>
          </w:p>
        </w:tc>
        <w:tc>
          <w:tcPr>
            <w:tcW w:w="1300" w:type="dxa"/>
            <w:noWrap/>
            <w:hideMark/>
            <w:tcPrChange w:id="1842" w:author="phuong vu" w:date="2018-11-16T12:55:00Z">
              <w:tcPr>
                <w:tcW w:w="1205" w:type="dxa"/>
                <w:noWrap/>
                <w:hideMark/>
              </w:tcPr>
            </w:tcPrChange>
          </w:tcPr>
          <w:p w14:paraId="5BA0F642" w14:textId="77777777" w:rsidR="001856AA" w:rsidRPr="001856AA" w:rsidRDefault="001856AA">
            <w:pPr>
              <w:rPr>
                <w:ins w:id="1843" w:author="phuong vu" w:date="2018-11-16T12:54:00Z"/>
                <w:rPrChange w:id="1844" w:author="phuong vu" w:date="2018-11-16T12:54:00Z">
                  <w:rPr>
                    <w:ins w:id="1845" w:author="phuong vu" w:date="2018-11-16T12:54:00Z"/>
                    <w:b/>
                  </w:rPr>
                </w:rPrChange>
              </w:rPr>
            </w:pPr>
            <w:ins w:id="1846" w:author="phuong vu" w:date="2018-11-16T12:54:00Z">
              <w:r w:rsidRPr="001856AA">
                <w:rPr>
                  <w:rPrChange w:id="1847" w:author="phuong vu" w:date="2018-11-16T12:54:00Z">
                    <w:rPr>
                      <w:b/>
                    </w:rPr>
                  </w:rPrChange>
                </w:rPr>
                <w:t>numeric</w:t>
              </w:r>
            </w:ins>
          </w:p>
        </w:tc>
        <w:tc>
          <w:tcPr>
            <w:tcW w:w="1098" w:type="dxa"/>
            <w:noWrap/>
            <w:vAlign w:val="center"/>
            <w:hideMark/>
            <w:tcPrChange w:id="1848" w:author="phuong vu" w:date="2018-11-16T12:55:00Z">
              <w:tcPr>
                <w:tcW w:w="1098" w:type="dxa"/>
                <w:noWrap/>
                <w:hideMark/>
              </w:tcPr>
            </w:tcPrChange>
          </w:tcPr>
          <w:p w14:paraId="49141C44" w14:textId="77777777" w:rsidR="001856AA" w:rsidRPr="001856AA" w:rsidRDefault="001856AA">
            <w:pPr>
              <w:jc w:val="center"/>
              <w:rPr>
                <w:ins w:id="1849" w:author="phuong vu" w:date="2018-11-16T12:54:00Z"/>
                <w:rPrChange w:id="1850" w:author="phuong vu" w:date="2018-11-16T12:54:00Z">
                  <w:rPr>
                    <w:ins w:id="1851" w:author="phuong vu" w:date="2018-11-16T12:54:00Z"/>
                    <w:b/>
                  </w:rPr>
                </w:rPrChange>
              </w:rPr>
              <w:pPrChange w:id="1852" w:author="phuong vu" w:date="2018-11-16T12:55:00Z">
                <w:pPr/>
              </w:pPrChange>
            </w:pPr>
            <w:ins w:id="1853" w:author="phuong vu" w:date="2018-11-16T12:54:00Z">
              <w:r w:rsidRPr="001856AA">
                <w:rPr>
                  <w:rPrChange w:id="1854" w:author="phuong vu" w:date="2018-11-16T12:54:00Z">
                    <w:rPr>
                      <w:b/>
                    </w:rPr>
                  </w:rPrChange>
                </w:rPr>
                <w:t>X</w:t>
              </w:r>
            </w:ins>
          </w:p>
        </w:tc>
        <w:tc>
          <w:tcPr>
            <w:tcW w:w="838" w:type="dxa"/>
            <w:noWrap/>
            <w:vAlign w:val="center"/>
            <w:hideMark/>
            <w:tcPrChange w:id="1855" w:author="phuong vu" w:date="2018-11-16T12:55:00Z">
              <w:tcPr>
                <w:tcW w:w="818" w:type="dxa"/>
                <w:noWrap/>
                <w:hideMark/>
              </w:tcPr>
            </w:tcPrChange>
          </w:tcPr>
          <w:p w14:paraId="238D31D3" w14:textId="62607CE0" w:rsidR="001856AA" w:rsidRPr="001856AA" w:rsidRDefault="001856AA">
            <w:pPr>
              <w:jc w:val="center"/>
              <w:rPr>
                <w:ins w:id="1856" w:author="phuong vu" w:date="2018-11-16T12:54:00Z"/>
                <w:rPrChange w:id="1857" w:author="phuong vu" w:date="2018-11-16T12:54:00Z">
                  <w:rPr>
                    <w:ins w:id="1858" w:author="phuong vu" w:date="2018-11-16T12:54:00Z"/>
                    <w:b/>
                  </w:rPr>
                </w:rPrChange>
              </w:rPr>
              <w:pPrChange w:id="1859" w:author="phuong vu" w:date="2018-11-16T12:55:00Z">
                <w:pPr/>
              </w:pPrChange>
            </w:pPr>
          </w:p>
        </w:tc>
        <w:tc>
          <w:tcPr>
            <w:tcW w:w="823" w:type="dxa"/>
            <w:noWrap/>
            <w:vAlign w:val="center"/>
            <w:hideMark/>
            <w:tcPrChange w:id="1860" w:author="phuong vu" w:date="2018-11-16T12:55:00Z">
              <w:tcPr>
                <w:tcW w:w="818" w:type="dxa"/>
                <w:noWrap/>
                <w:hideMark/>
              </w:tcPr>
            </w:tcPrChange>
          </w:tcPr>
          <w:p w14:paraId="7ABD2C50" w14:textId="77777777" w:rsidR="001856AA" w:rsidRPr="001856AA" w:rsidRDefault="001856AA">
            <w:pPr>
              <w:jc w:val="center"/>
              <w:rPr>
                <w:ins w:id="1861" w:author="phuong vu" w:date="2018-11-16T12:54:00Z"/>
                <w:rPrChange w:id="1862" w:author="phuong vu" w:date="2018-11-16T12:54:00Z">
                  <w:rPr>
                    <w:ins w:id="1863" w:author="phuong vu" w:date="2018-11-16T12:54:00Z"/>
                    <w:b/>
                  </w:rPr>
                </w:rPrChange>
              </w:rPr>
              <w:pPrChange w:id="1864" w:author="phuong vu" w:date="2018-11-16T12:55:00Z">
                <w:pPr/>
              </w:pPrChange>
            </w:pPr>
            <w:ins w:id="1865" w:author="phuong vu" w:date="2018-11-16T12:54:00Z">
              <w:r w:rsidRPr="001856AA">
                <w:rPr>
                  <w:rPrChange w:id="1866" w:author="phuong vu" w:date="2018-11-16T12:54:00Z">
                    <w:rPr>
                      <w:b/>
                    </w:rPr>
                  </w:rPrChange>
                </w:rPr>
                <w:t>X</w:t>
              </w:r>
            </w:ins>
          </w:p>
        </w:tc>
        <w:tc>
          <w:tcPr>
            <w:tcW w:w="2899" w:type="dxa"/>
            <w:noWrap/>
            <w:hideMark/>
            <w:tcPrChange w:id="1867" w:author="phuong vu" w:date="2018-11-16T12:55:00Z">
              <w:tcPr>
                <w:tcW w:w="3225" w:type="dxa"/>
                <w:noWrap/>
                <w:hideMark/>
              </w:tcPr>
            </w:tcPrChange>
          </w:tcPr>
          <w:p w14:paraId="4659EFE6" w14:textId="77777777" w:rsidR="001856AA" w:rsidRPr="001856AA" w:rsidRDefault="001856AA">
            <w:pPr>
              <w:rPr>
                <w:ins w:id="1868" w:author="phuong vu" w:date="2018-11-16T12:54:00Z"/>
                <w:rPrChange w:id="1869" w:author="phuong vu" w:date="2018-11-16T12:54:00Z">
                  <w:rPr>
                    <w:ins w:id="1870" w:author="phuong vu" w:date="2018-11-16T12:54:00Z"/>
                    <w:b/>
                  </w:rPr>
                </w:rPrChange>
              </w:rPr>
            </w:pPr>
            <w:ins w:id="1871" w:author="phuong vu" w:date="2018-11-16T12:54:00Z">
              <w:r w:rsidRPr="001856AA">
                <w:rPr>
                  <w:rPrChange w:id="1872" w:author="phuong vu" w:date="2018-11-16T12:54:00Z">
                    <w:rPr>
                      <w:b/>
                    </w:rPr>
                  </w:rPrChange>
                </w:rPr>
                <w:t>Người tạo</w:t>
              </w:r>
            </w:ins>
          </w:p>
        </w:tc>
      </w:tr>
      <w:tr w:rsidR="001856AA" w:rsidRPr="001856AA" w14:paraId="30490538" w14:textId="77777777" w:rsidTr="001856AA">
        <w:trPr>
          <w:trHeight w:val="300"/>
          <w:ins w:id="1873" w:author="phuong vu" w:date="2018-11-16T12:54:00Z"/>
          <w:trPrChange w:id="1874" w:author="phuong vu" w:date="2018-11-16T12:55:00Z">
            <w:trPr>
              <w:trHeight w:val="300"/>
            </w:trPr>
          </w:trPrChange>
        </w:trPr>
        <w:tc>
          <w:tcPr>
            <w:tcW w:w="708" w:type="dxa"/>
            <w:noWrap/>
            <w:vAlign w:val="center"/>
            <w:hideMark/>
            <w:tcPrChange w:id="1875" w:author="phuong vu" w:date="2018-11-16T12:55:00Z">
              <w:tcPr>
                <w:tcW w:w="544" w:type="dxa"/>
                <w:noWrap/>
                <w:hideMark/>
              </w:tcPr>
            </w:tcPrChange>
          </w:tcPr>
          <w:p w14:paraId="74E082AC" w14:textId="77777777" w:rsidR="001856AA" w:rsidRPr="001856AA" w:rsidRDefault="001856AA">
            <w:pPr>
              <w:jc w:val="center"/>
              <w:rPr>
                <w:ins w:id="1876" w:author="phuong vu" w:date="2018-11-16T12:54:00Z"/>
                <w:rPrChange w:id="1877" w:author="phuong vu" w:date="2018-11-16T12:54:00Z">
                  <w:rPr>
                    <w:ins w:id="1878" w:author="phuong vu" w:date="2018-11-16T12:54:00Z"/>
                    <w:b/>
                  </w:rPr>
                </w:rPrChange>
              </w:rPr>
              <w:pPrChange w:id="1879" w:author="phuong vu" w:date="2018-11-16T12:55:00Z">
                <w:pPr/>
              </w:pPrChange>
            </w:pPr>
            <w:ins w:id="1880" w:author="phuong vu" w:date="2018-11-16T12:54:00Z">
              <w:r w:rsidRPr="001856AA">
                <w:rPr>
                  <w:rPrChange w:id="1881" w:author="phuong vu" w:date="2018-11-16T12:54:00Z">
                    <w:rPr>
                      <w:b/>
                    </w:rPr>
                  </w:rPrChange>
                </w:rPr>
                <w:t>5</w:t>
              </w:r>
            </w:ins>
          </w:p>
        </w:tc>
        <w:tc>
          <w:tcPr>
            <w:tcW w:w="1689" w:type="dxa"/>
            <w:noWrap/>
            <w:hideMark/>
            <w:tcPrChange w:id="1882" w:author="phuong vu" w:date="2018-11-16T12:55:00Z">
              <w:tcPr>
                <w:tcW w:w="1197" w:type="dxa"/>
                <w:noWrap/>
                <w:hideMark/>
              </w:tcPr>
            </w:tcPrChange>
          </w:tcPr>
          <w:p w14:paraId="6401E45D" w14:textId="77777777" w:rsidR="001856AA" w:rsidRPr="001856AA" w:rsidRDefault="001856AA" w:rsidP="001856AA">
            <w:pPr>
              <w:rPr>
                <w:ins w:id="1883" w:author="phuong vu" w:date="2018-11-16T12:54:00Z"/>
                <w:rPrChange w:id="1884" w:author="phuong vu" w:date="2018-11-16T12:54:00Z">
                  <w:rPr>
                    <w:ins w:id="1885" w:author="phuong vu" w:date="2018-11-16T12:54:00Z"/>
                    <w:b/>
                  </w:rPr>
                </w:rPrChange>
              </w:rPr>
            </w:pPr>
            <w:ins w:id="1886" w:author="phuong vu" w:date="2018-11-16T12:54:00Z">
              <w:r w:rsidRPr="001856AA">
                <w:rPr>
                  <w:rPrChange w:id="1887" w:author="phuong vu" w:date="2018-11-16T12:54:00Z">
                    <w:rPr>
                      <w:b/>
                    </w:rPr>
                  </w:rPrChange>
                </w:rPr>
                <w:t>update_by</w:t>
              </w:r>
            </w:ins>
          </w:p>
        </w:tc>
        <w:tc>
          <w:tcPr>
            <w:tcW w:w="1300" w:type="dxa"/>
            <w:noWrap/>
            <w:hideMark/>
            <w:tcPrChange w:id="1888" w:author="phuong vu" w:date="2018-11-16T12:55:00Z">
              <w:tcPr>
                <w:tcW w:w="1205" w:type="dxa"/>
                <w:noWrap/>
                <w:hideMark/>
              </w:tcPr>
            </w:tcPrChange>
          </w:tcPr>
          <w:p w14:paraId="37A2B980" w14:textId="77777777" w:rsidR="001856AA" w:rsidRPr="001856AA" w:rsidRDefault="001856AA">
            <w:pPr>
              <w:rPr>
                <w:ins w:id="1889" w:author="phuong vu" w:date="2018-11-16T12:54:00Z"/>
                <w:rPrChange w:id="1890" w:author="phuong vu" w:date="2018-11-16T12:54:00Z">
                  <w:rPr>
                    <w:ins w:id="1891" w:author="phuong vu" w:date="2018-11-16T12:54:00Z"/>
                    <w:b/>
                  </w:rPr>
                </w:rPrChange>
              </w:rPr>
            </w:pPr>
            <w:ins w:id="1892" w:author="phuong vu" w:date="2018-11-16T12:54:00Z">
              <w:r w:rsidRPr="001856AA">
                <w:rPr>
                  <w:rPrChange w:id="1893" w:author="phuong vu" w:date="2018-11-16T12:54:00Z">
                    <w:rPr>
                      <w:b/>
                    </w:rPr>
                  </w:rPrChange>
                </w:rPr>
                <w:t>numeric</w:t>
              </w:r>
            </w:ins>
          </w:p>
        </w:tc>
        <w:tc>
          <w:tcPr>
            <w:tcW w:w="1098" w:type="dxa"/>
            <w:noWrap/>
            <w:vAlign w:val="center"/>
            <w:hideMark/>
            <w:tcPrChange w:id="1894" w:author="phuong vu" w:date="2018-11-16T12:55:00Z">
              <w:tcPr>
                <w:tcW w:w="1098" w:type="dxa"/>
                <w:noWrap/>
                <w:hideMark/>
              </w:tcPr>
            </w:tcPrChange>
          </w:tcPr>
          <w:p w14:paraId="78B324AF" w14:textId="2AA3806F" w:rsidR="001856AA" w:rsidRPr="001856AA" w:rsidRDefault="001856AA">
            <w:pPr>
              <w:jc w:val="center"/>
              <w:rPr>
                <w:ins w:id="1895" w:author="phuong vu" w:date="2018-11-16T12:54:00Z"/>
                <w:rPrChange w:id="1896" w:author="phuong vu" w:date="2018-11-16T12:54:00Z">
                  <w:rPr>
                    <w:ins w:id="1897" w:author="phuong vu" w:date="2018-11-16T12:54:00Z"/>
                    <w:b/>
                  </w:rPr>
                </w:rPrChange>
              </w:rPr>
              <w:pPrChange w:id="1898" w:author="phuong vu" w:date="2018-11-16T12:55:00Z">
                <w:pPr/>
              </w:pPrChange>
            </w:pPr>
          </w:p>
        </w:tc>
        <w:tc>
          <w:tcPr>
            <w:tcW w:w="838" w:type="dxa"/>
            <w:noWrap/>
            <w:vAlign w:val="center"/>
            <w:hideMark/>
            <w:tcPrChange w:id="1899" w:author="phuong vu" w:date="2018-11-16T12:55:00Z">
              <w:tcPr>
                <w:tcW w:w="818" w:type="dxa"/>
                <w:noWrap/>
                <w:hideMark/>
              </w:tcPr>
            </w:tcPrChange>
          </w:tcPr>
          <w:p w14:paraId="0B934ED4" w14:textId="5D82DABE" w:rsidR="001856AA" w:rsidRPr="001856AA" w:rsidRDefault="001856AA">
            <w:pPr>
              <w:jc w:val="center"/>
              <w:rPr>
                <w:ins w:id="1900" w:author="phuong vu" w:date="2018-11-16T12:54:00Z"/>
                <w:rPrChange w:id="1901" w:author="phuong vu" w:date="2018-11-16T12:54:00Z">
                  <w:rPr>
                    <w:ins w:id="1902" w:author="phuong vu" w:date="2018-11-16T12:54:00Z"/>
                    <w:b/>
                  </w:rPr>
                </w:rPrChange>
              </w:rPr>
              <w:pPrChange w:id="1903" w:author="phuong vu" w:date="2018-11-16T12:55:00Z">
                <w:pPr/>
              </w:pPrChange>
            </w:pPr>
          </w:p>
        </w:tc>
        <w:tc>
          <w:tcPr>
            <w:tcW w:w="823" w:type="dxa"/>
            <w:noWrap/>
            <w:vAlign w:val="center"/>
            <w:hideMark/>
            <w:tcPrChange w:id="1904" w:author="phuong vu" w:date="2018-11-16T12:55:00Z">
              <w:tcPr>
                <w:tcW w:w="818" w:type="dxa"/>
                <w:noWrap/>
                <w:hideMark/>
              </w:tcPr>
            </w:tcPrChange>
          </w:tcPr>
          <w:p w14:paraId="2D43DB3B" w14:textId="77777777" w:rsidR="001856AA" w:rsidRPr="001856AA" w:rsidRDefault="001856AA">
            <w:pPr>
              <w:jc w:val="center"/>
              <w:rPr>
                <w:ins w:id="1905" w:author="phuong vu" w:date="2018-11-16T12:54:00Z"/>
                <w:rPrChange w:id="1906" w:author="phuong vu" w:date="2018-11-16T12:54:00Z">
                  <w:rPr>
                    <w:ins w:id="1907" w:author="phuong vu" w:date="2018-11-16T12:54:00Z"/>
                    <w:b/>
                  </w:rPr>
                </w:rPrChange>
              </w:rPr>
              <w:pPrChange w:id="1908" w:author="phuong vu" w:date="2018-11-16T12:55:00Z">
                <w:pPr/>
              </w:pPrChange>
            </w:pPr>
            <w:ins w:id="1909" w:author="phuong vu" w:date="2018-11-16T12:54:00Z">
              <w:r w:rsidRPr="001856AA">
                <w:rPr>
                  <w:rPrChange w:id="1910" w:author="phuong vu" w:date="2018-11-16T12:54:00Z">
                    <w:rPr>
                      <w:b/>
                    </w:rPr>
                  </w:rPrChange>
                </w:rPr>
                <w:t>X</w:t>
              </w:r>
            </w:ins>
          </w:p>
        </w:tc>
        <w:tc>
          <w:tcPr>
            <w:tcW w:w="2899" w:type="dxa"/>
            <w:noWrap/>
            <w:hideMark/>
            <w:tcPrChange w:id="1911" w:author="phuong vu" w:date="2018-11-16T12:55:00Z">
              <w:tcPr>
                <w:tcW w:w="3225" w:type="dxa"/>
                <w:noWrap/>
                <w:hideMark/>
              </w:tcPr>
            </w:tcPrChange>
          </w:tcPr>
          <w:p w14:paraId="1F3E3376" w14:textId="77777777" w:rsidR="001856AA" w:rsidRPr="001856AA" w:rsidRDefault="001856AA">
            <w:pPr>
              <w:rPr>
                <w:ins w:id="1912" w:author="phuong vu" w:date="2018-11-16T12:54:00Z"/>
                <w:rPrChange w:id="1913" w:author="phuong vu" w:date="2018-11-16T12:54:00Z">
                  <w:rPr>
                    <w:ins w:id="1914" w:author="phuong vu" w:date="2018-11-16T12:54:00Z"/>
                    <w:b/>
                  </w:rPr>
                </w:rPrChange>
              </w:rPr>
            </w:pPr>
            <w:ins w:id="1915" w:author="phuong vu" w:date="2018-11-16T12:54:00Z">
              <w:r w:rsidRPr="001856AA">
                <w:rPr>
                  <w:rPrChange w:id="1916" w:author="phuong vu" w:date="2018-11-16T12:54:00Z">
                    <w:rPr>
                      <w:b/>
                    </w:rPr>
                  </w:rPrChange>
                </w:rPr>
                <w:t>Người cập nhật</w:t>
              </w:r>
            </w:ins>
          </w:p>
        </w:tc>
      </w:tr>
      <w:tr w:rsidR="001856AA" w:rsidRPr="001856AA" w14:paraId="47C3F477" w14:textId="77777777" w:rsidTr="001856AA">
        <w:trPr>
          <w:trHeight w:val="300"/>
          <w:ins w:id="1917" w:author="phuong vu" w:date="2018-11-16T12:54:00Z"/>
          <w:trPrChange w:id="1918" w:author="phuong vu" w:date="2018-11-16T12:55:00Z">
            <w:trPr>
              <w:trHeight w:val="300"/>
            </w:trPr>
          </w:trPrChange>
        </w:trPr>
        <w:tc>
          <w:tcPr>
            <w:tcW w:w="708" w:type="dxa"/>
            <w:noWrap/>
            <w:vAlign w:val="center"/>
            <w:hideMark/>
            <w:tcPrChange w:id="1919" w:author="phuong vu" w:date="2018-11-16T12:55:00Z">
              <w:tcPr>
                <w:tcW w:w="544" w:type="dxa"/>
                <w:noWrap/>
                <w:hideMark/>
              </w:tcPr>
            </w:tcPrChange>
          </w:tcPr>
          <w:p w14:paraId="7C59F687" w14:textId="77777777" w:rsidR="001856AA" w:rsidRPr="001856AA" w:rsidRDefault="001856AA">
            <w:pPr>
              <w:jc w:val="center"/>
              <w:rPr>
                <w:ins w:id="1920" w:author="phuong vu" w:date="2018-11-16T12:54:00Z"/>
                <w:rPrChange w:id="1921" w:author="phuong vu" w:date="2018-11-16T12:54:00Z">
                  <w:rPr>
                    <w:ins w:id="1922" w:author="phuong vu" w:date="2018-11-16T12:54:00Z"/>
                    <w:b/>
                  </w:rPr>
                </w:rPrChange>
              </w:rPr>
              <w:pPrChange w:id="1923" w:author="phuong vu" w:date="2018-11-16T12:55:00Z">
                <w:pPr/>
              </w:pPrChange>
            </w:pPr>
            <w:ins w:id="1924" w:author="phuong vu" w:date="2018-11-16T12:54:00Z">
              <w:r w:rsidRPr="001856AA">
                <w:rPr>
                  <w:rPrChange w:id="1925" w:author="phuong vu" w:date="2018-11-16T12:54:00Z">
                    <w:rPr>
                      <w:b/>
                    </w:rPr>
                  </w:rPrChange>
                </w:rPr>
                <w:t>6</w:t>
              </w:r>
            </w:ins>
          </w:p>
        </w:tc>
        <w:tc>
          <w:tcPr>
            <w:tcW w:w="1689" w:type="dxa"/>
            <w:noWrap/>
            <w:hideMark/>
            <w:tcPrChange w:id="1926" w:author="phuong vu" w:date="2018-11-16T12:55:00Z">
              <w:tcPr>
                <w:tcW w:w="1197" w:type="dxa"/>
                <w:noWrap/>
                <w:hideMark/>
              </w:tcPr>
            </w:tcPrChange>
          </w:tcPr>
          <w:p w14:paraId="22539A4C" w14:textId="77777777" w:rsidR="001856AA" w:rsidRPr="001856AA" w:rsidRDefault="001856AA" w:rsidP="001856AA">
            <w:pPr>
              <w:rPr>
                <w:ins w:id="1927" w:author="phuong vu" w:date="2018-11-16T12:54:00Z"/>
                <w:rPrChange w:id="1928" w:author="phuong vu" w:date="2018-11-16T12:54:00Z">
                  <w:rPr>
                    <w:ins w:id="1929" w:author="phuong vu" w:date="2018-11-16T12:54:00Z"/>
                    <w:b/>
                  </w:rPr>
                </w:rPrChange>
              </w:rPr>
            </w:pPr>
            <w:ins w:id="1930" w:author="phuong vu" w:date="2018-11-16T12:54:00Z">
              <w:r w:rsidRPr="001856AA">
                <w:rPr>
                  <w:rPrChange w:id="1931" w:author="phuong vu" w:date="2018-11-16T12:54:00Z">
                    <w:rPr>
                      <w:b/>
                    </w:rPr>
                  </w:rPrChange>
                </w:rPr>
                <w:t>create_date</w:t>
              </w:r>
            </w:ins>
          </w:p>
        </w:tc>
        <w:tc>
          <w:tcPr>
            <w:tcW w:w="1300" w:type="dxa"/>
            <w:noWrap/>
            <w:hideMark/>
            <w:tcPrChange w:id="1932" w:author="phuong vu" w:date="2018-11-16T12:55:00Z">
              <w:tcPr>
                <w:tcW w:w="1205" w:type="dxa"/>
                <w:noWrap/>
                <w:hideMark/>
              </w:tcPr>
            </w:tcPrChange>
          </w:tcPr>
          <w:p w14:paraId="7C5315D2" w14:textId="77777777" w:rsidR="001856AA" w:rsidRPr="001856AA" w:rsidRDefault="001856AA">
            <w:pPr>
              <w:rPr>
                <w:ins w:id="1933" w:author="phuong vu" w:date="2018-11-16T12:54:00Z"/>
                <w:rPrChange w:id="1934" w:author="phuong vu" w:date="2018-11-16T12:54:00Z">
                  <w:rPr>
                    <w:ins w:id="1935" w:author="phuong vu" w:date="2018-11-16T12:54:00Z"/>
                    <w:b/>
                  </w:rPr>
                </w:rPrChange>
              </w:rPr>
            </w:pPr>
            <w:ins w:id="1936" w:author="phuong vu" w:date="2018-11-16T12:54:00Z">
              <w:r w:rsidRPr="001856AA">
                <w:rPr>
                  <w:rPrChange w:id="1937" w:author="phuong vu" w:date="2018-11-16T12:54:00Z">
                    <w:rPr>
                      <w:b/>
                    </w:rPr>
                  </w:rPrChange>
                </w:rPr>
                <w:t xml:space="preserve">timestamp </w:t>
              </w:r>
            </w:ins>
          </w:p>
        </w:tc>
        <w:tc>
          <w:tcPr>
            <w:tcW w:w="1098" w:type="dxa"/>
            <w:noWrap/>
            <w:vAlign w:val="center"/>
            <w:hideMark/>
            <w:tcPrChange w:id="1938" w:author="phuong vu" w:date="2018-11-16T12:55:00Z">
              <w:tcPr>
                <w:tcW w:w="1098" w:type="dxa"/>
                <w:noWrap/>
                <w:hideMark/>
              </w:tcPr>
            </w:tcPrChange>
          </w:tcPr>
          <w:p w14:paraId="1A790CAE" w14:textId="000EA29D" w:rsidR="001856AA" w:rsidRPr="001856AA" w:rsidRDefault="001856AA">
            <w:pPr>
              <w:jc w:val="center"/>
              <w:rPr>
                <w:ins w:id="1939" w:author="phuong vu" w:date="2018-11-16T12:54:00Z"/>
                <w:rPrChange w:id="1940" w:author="phuong vu" w:date="2018-11-16T12:54:00Z">
                  <w:rPr>
                    <w:ins w:id="1941" w:author="phuong vu" w:date="2018-11-16T12:54:00Z"/>
                    <w:b/>
                  </w:rPr>
                </w:rPrChange>
              </w:rPr>
              <w:pPrChange w:id="1942" w:author="phuong vu" w:date="2018-11-16T12:55:00Z">
                <w:pPr/>
              </w:pPrChange>
            </w:pPr>
          </w:p>
        </w:tc>
        <w:tc>
          <w:tcPr>
            <w:tcW w:w="838" w:type="dxa"/>
            <w:noWrap/>
            <w:vAlign w:val="center"/>
            <w:hideMark/>
            <w:tcPrChange w:id="1943" w:author="phuong vu" w:date="2018-11-16T12:55:00Z">
              <w:tcPr>
                <w:tcW w:w="818" w:type="dxa"/>
                <w:noWrap/>
                <w:hideMark/>
              </w:tcPr>
            </w:tcPrChange>
          </w:tcPr>
          <w:p w14:paraId="30E83E90" w14:textId="4C81109D" w:rsidR="001856AA" w:rsidRPr="001856AA" w:rsidRDefault="001856AA">
            <w:pPr>
              <w:jc w:val="center"/>
              <w:rPr>
                <w:ins w:id="1944" w:author="phuong vu" w:date="2018-11-16T12:54:00Z"/>
                <w:rPrChange w:id="1945" w:author="phuong vu" w:date="2018-11-16T12:54:00Z">
                  <w:rPr>
                    <w:ins w:id="1946" w:author="phuong vu" w:date="2018-11-16T12:54:00Z"/>
                    <w:b/>
                  </w:rPr>
                </w:rPrChange>
              </w:rPr>
              <w:pPrChange w:id="1947" w:author="phuong vu" w:date="2018-11-16T12:55:00Z">
                <w:pPr/>
              </w:pPrChange>
            </w:pPr>
          </w:p>
        </w:tc>
        <w:tc>
          <w:tcPr>
            <w:tcW w:w="823" w:type="dxa"/>
            <w:noWrap/>
            <w:vAlign w:val="center"/>
            <w:hideMark/>
            <w:tcPrChange w:id="1948" w:author="phuong vu" w:date="2018-11-16T12:55:00Z">
              <w:tcPr>
                <w:tcW w:w="818" w:type="dxa"/>
                <w:noWrap/>
                <w:hideMark/>
              </w:tcPr>
            </w:tcPrChange>
          </w:tcPr>
          <w:p w14:paraId="58B4DB80" w14:textId="77777777" w:rsidR="001856AA" w:rsidRPr="001856AA" w:rsidRDefault="001856AA">
            <w:pPr>
              <w:jc w:val="center"/>
              <w:rPr>
                <w:ins w:id="1949" w:author="phuong vu" w:date="2018-11-16T12:54:00Z"/>
                <w:rPrChange w:id="1950" w:author="phuong vu" w:date="2018-11-16T12:54:00Z">
                  <w:rPr>
                    <w:ins w:id="1951" w:author="phuong vu" w:date="2018-11-16T12:54:00Z"/>
                    <w:b/>
                  </w:rPr>
                </w:rPrChange>
              </w:rPr>
              <w:pPrChange w:id="1952" w:author="phuong vu" w:date="2018-11-16T12:55:00Z">
                <w:pPr/>
              </w:pPrChange>
            </w:pPr>
            <w:ins w:id="1953" w:author="phuong vu" w:date="2018-11-16T12:54:00Z">
              <w:r w:rsidRPr="001856AA">
                <w:rPr>
                  <w:rPrChange w:id="1954" w:author="phuong vu" w:date="2018-11-16T12:54:00Z">
                    <w:rPr>
                      <w:b/>
                    </w:rPr>
                  </w:rPrChange>
                </w:rPr>
                <w:t>X</w:t>
              </w:r>
            </w:ins>
          </w:p>
        </w:tc>
        <w:tc>
          <w:tcPr>
            <w:tcW w:w="2899" w:type="dxa"/>
            <w:noWrap/>
            <w:hideMark/>
            <w:tcPrChange w:id="1955" w:author="phuong vu" w:date="2018-11-16T12:55:00Z">
              <w:tcPr>
                <w:tcW w:w="3225" w:type="dxa"/>
                <w:noWrap/>
                <w:hideMark/>
              </w:tcPr>
            </w:tcPrChange>
          </w:tcPr>
          <w:p w14:paraId="2D559864" w14:textId="77777777" w:rsidR="001856AA" w:rsidRPr="001856AA" w:rsidRDefault="001856AA">
            <w:pPr>
              <w:rPr>
                <w:ins w:id="1956" w:author="phuong vu" w:date="2018-11-16T12:54:00Z"/>
                <w:rPrChange w:id="1957" w:author="phuong vu" w:date="2018-11-16T12:54:00Z">
                  <w:rPr>
                    <w:ins w:id="1958" w:author="phuong vu" w:date="2018-11-16T12:54:00Z"/>
                    <w:b/>
                  </w:rPr>
                </w:rPrChange>
              </w:rPr>
            </w:pPr>
            <w:ins w:id="1959" w:author="phuong vu" w:date="2018-11-16T12:54:00Z">
              <w:r w:rsidRPr="001856AA">
                <w:rPr>
                  <w:rPrChange w:id="1960" w:author="phuong vu" w:date="2018-11-16T12:54:00Z">
                    <w:rPr>
                      <w:b/>
                    </w:rPr>
                  </w:rPrChange>
                </w:rPr>
                <w:t>Ngày tạo</w:t>
              </w:r>
            </w:ins>
          </w:p>
        </w:tc>
      </w:tr>
      <w:tr w:rsidR="001856AA" w:rsidRPr="001856AA" w14:paraId="79C710CF" w14:textId="77777777" w:rsidTr="001856AA">
        <w:trPr>
          <w:trHeight w:val="300"/>
          <w:ins w:id="1961" w:author="phuong vu" w:date="2018-11-16T12:54:00Z"/>
          <w:trPrChange w:id="1962" w:author="phuong vu" w:date="2018-11-16T12:55:00Z">
            <w:trPr>
              <w:trHeight w:val="300"/>
            </w:trPr>
          </w:trPrChange>
        </w:trPr>
        <w:tc>
          <w:tcPr>
            <w:tcW w:w="708" w:type="dxa"/>
            <w:noWrap/>
            <w:vAlign w:val="center"/>
            <w:hideMark/>
            <w:tcPrChange w:id="1963" w:author="phuong vu" w:date="2018-11-16T12:55:00Z">
              <w:tcPr>
                <w:tcW w:w="544" w:type="dxa"/>
                <w:noWrap/>
                <w:hideMark/>
              </w:tcPr>
            </w:tcPrChange>
          </w:tcPr>
          <w:p w14:paraId="438665A7" w14:textId="77777777" w:rsidR="001856AA" w:rsidRPr="001856AA" w:rsidRDefault="001856AA">
            <w:pPr>
              <w:jc w:val="center"/>
              <w:rPr>
                <w:ins w:id="1964" w:author="phuong vu" w:date="2018-11-16T12:54:00Z"/>
                <w:rPrChange w:id="1965" w:author="phuong vu" w:date="2018-11-16T12:54:00Z">
                  <w:rPr>
                    <w:ins w:id="1966" w:author="phuong vu" w:date="2018-11-16T12:54:00Z"/>
                    <w:b/>
                  </w:rPr>
                </w:rPrChange>
              </w:rPr>
              <w:pPrChange w:id="1967" w:author="phuong vu" w:date="2018-11-16T12:55:00Z">
                <w:pPr/>
              </w:pPrChange>
            </w:pPr>
            <w:ins w:id="1968" w:author="phuong vu" w:date="2018-11-16T12:54:00Z">
              <w:r w:rsidRPr="001856AA">
                <w:rPr>
                  <w:rPrChange w:id="1969" w:author="phuong vu" w:date="2018-11-16T12:54:00Z">
                    <w:rPr>
                      <w:b/>
                    </w:rPr>
                  </w:rPrChange>
                </w:rPr>
                <w:t>7</w:t>
              </w:r>
            </w:ins>
          </w:p>
        </w:tc>
        <w:tc>
          <w:tcPr>
            <w:tcW w:w="1689" w:type="dxa"/>
            <w:noWrap/>
            <w:hideMark/>
            <w:tcPrChange w:id="1970" w:author="phuong vu" w:date="2018-11-16T12:55:00Z">
              <w:tcPr>
                <w:tcW w:w="1197" w:type="dxa"/>
                <w:noWrap/>
                <w:hideMark/>
              </w:tcPr>
            </w:tcPrChange>
          </w:tcPr>
          <w:p w14:paraId="15F68B24" w14:textId="77777777" w:rsidR="001856AA" w:rsidRPr="001856AA" w:rsidRDefault="001856AA" w:rsidP="001856AA">
            <w:pPr>
              <w:rPr>
                <w:ins w:id="1971" w:author="phuong vu" w:date="2018-11-16T12:54:00Z"/>
                <w:rPrChange w:id="1972" w:author="phuong vu" w:date="2018-11-16T12:54:00Z">
                  <w:rPr>
                    <w:ins w:id="1973" w:author="phuong vu" w:date="2018-11-16T12:54:00Z"/>
                    <w:b/>
                  </w:rPr>
                </w:rPrChange>
              </w:rPr>
            </w:pPr>
            <w:ins w:id="1974" w:author="phuong vu" w:date="2018-11-16T12:54:00Z">
              <w:r w:rsidRPr="001856AA">
                <w:rPr>
                  <w:rPrChange w:id="1975" w:author="phuong vu" w:date="2018-11-16T12:54:00Z">
                    <w:rPr>
                      <w:b/>
                    </w:rPr>
                  </w:rPrChange>
                </w:rPr>
                <w:t>update_date</w:t>
              </w:r>
            </w:ins>
          </w:p>
        </w:tc>
        <w:tc>
          <w:tcPr>
            <w:tcW w:w="1300" w:type="dxa"/>
            <w:noWrap/>
            <w:hideMark/>
            <w:tcPrChange w:id="1976" w:author="phuong vu" w:date="2018-11-16T12:55:00Z">
              <w:tcPr>
                <w:tcW w:w="1205" w:type="dxa"/>
                <w:noWrap/>
                <w:hideMark/>
              </w:tcPr>
            </w:tcPrChange>
          </w:tcPr>
          <w:p w14:paraId="2E44A4E4" w14:textId="77777777" w:rsidR="001856AA" w:rsidRPr="001856AA" w:rsidRDefault="001856AA">
            <w:pPr>
              <w:rPr>
                <w:ins w:id="1977" w:author="phuong vu" w:date="2018-11-16T12:54:00Z"/>
                <w:rPrChange w:id="1978" w:author="phuong vu" w:date="2018-11-16T12:54:00Z">
                  <w:rPr>
                    <w:ins w:id="1979" w:author="phuong vu" w:date="2018-11-16T12:54:00Z"/>
                    <w:b/>
                  </w:rPr>
                </w:rPrChange>
              </w:rPr>
            </w:pPr>
            <w:ins w:id="1980" w:author="phuong vu" w:date="2018-11-16T12:54:00Z">
              <w:r w:rsidRPr="001856AA">
                <w:rPr>
                  <w:rPrChange w:id="1981" w:author="phuong vu" w:date="2018-11-16T12:54:00Z">
                    <w:rPr>
                      <w:b/>
                    </w:rPr>
                  </w:rPrChange>
                </w:rPr>
                <w:t xml:space="preserve">timestamp </w:t>
              </w:r>
            </w:ins>
          </w:p>
        </w:tc>
        <w:tc>
          <w:tcPr>
            <w:tcW w:w="1098" w:type="dxa"/>
            <w:noWrap/>
            <w:vAlign w:val="center"/>
            <w:hideMark/>
            <w:tcPrChange w:id="1982" w:author="phuong vu" w:date="2018-11-16T12:55:00Z">
              <w:tcPr>
                <w:tcW w:w="1098" w:type="dxa"/>
                <w:noWrap/>
                <w:hideMark/>
              </w:tcPr>
            </w:tcPrChange>
          </w:tcPr>
          <w:p w14:paraId="1A769D3E" w14:textId="77777777" w:rsidR="001856AA" w:rsidRPr="001856AA" w:rsidRDefault="001856AA">
            <w:pPr>
              <w:jc w:val="center"/>
              <w:rPr>
                <w:ins w:id="1983" w:author="phuong vu" w:date="2018-11-16T12:54:00Z"/>
                <w:rPrChange w:id="1984" w:author="phuong vu" w:date="2018-11-16T12:54:00Z">
                  <w:rPr>
                    <w:ins w:id="1985" w:author="phuong vu" w:date="2018-11-16T12:54:00Z"/>
                    <w:b/>
                  </w:rPr>
                </w:rPrChange>
              </w:rPr>
              <w:pPrChange w:id="1986" w:author="phuong vu" w:date="2018-11-16T12:55:00Z">
                <w:pPr/>
              </w:pPrChange>
            </w:pPr>
            <w:ins w:id="1987" w:author="phuong vu" w:date="2018-11-16T12:54:00Z">
              <w:r w:rsidRPr="001856AA">
                <w:rPr>
                  <w:rPrChange w:id="1988" w:author="phuong vu" w:date="2018-11-16T12:54:00Z">
                    <w:rPr>
                      <w:b/>
                    </w:rPr>
                  </w:rPrChange>
                </w:rPr>
                <w:t>X</w:t>
              </w:r>
            </w:ins>
          </w:p>
        </w:tc>
        <w:tc>
          <w:tcPr>
            <w:tcW w:w="838" w:type="dxa"/>
            <w:noWrap/>
            <w:vAlign w:val="center"/>
            <w:hideMark/>
            <w:tcPrChange w:id="1989" w:author="phuong vu" w:date="2018-11-16T12:55:00Z">
              <w:tcPr>
                <w:tcW w:w="818" w:type="dxa"/>
                <w:noWrap/>
                <w:hideMark/>
              </w:tcPr>
            </w:tcPrChange>
          </w:tcPr>
          <w:p w14:paraId="537B01E7" w14:textId="0E673DFE" w:rsidR="001856AA" w:rsidRPr="001856AA" w:rsidRDefault="001856AA">
            <w:pPr>
              <w:jc w:val="center"/>
              <w:rPr>
                <w:ins w:id="1990" w:author="phuong vu" w:date="2018-11-16T12:54:00Z"/>
                <w:rPrChange w:id="1991" w:author="phuong vu" w:date="2018-11-16T12:54:00Z">
                  <w:rPr>
                    <w:ins w:id="1992" w:author="phuong vu" w:date="2018-11-16T12:54:00Z"/>
                    <w:b/>
                  </w:rPr>
                </w:rPrChange>
              </w:rPr>
              <w:pPrChange w:id="1993" w:author="phuong vu" w:date="2018-11-16T12:55:00Z">
                <w:pPr/>
              </w:pPrChange>
            </w:pPr>
          </w:p>
        </w:tc>
        <w:tc>
          <w:tcPr>
            <w:tcW w:w="823" w:type="dxa"/>
            <w:noWrap/>
            <w:vAlign w:val="center"/>
            <w:hideMark/>
            <w:tcPrChange w:id="1994" w:author="phuong vu" w:date="2018-11-16T12:55:00Z">
              <w:tcPr>
                <w:tcW w:w="818" w:type="dxa"/>
                <w:noWrap/>
                <w:hideMark/>
              </w:tcPr>
            </w:tcPrChange>
          </w:tcPr>
          <w:p w14:paraId="3104E578" w14:textId="77777777" w:rsidR="001856AA" w:rsidRPr="001856AA" w:rsidRDefault="001856AA">
            <w:pPr>
              <w:jc w:val="center"/>
              <w:rPr>
                <w:ins w:id="1995" w:author="phuong vu" w:date="2018-11-16T12:54:00Z"/>
                <w:rPrChange w:id="1996" w:author="phuong vu" w:date="2018-11-16T12:54:00Z">
                  <w:rPr>
                    <w:ins w:id="1997" w:author="phuong vu" w:date="2018-11-16T12:54:00Z"/>
                    <w:b/>
                  </w:rPr>
                </w:rPrChange>
              </w:rPr>
              <w:pPrChange w:id="1998" w:author="phuong vu" w:date="2018-11-16T12:55:00Z">
                <w:pPr/>
              </w:pPrChange>
            </w:pPr>
            <w:ins w:id="1999" w:author="phuong vu" w:date="2018-11-16T12:54:00Z">
              <w:r w:rsidRPr="001856AA">
                <w:rPr>
                  <w:rPrChange w:id="2000" w:author="phuong vu" w:date="2018-11-16T12:54:00Z">
                    <w:rPr>
                      <w:b/>
                    </w:rPr>
                  </w:rPrChange>
                </w:rPr>
                <w:t>X</w:t>
              </w:r>
            </w:ins>
          </w:p>
        </w:tc>
        <w:tc>
          <w:tcPr>
            <w:tcW w:w="2899" w:type="dxa"/>
            <w:noWrap/>
            <w:hideMark/>
            <w:tcPrChange w:id="2001" w:author="phuong vu" w:date="2018-11-16T12:55:00Z">
              <w:tcPr>
                <w:tcW w:w="3225" w:type="dxa"/>
                <w:noWrap/>
                <w:hideMark/>
              </w:tcPr>
            </w:tcPrChange>
          </w:tcPr>
          <w:p w14:paraId="23E3EB50" w14:textId="77777777" w:rsidR="001856AA" w:rsidRPr="001856AA" w:rsidRDefault="001856AA">
            <w:pPr>
              <w:rPr>
                <w:ins w:id="2002" w:author="phuong vu" w:date="2018-11-16T12:54:00Z"/>
                <w:rPrChange w:id="2003" w:author="phuong vu" w:date="2018-11-16T12:54:00Z">
                  <w:rPr>
                    <w:ins w:id="2004" w:author="phuong vu" w:date="2018-11-16T12:54:00Z"/>
                    <w:b/>
                  </w:rPr>
                </w:rPrChange>
              </w:rPr>
            </w:pPr>
            <w:ins w:id="2005" w:author="phuong vu" w:date="2018-11-16T12:54:00Z">
              <w:r w:rsidRPr="001856AA">
                <w:rPr>
                  <w:rPrChange w:id="2006" w:author="phuong vu" w:date="2018-11-16T12:54:00Z">
                    <w:rPr>
                      <w:b/>
                    </w:rPr>
                  </w:rPrChange>
                </w:rPr>
                <w:t>Ngày cập nhật</w:t>
              </w:r>
            </w:ins>
          </w:p>
        </w:tc>
      </w:tr>
      <w:tr w:rsidR="001856AA" w:rsidRPr="001856AA" w14:paraId="2F91FCEF" w14:textId="77777777" w:rsidTr="001856AA">
        <w:trPr>
          <w:trHeight w:val="300"/>
          <w:ins w:id="2007" w:author="phuong vu" w:date="2018-11-16T12:54:00Z"/>
          <w:trPrChange w:id="2008" w:author="phuong vu" w:date="2018-11-16T12:55:00Z">
            <w:trPr>
              <w:trHeight w:val="300"/>
            </w:trPr>
          </w:trPrChange>
        </w:trPr>
        <w:tc>
          <w:tcPr>
            <w:tcW w:w="708" w:type="dxa"/>
            <w:noWrap/>
            <w:vAlign w:val="center"/>
            <w:hideMark/>
            <w:tcPrChange w:id="2009" w:author="phuong vu" w:date="2018-11-16T12:55:00Z">
              <w:tcPr>
                <w:tcW w:w="544" w:type="dxa"/>
                <w:noWrap/>
                <w:hideMark/>
              </w:tcPr>
            </w:tcPrChange>
          </w:tcPr>
          <w:p w14:paraId="64DCD09B" w14:textId="77777777" w:rsidR="001856AA" w:rsidRPr="001856AA" w:rsidRDefault="001856AA">
            <w:pPr>
              <w:jc w:val="center"/>
              <w:rPr>
                <w:ins w:id="2010" w:author="phuong vu" w:date="2018-11-16T12:54:00Z"/>
                <w:rPrChange w:id="2011" w:author="phuong vu" w:date="2018-11-16T12:54:00Z">
                  <w:rPr>
                    <w:ins w:id="2012" w:author="phuong vu" w:date="2018-11-16T12:54:00Z"/>
                    <w:b/>
                  </w:rPr>
                </w:rPrChange>
              </w:rPr>
              <w:pPrChange w:id="2013" w:author="phuong vu" w:date="2018-11-16T12:55:00Z">
                <w:pPr/>
              </w:pPrChange>
            </w:pPr>
            <w:ins w:id="2014" w:author="phuong vu" w:date="2018-11-16T12:54:00Z">
              <w:r w:rsidRPr="001856AA">
                <w:rPr>
                  <w:rPrChange w:id="2015" w:author="phuong vu" w:date="2018-11-16T12:54:00Z">
                    <w:rPr>
                      <w:b/>
                    </w:rPr>
                  </w:rPrChange>
                </w:rPr>
                <w:t>8</w:t>
              </w:r>
            </w:ins>
          </w:p>
        </w:tc>
        <w:tc>
          <w:tcPr>
            <w:tcW w:w="1689" w:type="dxa"/>
            <w:noWrap/>
            <w:hideMark/>
            <w:tcPrChange w:id="2016" w:author="phuong vu" w:date="2018-11-16T12:55:00Z">
              <w:tcPr>
                <w:tcW w:w="1197" w:type="dxa"/>
                <w:noWrap/>
                <w:hideMark/>
              </w:tcPr>
            </w:tcPrChange>
          </w:tcPr>
          <w:p w14:paraId="063BAA72" w14:textId="77777777" w:rsidR="001856AA" w:rsidRPr="001856AA" w:rsidRDefault="001856AA" w:rsidP="001856AA">
            <w:pPr>
              <w:rPr>
                <w:ins w:id="2017" w:author="phuong vu" w:date="2018-11-16T12:54:00Z"/>
                <w:rPrChange w:id="2018" w:author="phuong vu" w:date="2018-11-16T12:54:00Z">
                  <w:rPr>
                    <w:ins w:id="2019" w:author="phuong vu" w:date="2018-11-16T12:54:00Z"/>
                    <w:b/>
                  </w:rPr>
                </w:rPrChange>
              </w:rPr>
            </w:pPr>
            <w:ins w:id="2020" w:author="phuong vu" w:date="2018-11-16T12:54:00Z">
              <w:r w:rsidRPr="001856AA">
                <w:rPr>
                  <w:rPrChange w:id="2021" w:author="phuong vu" w:date="2018-11-16T12:54:00Z">
                    <w:rPr>
                      <w:b/>
                    </w:rPr>
                  </w:rPrChange>
                </w:rPr>
                <w:t>status</w:t>
              </w:r>
            </w:ins>
          </w:p>
        </w:tc>
        <w:tc>
          <w:tcPr>
            <w:tcW w:w="1300" w:type="dxa"/>
            <w:noWrap/>
            <w:hideMark/>
            <w:tcPrChange w:id="2022" w:author="phuong vu" w:date="2018-11-16T12:55:00Z">
              <w:tcPr>
                <w:tcW w:w="1205" w:type="dxa"/>
                <w:noWrap/>
                <w:hideMark/>
              </w:tcPr>
            </w:tcPrChange>
          </w:tcPr>
          <w:p w14:paraId="3A068C9D" w14:textId="77777777" w:rsidR="001856AA" w:rsidRPr="001856AA" w:rsidRDefault="001856AA">
            <w:pPr>
              <w:rPr>
                <w:ins w:id="2023" w:author="phuong vu" w:date="2018-11-16T12:54:00Z"/>
                <w:rPrChange w:id="2024" w:author="phuong vu" w:date="2018-11-16T12:54:00Z">
                  <w:rPr>
                    <w:ins w:id="2025" w:author="phuong vu" w:date="2018-11-16T12:54:00Z"/>
                    <w:b/>
                  </w:rPr>
                </w:rPrChange>
              </w:rPr>
            </w:pPr>
            <w:ins w:id="2026" w:author="phuong vu" w:date="2018-11-16T12:54:00Z">
              <w:r w:rsidRPr="001856AA">
                <w:rPr>
                  <w:rPrChange w:id="2027" w:author="phuong vu" w:date="2018-11-16T12:54:00Z">
                    <w:rPr>
                      <w:b/>
                    </w:rPr>
                  </w:rPrChange>
                </w:rPr>
                <w:t>character varying</w:t>
              </w:r>
            </w:ins>
          </w:p>
        </w:tc>
        <w:tc>
          <w:tcPr>
            <w:tcW w:w="1098" w:type="dxa"/>
            <w:noWrap/>
            <w:vAlign w:val="center"/>
            <w:hideMark/>
            <w:tcPrChange w:id="2028" w:author="phuong vu" w:date="2018-11-16T12:55:00Z">
              <w:tcPr>
                <w:tcW w:w="1098" w:type="dxa"/>
                <w:noWrap/>
                <w:hideMark/>
              </w:tcPr>
            </w:tcPrChange>
          </w:tcPr>
          <w:p w14:paraId="284D3B87" w14:textId="77777777" w:rsidR="001856AA" w:rsidRPr="001856AA" w:rsidRDefault="001856AA">
            <w:pPr>
              <w:jc w:val="center"/>
              <w:rPr>
                <w:ins w:id="2029" w:author="phuong vu" w:date="2018-11-16T12:54:00Z"/>
                <w:rPrChange w:id="2030" w:author="phuong vu" w:date="2018-11-16T12:54:00Z">
                  <w:rPr>
                    <w:ins w:id="2031" w:author="phuong vu" w:date="2018-11-16T12:54:00Z"/>
                    <w:b/>
                  </w:rPr>
                </w:rPrChange>
              </w:rPr>
              <w:pPrChange w:id="2032" w:author="phuong vu" w:date="2018-11-16T12:55:00Z">
                <w:pPr/>
              </w:pPrChange>
            </w:pPr>
            <w:ins w:id="2033" w:author="phuong vu" w:date="2018-11-16T12:54:00Z">
              <w:r w:rsidRPr="001856AA">
                <w:rPr>
                  <w:rPrChange w:id="2034" w:author="phuong vu" w:date="2018-11-16T12:54:00Z">
                    <w:rPr>
                      <w:b/>
                    </w:rPr>
                  </w:rPrChange>
                </w:rPr>
                <w:t>X</w:t>
              </w:r>
            </w:ins>
          </w:p>
        </w:tc>
        <w:tc>
          <w:tcPr>
            <w:tcW w:w="838" w:type="dxa"/>
            <w:noWrap/>
            <w:vAlign w:val="center"/>
            <w:hideMark/>
            <w:tcPrChange w:id="2035" w:author="phuong vu" w:date="2018-11-16T12:55:00Z">
              <w:tcPr>
                <w:tcW w:w="818" w:type="dxa"/>
                <w:noWrap/>
                <w:hideMark/>
              </w:tcPr>
            </w:tcPrChange>
          </w:tcPr>
          <w:p w14:paraId="35F17160" w14:textId="29C1EA0E" w:rsidR="001856AA" w:rsidRPr="001856AA" w:rsidRDefault="001856AA">
            <w:pPr>
              <w:jc w:val="center"/>
              <w:rPr>
                <w:ins w:id="2036" w:author="phuong vu" w:date="2018-11-16T12:54:00Z"/>
                <w:rPrChange w:id="2037" w:author="phuong vu" w:date="2018-11-16T12:54:00Z">
                  <w:rPr>
                    <w:ins w:id="2038" w:author="phuong vu" w:date="2018-11-16T12:54:00Z"/>
                    <w:b/>
                  </w:rPr>
                </w:rPrChange>
              </w:rPr>
              <w:pPrChange w:id="2039" w:author="phuong vu" w:date="2018-11-16T12:55:00Z">
                <w:pPr/>
              </w:pPrChange>
            </w:pPr>
          </w:p>
        </w:tc>
        <w:tc>
          <w:tcPr>
            <w:tcW w:w="823" w:type="dxa"/>
            <w:noWrap/>
            <w:vAlign w:val="center"/>
            <w:hideMark/>
            <w:tcPrChange w:id="2040" w:author="phuong vu" w:date="2018-11-16T12:55:00Z">
              <w:tcPr>
                <w:tcW w:w="818" w:type="dxa"/>
                <w:noWrap/>
                <w:hideMark/>
              </w:tcPr>
            </w:tcPrChange>
          </w:tcPr>
          <w:p w14:paraId="0A9746B8" w14:textId="0F3CD815" w:rsidR="001856AA" w:rsidRPr="001856AA" w:rsidRDefault="001856AA">
            <w:pPr>
              <w:jc w:val="center"/>
              <w:rPr>
                <w:ins w:id="2041" w:author="phuong vu" w:date="2018-11-16T12:54:00Z"/>
                <w:rPrChange w:id="2042" w:author="phuong vu" w:date="2018-11-16T12:54:00Z">
                  <w:rPr>
                    <w:ins w:id="2043" w:author="phuong vu" w:date="2018-11-16T12:54:00Z"/>
                    <w:b/>
                  </w:rPr>
                </w:rPrChange>
              </w:rPr>
              <w:pPrChange w:id="2044" w:author="phuong vu" w:date="2018-11-16T12:55:00Z">
                <w:pPr/>
              </w:pPrChange>
            </w:pPr>
          </w:p>
        </w:tc>
        <w:tc>
          <w:tcPr>
            <w:tcW w:w="2899" w:type="dxa"/>
            <w:noWrap/>
            <w:hideMark/>
            <w:tcPrChange w:id="2045" w:author="phuong vu" w:date="2018-11-16T12:55:00Z">
              <w:tcPr>
                <w:tcW w:w="3225" w:type="dxa"/>
                <w:noWrap/>
                <w:hideMark/>
              </w:tcPr>
            </w:tcPrChange>
          </w:tcPr>
          <w:p w14:paraId="6880C853" w14:textId="77777777" w:rsidR="001856AA" w:rsidRPr="001856AA" w:rsidRDefault="001856AA">
            <w:pPr>
              <w:rPr>
                <w:ins w:id="2046" w:author="phuong vu" w:date="2018-11-16T12:54:00Z"/>
                <w:rPrChange w:id="2047" w:author="phuong vu" w:date="2018-11-16T12:54:00Z">
                  <w:rPr>
                    <w:ins w:id="2048" w:author="phuong vu" w:date="2018-11-16T12:54:00Z"/>
                    <w:b/>
                  </w:rPr>
                </w:rPrChange>
              </w:rPr>
            </w:pPr>
            <w:ins w:id="2049" w:author="phuong vu" w:date="2018-11-16T12:54:00Z">
              <w:r w:rsidRPr="001856AA">
                <w:rPr>
                  <w:rPrChange w:id="2050" w:author="phuong vu" w:date="2018-11-16T12:54:00Z">
                    <w:rPr>
                      <w:b/>
                    </w:rPr>
                  </w:rPrChange>
                </w:rPr>
                <w:t>Trạng thái</w:t>
              </w:r>
            </w:ins>
          </w:p>
        </w:tc>
      </w:tr>
      <w:tr w:rsidR="001856AA" w:rsidRPr="001856AA" w14:paraId="454B53A6" w14:textId="77777777" w:rsidTr="001856AA">
        <w:trPr>
          <w:trHeight w:val="300"/>
          <w:ins w:id="2051" w:author="phuong vu" w:date="2018-11-16T12:54:00Z"/>
          <w:trPrChange w:id="2052" w:author="phuong vu" w:date="2018-11-16T12:55:00Z">
            <w:trPr>
              <w:trHeight w:val="300"/>
            </w:trPr>
          </w:trPrChange>
        </w:trPr>
        <w:tc>
          <w:tcPr>
            <w:tcW w:w="708" w:type="dxa"/>
            <w:noWrap/>
            <w:vAlign w:val="center"/>
            <w:hideMark/>
            <w:tcPrChange w:id="2053" w:author="phuong vu" w:date="2018-11-16T12:55:00Z">
              <w:tcPr>
                <w:tcW w:w="544" w:type="dxa"/>
                <w:noWrap/>
                <w:hideMark/>
              </w:tcPr>
            </w:tcPrChange>
          </w:tcPr>
          <w:p w14:paraId="0EA11C11" w14:textId="77777777" w:rsidR="001856AA" w:rsidRPr="001856AA" w:rsidRDefault="001856AA">
            <w:pPr>
              <w:jc w:val="center"/>
              <w:rPr>
                <w:ins w:id="2054" w:author="phuong vu" w:date="2018-11-16T12:54:00Z"/>
                <w:rPrChange w:id="2055" w:author="phuong vu" w:date="2018-11-16T12:54:00Z">
                  <w:rPr>
                    <w:ins w:id="2056" w:author="phuong vu" w:date="2018-11-16T12:54:00Z"/>
                    <w:b/>
                  </w:rPr>
                </w:rPrChange>
              </w:rPr>
              <w:pPrChange w:id="2057" w:author="phuong vu" w:date="2018-11-16T12:55:00Z">
                <w:pPr/>
              </w:pPrChange>
            </w:pPr>
            <w:ins w:id="2058" w:author="phuong vu" w:date="2018-11-16T12:54:00Z">
              <w:r w:rsidRPr="001856AA">
                <w:rPr>
                  <w:rPrChange w:id="2059" w:author="phuong vu" w:date="2018-11-16T12:54:00Z">
                    <w:rPr>
                      <w:b/>
                    </w:rPr>
                  </w:rPrChange>
                </w:rPr>
                <w:t>9</w:t>
              </w:r>
            </w:ins>
          </w:p>
        </w:tc>
        <w:tc>
          <w:tcPr>
            <w:tcW w:w="1689" w:type="dxa"/>
            <w:noWrap/>
            <w:hideMark/>
            <w:tcPrChange w:id="2060" w:author="phuong vu" w:date="2018-11-16T12:55:00Z">
              <w:tcPr>
                <w:tcW w:w="1197" w:type="dxa"/>
                <w:noWrap/>
                <w:hideMark/>
              </w:tcPr>
            </w:tcPrChange>
          </w:tcPr>
          <w:p w14:paraId="55BE7757" w14:textId="77777777" w:rsidR="001856AA" w:rsidRPr="001856AA" w:rsidRDefault="001856AA" w:rsidP="001856AA">
            <w:pPr>
              <w:rPr>
                <w:ins w:id="2061" w:author="phuong vu" w:date="2018-11-16T12:54:00Z"/>
                <w:rPrChange w:id="2062" w:author="phuong vu" w:date="2018-11-16T12:54:00Z">
                  <w:rPr>
                    <w:ins w:id="2063" w:author="phuong vu" w:date="2018-11-16T12:54:00Z"/>
                    <w:b/>
                  </w:rPr>
                </w:rPrChange>
              </w:rPr>
            </w:pPr>
            <w:ins w:id="2064" w:author="phuong vu" w:date="2018-11-16T12:54:00Z">
              <w:r w:rsidRPr="001856AA">
                <w:rPr>
                  <w:rPrChange w:id="2065" w:author="phuong vu" w:date="2018-11-16T12:54:00Z">
                    <w:rPr>
                      <w:b/>
                    </w:rPr>
                  </w:rPrChange>
                </w:rPr>
                <w:t>branch_avatar</w:t>
              </w:r>
            </w:ins>
          </w:p>
        </w:tc>
        <w:tc>
          <w:tcPr>
            <w:tcW w:w="1300" w:type="dxa"/>
            <w:noWrap/>
            <w:hideMark/>
            <w:tcPrChange w:id="2066" w:author="phuong vu" w:date="2018-11-16T12:55:00Z">
              <w:tcPr>
                <w:tcW w:w="1205" w:type="dxa"/>
                <w:noWrap/>
                <w:hideMark/>
              </w:tcPr>
            </w:tcPrChange>
          </w:tcPr>
          <w:p w14:paraId="06F5232B" w14:textId="77777777" w:rsidR="001856AA" w:rsidRPr="001856AA" w:rsidRDefault="001856AA">
            <w:pPr>
              <w:rPr>
                <w:ins w:id="2067" w:author="phuong vu" w:date="2018-11-16T12:54:00Z"/>
                <w:rPrChange w:id="2068" w:author="phuong vu" w:date="2018-11-16T12:54:00Z">
                  <w:rPr>
                    <w:ins w:id="2069" w:author="phuong vu" w:date="2018-11-16T12:54:00Z"/>
                    <w:b/>
                  </w:rPr>
                </w:rPrChange>
              </w:rPr>
            </w:pPr>
            <w:ins w:id="2070" w:author="phuong vu" w:date="2018-11-16T12:54:00Z">
              <w:r w:rsidRPr="001856AA">
                <w:rPr>
                  <w:rPrChange w:id="2071" w:author="phuong vu" w:date="2018-11-16T12:54:00Z">
                    <w:rPr>
                      <w:b/>
                    </w:rPr>
                  </w:rPrChange>
                </w:rPr>
                <w:t>integer</w:t>
              </w:r>
            </w:ins>
          </w:p>
        </w:tc>
        <w:tc>
          <w:tcPr>
            <w:tcW w:w="1098" w:type="dxa"/>
            <w:noWrap/>
            <w:vAlign w:val="center"/>
            <w:hideMark/>
            <w:tcPrChange w:id="2072" w:author="phuong vu" w:date="2018-11-16T12:55:00Z">
              <w:tcPr>
                <w:tcW w:w="1098" w:type="dxa"/>
                <w:noWrap/>
                <w:hideMark/>
              </w:tcPr>
            </w:tcPrChange>
          </w:tcPr>
          <w:p w14:paraId="0552E4F1" w14:textId="77777777" w:rsidR="001856AA" w:rsidRPr="001856AA" w:rsidRDefault="001856AA">
            <w:pPr>
              <w:jc w:val="center"/>
              <w:rPr>
                <w:ins w:id="2073" w:author="phuong vu" w:date="2018-11-16T12:54:00Z"/>
                <w:rPrChange w:id="2074" w:author="phuong vu" w:date="2018-11-16T12:54:00Z">
                  <w:rPr>
                    <w:ins w:id="2075" w:author="phuong vu" w:date="2018-11-16T12:54:00Z"/>
                    <w:b/>
                  </w:rPr>
                </w:rPrChange>
              </w:rPr>
              <w:pPrChange w:id="2076" w:author="phuong vu" w:date="2018-11-16T12:55:00Z">
                <w:pPr/>
              </w:pPrChange>
            </w:pPr>
            <w:ins w:id="2077" w:author="phuong vu" w:date="2018-11-16T12:54:00Z">
              <w:r w:rsidRPr="001856AA">
                <w:rPr>
                  <w:rPrChange w:id="2078" w:author="phuong vu" w:date="2018-11-16T12:54:00Z">
                    <w:rPr>
                      <w:b/>
                    </w:rPr>
                  </w:rPrChange>
                </w:rPr>
                <w:t>X</w:t>
              </w:r>
            </w:ins>
          </w:p>
        </w:tc>
        <w:tc>
          <w:tcPr>
            <w:tcW w:w="838" w:type="dxa"/>
            <w:noWrap/>
            <w:vAlign w:val="center"/>
            <w:hideMark/>
            <w:tcPrChange w:id="2079" w:author="phuong vu" w:date="2018-11-16T12:55:00Z">
              <w:tcPr>
                <w:tcW w:w="818" w:type="dxa"/>
                <w:noWrap/>
                <w:hideMark/>
              </w:tcPr>
            </w:tcPrChange>
          </w:tcPr>
          <w:p w14:paraId="5825AD7E" w14:textId="2C3A4B90" w:rsidR="001856AA" w:rsidRPr="001856AA" w:rsidRDefault="001856AA">
            <w:pPr>
              <w:jc w:val="center"/>
              <w:rPr>
                <w:ins w:id="2080" w:author="phuong vu" w:date="2018-11-16T12:54:00Z"/>
                <w:rPrChange w:id="2081" w:author="phuong vu" w:date="2018-11-16T12:54:00Z">
                  <w:rPr>
                    <w:ins w:id="2082" w:author="phuong vu" w:date="2018-11-16T12:54:00Z"/>
                    <w:b/>
                  </w:rPr>
                </w:rPrChange>
              </w:rPr>
              <w:pPrChange w:id="2083" w:author="phuong vu" w:date="2018-11-16T12:55:00Z">
                <w:pPr/>
              </w:pPrChange>
            </w:pPr>
          </w:p>
        </w:tc>
        <w:tc>
          <w:tcPr>
            <w:tcW w:w="823" w:type="dxa"/>
            <w:noWrap/>
            <w:vAlign w:val="center"/>
            <w:hideMark/>
            <w:tcPrChange w:id="2084" w:author="phuong vu" w:date="2018-11-16T12:55:00Z">
              <w:tcPr>
                <w:tcW w:w="818" w:type="dxa"/>
                <w:noWrap/>
                <w:hideMark/>
              </w:tcPr>
            </w:tcPrChange>
          </w:tcPr>
          <w:p w14:paraId="387DA09A" w14:textId="5371940D" w:rsidR="001856AA" w:rsidRPr="001856AA" w:rsidRDefault="001856AA">
            <w:pPr>
              <w:jc w:val="center"/>
              <w:rPr>
                <w:ins w:id="2085" w:author="phuong vu" w:date="2018-11-16T12:54:00Z"/>
                <w:rPrChange w:id="2086" w:author="phuong vu" w:date="2018-11-16T12:54:00Z">
                  <w:rPr>
                    <w:ins w:id="2087" w:author="phuong vu" w:date="2018-11-16T12:54:00Z"/>
                    <w:b/>
                  </w:rPr>
                </w:rPrChange>
              </w:rPr>
              <w:pPrChange w:id="2088" w:author="phuong vu" w:date="2018-11-16T12:55:00Z">
                <w:pPr/>
              </w:pPrChange>
            </w:pPr>
          </w:p>
        </w:tc>
        <w:tc>
          <w:tcPr>
            <w:tcW w:w="2899" w:type="dxa"/>
            <w:noWrap/>
            <w:hideMark/>
            <w:tcPrChange w:id="2089" w:author="phuong vu" w:date="2018-11-16T12:55:00Z">
              <w:tcPr>
                <w:tcW w:w="3225" w:type="dxa"/>
                <w:noWrap/>
                <w:hideMark/>
              </w:tcPr>
            </w:tcPrChange>
          </w:tcPr>
          <w:p w14:paraId="46870804" w14:textId="77777777" w:rsidR="001856AA" w:rsidRPr="001856AA" w:rsidRDefault="001856AA">
            <w:pPr>
              <w:rPr>
                <w:ins w:id="2090" w:author="phuong vu" w:date="2018-11-16T12:54:00Z"/>
                <w:rPrChange w:id="2091" w:author="phuong vu" w:date="2018-11-16T12:54:00Z">
                  <w:rPr>
                    <w:ins w:id="2092" w:author="phuong vu" w:date="2018-11-16T12:54:00Z"/>
                    <w:b/>
                  </w:rPr>
                </w:rPrChange>
              </w:rPr>
            </w:pPr>
            <w:ins w:id="2093" w:author="phuong vu" w:date="2018-11-16T12:54:00Z">
              <w:r w:rsidRPr="001856AA">
                <w:rPr>
                  <w:rPrChange w:id="2094" w:author="phuong vu" w:date="2018-11-16T12:54:00Z">
                    <w:rPr>
                      <w:b/>
                    </w:rPr>
                  </w:rPrChange>
                </w:rPr>
                <w:t>Ảnh chi nhánh</w:t>
              </w:r>
            </w:ins>
          </w:p>
        </w:tc>
      </w:tr>
      <w:tr w:rsidR="001856AA" w:rsidRPr="001856AA" w14:paraId="3B5D268E" w14:textId="77777777" w:rsidTr="001856AA">
        <w:trPr>
          <w:trHeight w:val="300"/>
          <w:ins w:id="2095" w:author="phuong vu" w:date="2018-11-16T12:54:00Z"/>
          <w:trPrChange w:id="2096" w:author="phuong vu" w:date="2018-11-16T12:55:00Z">
            <w:trPr>
              <w:trHeight w:val="300"/>
            </w:trPr>
          </w:trPrChange>
        </w:trPr>
        <w:tc>
          <w:tcPr>
            <w:tcW w:w="708" w:type="dxa"/>
            <w:noWrap/>
            <w:vAlign w:val="center"/>
            <w:hideMark/>
            <w:tcPrChange w:id="2097" w:author="phuong vu" w:date="2018-11-16T12:55:00Z">
              <w:tcPr>
                <w:tcW w:w="544" w:type="dxa"/>
                <w:noWrap/>
                <w:hideMark/>
              </w:tcPr>
            </w:tcPrChange>
          </w:tcPr>
          <w:p w14:paraId="75D4EB1B" w14:textId="77777777" w:rsidR="001856AA" w:rsidRPr="001856AA" w:rsidRDefault="001856AA">
            <w:pPr>
              <w:jc w:val="center"/>
              <w:rPr>
                <w:ins w:id="2098" w:author="phuong vu" w:date="2018-11-16T12:54:00Z"/>
                <w:rPrChange w:id="2099" w:author="phuong vu" w:date="2018-11-16T12:54:00Z">
                  <w:rPr>
                    <w:ins w:id="2100" w:author="phuong vu" w:date="2018-11-16T12:54:00Z"/>
                    <w:b/>
                  </w:rPr>
                </w:rPrChange>
              </w:rPr>
              <w:pPrChange w:id="2101" w:author="phuong vu" w:date="2018-11-16T12:55:00Z">
                <w:pPr/>
              </w:pPrChange>
            </w:pPr>
            <w:ins w:id="2102" w:author="phuong vu" w:date="2018-11-16T12:54:00Z">
              <w:r w:rsidRPr="001856AA">
                <w:rPr>
                  <w:rPrChange w:id="2103" w:author="phuong vu" w:date="2018-11-16T12:54:00Z">
                    <w:rPr>
                      <w:b/>
                    </w:rPr>
                  </w:rPrChange>
                </w:rPr>
                <w:t>10</w:t>
              </w:r>
            </w:ins>
          </w:p>
        </w:tc>
        <w:tc>
          <w:tcPr>
            <w:tcW w:w="1689" w:type="dxa"/>
            <w:noWrap/>
            <w:hideMark/>
            <w:tcPrChange w:id="2104" w:author="phuong vu" w:date="2018-11-16T12:55:00Z">
              <w:tcPr>
                <w:tcW w:w="1197" w:type="dxa"/>
                <w:noWrap/>
                <w:hideMark/>
              </w:tcPr>
            </w:tcPrChange>
          </w:tcPr>
          <w:p w14:paraId="044C68EB" w14:textId="77777777" w:rsidR="001856AA" w:rsidRPr="001856AA" w:rsidRDefault="001856AA" w:rsidP="001856AA">
            <w:pPr>
              <w:rPr>
                <w:ins w:id="2105" w:author="phuong vu" w:date="2018-11-16T12:54:00Z"/>
                <w:rPrChange w:id="2106" w:author="phuong vu" w:date="2018-11-16T12:54:00Z">
                  <w:rPr>
                    <w:ins w:id="2107" w:author="phuong vu" w:date="2018-11-16T12:54:00Z"/>
                    <w:b/>
                  </w:rPr>
                </w:rPrChange>
              </w:rPr>
            </w:pPr>
            <w:ins w:id="2108" w:author="phuong vu" w:date="2018-11-16T12:54:00Z">
              <w:r w:rsidRPr="001856AA">
                <w:rPr>
                  <w:rPrChange w:id="2109" w:author="phuong vu" w:date="2018-11-16T12:54:00Z">
                    <w:rPr>
                      <w:b/>
                    </w:rPr>
                  </w:rPrChange>
                </w:rPr>
                <w:t>latidute</w:t>
              </w:r>
            </w:ins>
          </w:p>
        </w:tc>
        <w:tc>
          <w:tcPr>
            <w:tcW w:w="1300" w:type="dxa"/>
            <w:noWrap/>
            <w:hideMark/>
            <w:tcPrChange w:id="2110" w:author="phuong vu" w:date="2018-11-16T12:55:00Z">
              <w:tcPr>
                <w:tcW w:w="1205" w:type="dxa"/>
                <w:noWrap/>
                <w:hideMark/>
              </w:tcPr>
            </w:tcPrChange>
          </w:tcPr>
          <w:p w14:paraId="0261A776" w14:textId="77777777" w:rsidR="001856AA" w:rsidRPr="001856AA" w:rsidRDefault="001856AA">
            <w:pPr>
              <w:rPr>
                <w:ins w:id="2111" w:author="phuong vu" w:date="2018-11-16T12:54:00Z"/>
                <w:rPrChange w:id="2112" w:author="phuong vu" w:date="2018-11-16T12:54:00Z">
                  <w:rPr>
                    <w:ins w:id="2113" w:author="phuong vu" w:date="2018-11-16T12:54:00Z"/>
                    <w:b/>
                  </w:rPr>
                </w:rPrChange>
              </w:rPr>
            </w:pPr>
            <w:ins w:id="2114" w:author="phuong vu" w:date="2018-11-16T12:54:00Z">
              <w:r w:rsidRPr="001856AA">
                <w:rPr>
                  <w:rPrChange w:id="2115" w:author="phuong vu" w:date="2018-11-16T12:54:00Z">
                    <w:rPr>
                      <w:b/>
                    </w:rPr>
                  </w:rPrChange>
                </w:rPr>
                <w:t>character varying</w:t>
              </w:r>
            </w:ins>
          </w:p>
        </w:tc>
        <w:tc>
          <w:tcPr>
            <w:tcW w:w="1098" w:type="dxa"/>
            <w:noWrap/>
            <w:vAlign w:val="center"/>
            <w:hideMark/>
            <w:tcPrChange w:id="2116" w:author="phuong vu" w:date="2018-11-16T12:55:00Z">
              <w:tcPr>
                <w:tcW w:w="1098" w:type="dxa"/>
                <w:noWrap/>
                <w:hideMark/>
              </w:tcPr>
            </w:tcPrChange>
          </w:tcPr>
          <w:p w14:paraId="77621429" w14:textId="77777777" w:rsidR="001856AA" w:rsidRPr="001856AA" w:rsidRDefault="001856AA">
            <w:pPr>
              <w:jc w:val="center"/>
              <w:rPr>
                <w:ins w:id="2117" w:author="phuong vu" w:date="2018-11-16T12:54:00Z"/>
                <w:rPrChange w:id="2118" w:author="phuong vu" w:date="2018-11-16T12:54:00Z">
                  <w:rPr>
                    <w:ins w:id="2119" w:author="phuong vu" w:date="2018-11-16T12:54:00Z"/>
                    <w:b/>
                  </w:rPr>
                </w:rPrChange>
              </w:rPr>
              <w:pPrChange w:id="2120" w:author="phuong vu" w:date="2018-11-16T12:55:00Z">
                <w:pPr/>
              </w:pPrChange>
            </w:pPr>
            <w:ins w:id="2121" w:author="phuong vu" w:date="2018-11-16T12:54:00Z">
              <w:r w:rsidRPr="001856AA">
                <w:rPr>
                  <w:rPrChange w:id="2122" w:author="phuong vu" w:date="2018-11-16T12:54:00Z">
                    <w:rPr>
                      <w:b/>
                    </w:rPr>
                  </w:rPrChange>
                </w:rPr>
                <w:t>X</w:t>
              </w:r>
            </w:ins>
          </w:p>
        </w:tc>
        <w:tc>
          <w:tcPr>
            <w:tcW w:w="838" w:type="dxa"/>
            <w:noWrap/>
            <w:vAlign w:val="center"/>
            <w:hideMark/>
            <w:tcPrChange w:id="2123" w:author="phuong vu" w:date="2018-11-16T12:55:00Z">
              <w:tcPr>
                <w:tcW w:w="818" w:type="dxa"/>
                <w:noWrap/>
                <w:hideMark/>
              </w:tcPr>
            </w:tcPrChange>
          </w:tcPr>
          <w:p w14:paraId="08AC4EE1" w14:textId="47498E2A" w:rsidR="001856AA" w:rsidRPr="001856AA" w:rsidRDefault="001856AA">
            <w:pPr>
              <w:jc w:val="center"/>
              <w:rPr>
                <w:ins w:id="2124" w:author="phuong vu" w:date="2018-11-16T12:54:00Z"/>
                <w:rPrChange w:id="2125" w:author="phuong vu" w:date="2018-11-16T12:54:00Z">
                  <w:rPr>
                    <w:ins w:id="2126" w:author="phuong vu" w:date="2018-11-16T12:54:00Z"/>
                    <w:b/>
                  </w:rPr>
                </w:rPrChange>
              </w:rPr>
              <w:pPrChange w:id="2127" w:author="phuong vu" w:date="2018-11-16T12:55:00Z">
                <w:pPr/>
              </w:pPrChange>
            </w:pPr>
          </w:p>
        </w:tc>
        <w:tc>
          <w:tcPr>
            <w:tcW w:w="823" w:type="dxa"/>
            <w:noWrap/>
            <w:vAlign w:val="center"/>
            <w:hideMark/>
            <w:tcPrChange w:id="2128" w:author="phuong vu" w:date="2018-11-16T12:55:00Z">
              <w:tcPr>
                <w:tcW w:w="818" w:type="dxa"/>
                <w:noWrap/>
                <w:hideMark/>
              </w:tcPr>
            </w:tcPrChange>
          </w:tcPr>
          <w:p w14:paraId="555ABA05" w14:textId="6BDFBA1F" w:rsidR="001856AA" w:rsidRPr="001856AA" w:rsidRDefault="001856AA">
            <w:pPr>
              <w:jc w:val="center"/>
              <w:rPr>
                <w:ins w:id="2129" w:author="phuong vu" w:date="2018-11-16T12:54:00Z"/>
                <w:rPrChange w:id="2130" w:author="phuong vu" w:date="2018-11-16T12:54:00Z">
                  <w:rPr>
                    <w:ins w:id="2131" w:author="phuong vu" w:date="2018-11-16T12:54:00Z"/>
                    <w:b/>
                  </w:rPr>
                </w:rPrChange>
              </w:rPr>
              <w:pPrChange w:id="2132" w:author="phuong vu" w:date="2018-11-16T12:55:00Z">
                <w:pPr/>
              </w:pPrChange>
            </w:pPr>
          </w:p>
        </w:tc>
        <w:tc>
          <w:tcPr>
            <w:tcW w:w="2899" w:type="dxa"/>
            <w:noWrap/>
            <w:hideMark/>
            <w:tcPrChange w:id="2133" w:author="phuong vu" w:date="2018-11-16T12:55:00Z">
              <w:tcPr>
                <w:tcW w:w="3225" w:type="dxa"/>
                <w:noWrap/>
                <w:hideMark/>
              </w:tcPr>
            </w:tcPrChange>
          </w:tcPr>
          <w:p w14:paraId="149F3912" w14:textId="77777777" w:rsidR="001856AA" w:rsidRPr="001856AA" w:rsidRDefault="001856AA">
            <w:pPr>
              <w:rPr>
                <w:ins w:id="2134" w:author="phuong vu" w:date="2018-11-16T12:54:00Z"/>
                <w:rPrChange w:id="2135" w:author="phuong vu" w:date="2018-11-16T12:54:00Z">
                  <w:rPr>
                    <w:ins w:id="2136" w:author="phuong vu" w:date="2018-11-16T12:54:00Z"/>
                    <w:b/>
                  </w:rPr>
                </w:rPrChange>
              </w:rPr>
            </w:pPr>
            <w:ins w:id="2137" w:author="phuong vu" w:date="2018-11-16T12:54:00Z">
              <w:r w:rsidRPr="001856AA">
                <w:rPr>
                  <w:rPrChange w:id="2138" w:author="phuong vu" w:date="2018-11-16T12:54:00Z">
                    <w:rPr>
                      <w:b/>
                    </w:rPr>
                  </w:rPrChange>
                </w:rPr>
                <w:t>Vĩ độ</w:t>
              </w:r>
            </w:ins>
          </w:p>
        </w:tc>
      </w:tr>
      <w:tr w:rsidR="001856AA" w:rsidRPr="001856AA" w14:paraId="2310A1B7" w14:textId="77777777" w:rsidTr="001856AA">
        <w:trPr>
          <w:trHeight w:val="300"/>
          <w:ins w:id="2139" w:author="phuong vu" w:date="2018-11-16T12:54:00Z"/>
          <w:trPrChange w:id="2140" w:author="phuong vu" w:date="2018-11-16T12:55:00Z">
            <w:trPr>
              <w:trHeight w:val="300"/>
            </w:trPr>
          </w:trPrChange>
        </w:trPr>
        <w:tc>
          <w:tcPr>
            <w:tcW w:w="708" w:type="dxa"/>
            <w:noWrap/>
            <w:vAlign w:val="center"/>
            <w:hideMark/>
            <w:tcPrChange w:id="2141" w:author="phuong vu" w:date="2018-11-16T12:55:00Z">
              <w:tcPr>
                <w:tcW w:w="544" w:type="dxa"/>
                <w:noWrap/>
                <w:hideMark/>
              </w:tcPr>
            </w:tcPrChange>
          </w:tcPr>
          <w:p w14:paraId="7F9CE635" w14:textId="77777777" w:rsidR="001856AA" w:rsidRPr="001856AA" w:rsidRDefault="001856AA">
            <w:pPr>
              <w:jc w:val="center"/>
              <w:rPr>
                <w:ins w:id="2142" w:author="phuong vu" w:date="2018-11-16T12:54:00Z"/>
                <w:rPrChange w:id="2143" w:author="phuong vu" w:date="2018-11-16T12:54:00Z">
                  <w:rPr>
                    <w:ins w:id="2144" w:author="phuong vu" w:date="2018-11-16T12:54:00Z"/>
                    <w:b/>
                  </w:rPr>
                </w:rPrChange>
              </w:rPr>
              <w:pPrChange w:id="2145" w:author="phuong vu" w:date="2018-11-16T12:55:00Z">
                <w:pPr/>
              </w:pPrChange>
            </w:pPr>
            <w:ins w:id="2146" w:author="phuong vu" w:date="2018-11-16T12:54:00Z">
              <w:r w:rsidRPr="001856AA">
                <w:rPr>
                  <w:rPrChange w:id="2147" w:author="phuong vu" w:date="2018-11-16T12:54:00Z">
                    <w:rPr>
                      <w:b/>
                    </w:rPr>
                  </w:rPrChange>
                </w:rPr>
                <w:t>11</w:t>
              </w:r>
            </w:ins>
          </w:p>
        </w:tc>
        <w:tc>
          <w:tcPr>
            <w:tcW w:w="1689" w:type="dxa"/>
            <w:noWrap/>
            <w:hideMark/>
            <w:tcPrChange w:id="2148" w:author="phuong vu" w:date="2018-11-16T12:55:00Z">
              <w:tcPr>
                <w:tcW w:w="1197" w:type="dxa"/>
                <w:noWrap/>
                <w:hideMark/>
              </w:tcPr>
            </w:tcPrChange>
          </w:tcPr>
          <w:p w14:paraId="41386A2D" w14:textId="77777777" w:rsidR="001856AA" w:rsidRPr="001856AA" w:rsidRDefault="001856AA" w:rsidP="001856AA">
            <w:pPr>
              <w:rPr>
                <w:ins w:id="2149" w:author="phuong vu" w:date="2018-11-16T12:54:00Z"/>
                <w:rPrChange w:id="2150" w:author="phuong vu" w:date="2018-11-16T12:54:00Z">
                  <w:rPr>
                    <w:ins w:id="2151" w:author="phuong vu" w:date="2018-11-16T12:54:00Z"/>
                    <w:b/>
                  </w:rPr>
                </w:rPrChange>
              </w:rPr>
            </w:pPr>
            <w:ins w:id="2152" w:author="phuong vu" w:date="2018-11-16T12:54:00Z">
              <w:r w:rsidRPr="001856AA">
                <w:rPr>
                  <w:rPrChange w:id="2153" w:author="phuong vu" w:date="2018-11-16T12:54:00Z">
                    <w:rPr>
                      <w:b/>
                    </w:rPr>
                  </w:rPrChange>
                </w:rPr>
                <w:t>longtidute</w:t>
              </w:r>
            </w:ins>
          </w:p>
        </w:tc>
        <w:tc>
          <w:tcPr>
            <w:tcW w:w="1300" w:type="dxa"/>
            <w:noWrap/>
            <w:hideMark/>
            <w:tcPrChange w:id="2154" w:author="phuong vu" w:date="2018-11-16T12:55:00Z">
              <w:tcPr>
                <w:tcW w:w="1205" w:type="dxa"/>
                <w:noWrap/>
                <w:hideMark/>
              </w:tcPr>
            </w:tcPrChange>
          </w:tcPr>
          <w:p w14:paraId="2C4E21FB" w14:textId="77777777" w:rsidR="001856AA" w:rsidRPr="001856AA" w:rsidRDefault="001856AA">
            <w:pPr>
              <w:rPr>
                <w:ins w:id="2155" w:author="phuong vu" w:date="2018-11-16T12:54:00Z"/>
                <w:rPrChange w:id="2156" w:author="phuong vu" w:date="2018-11-16T12:54:00Z">
                  <w:rPr>
                    <w:ins w:id="2157" w:author="phuong vu" w:date="2018-11-16T12:54:00Z"/>
                    <w:b/>
                  </w:rPr>
                </w:rPrChange>
              </w:rPr>
            </w:pPr>
            <w:ins w:id="2158" w:author="phuong vu" w:date="2018-11-16T12:54:00Z">
              <w:r w:rsidRPr="001856AA">
                <w:rPr>
                  <w:rPrChange w:id="2159" w:author="phuong vu" w:date="2018-11-16T12:54:00Z">
                    <w:rPr>
                      <w:b/>
                    </w:rPr>
                  </w:rPrChange>
                </w:rPr>
                <w:t>character varying</w:t>
              </w:r>
            </w:ins>
          </w:p>
        </w:tc>
        <w:tc>
          <w:tcPr>
            <w:tcW w:w="1098" w:type="dxa"/>
            <w:noWrap/>
            <w:vAlign w:val="center"/>
            <w:hideMark/>
            <w:tcPrChange w:id="2160" w:author="phuong vu" w:date="2018-11-16T12:55:00Z">
              <w:tcPr>
                <w:tcW w:w="1098" w:type="dxa"/>
                <w:noWrap/>
                <w:hideMark/>
              </w:tcPr>
            </w:tcPrChange>
          </w:tcPr>
          <w:p w14:paraId="4C7A67A9" w14:textId="77777777" w:rsidR="001856AA" w:rsidRPr="001856AA" w:rsidRDefault="001856AA">
            <w:pPr>
              <w:jc w:val="center"/>
              <w:rPr>
                <w:ins w:id="2161" w:author="phuong vu" w:date="2018-11-16T12:54:00Z"/>
                <w:rPrChange w:id="2162" w:author="phuong vu" w:date="2018-11-16T12:54:00Z">
                  <w:rPr>
                    <w:ins w:id="2163" w:author="phuong vu" w:date="2018-11-16T12:54:00Z"/>
                    <w:b/>
                  </w:rPr>
                </w:rPrChange>
              </w:rPr>
              <w:pPrChange w:id="2164" w:author="phuong vu" w:date="2018-11-16T12:55:00Z">
                <w:pPr/>
              </w:pPrChange>
            </w:pPr>
            <w:ins w:id="2165" w:author="phuong vu" w:date="2018-11-16T12:54:00Z">
              <w:r w:rsidRPr="001856AA">
                <w:rPr>
                  <w:rPrChange w:id="2166" w:author="phuong vu" w:date="2018-11-16T12:54:00Z">
                    <w:rPr>
                      <w:b/>
                    </w:rPr>
                  </w:rPrChange>
                </w:rPr>
                <w:t>X</w:t>
              </w:r>
            </w:ins>
          </w:p>
        </w:tc>
        <w:tc>
          <w:tcPr>
            <w:tcW w:w="838" w:type="dxa"/>
            <w:noWrap/>
            <w:vAlign w:val="center"/>
            <w:hideMark/>
            <w:tcPrChange w:id="2167" w:author="phuong vu" w:date="2018-11-16T12:55:00Z">
              <w:tcPr>
                <w:tcW w:w="818" w:type="dxa"/>
                <w:noWrap/>
                <w:hideMark/>
              </w:tcPr>
            </w:tcPrChange>
          </w:tcPr>
          <w:p w14:paraId="0EE79132" w14:textId="00F42170" w:rsidR="001856AA" w:rsidRPr="001856AA" w:rsidRDefault="001856AA">
            <w:pPr>
              <w:jc w:val="center"/>
              <w:rPr>
                <w:ins w:id="2168" w:author="phuong vu" w:date="2018-11-16T12:54:00Z"/>
                <w:rPrChange w:id="2169" w:author="phuong vu" w:date="2018-11-16T12:54:00Z">
                  <w:rPr>
                    <w:ins w:id="2170" w:author="phuong vu" w:date="2018-11-16T12:54:00Z"/>
                    <w:b/>
                  </w:rPr>
                </w:rPrChange>
              </w:rPr>
              <w:pPrChange w:id="2171" w:author="phuong vu" w:date="2018-11-16T12:55:00Z">
                <w:pPr/>
              </w:pPrChange>
            </w:pPr>
          </w:p>
        </w:tc>
        <w:tc>
          <w:tcPr>
            <w:tcW w:w="823" w:type="dxa"/>
            <w:noWrap/>
            <w:vAlign w:val="center"/>
            <w:hideMark/>
            <w:tcPrChange w:id="2172" w:author="phuong vu" w:date="2018-11-16T12:55:00Z">
              <w:tcPr>
                <w:tcW w:w="818" w:type="dxa"/>
                <w:noWrap/>
                <w:hideMark/>
              </w:tcPr>
            </w:tcPrChange>
          </w:tcPr>
          <w:p w14:paraId="64B9D3A0" w14:textId="30B38800" w:rsidR="001856AA" w:rsidRPr="001856AA" w:rsidRDefault="001856AA">
            <w:pPr>
              <w:jc w:val="center"/>
              <w:rPr>
                <w:ins w:id="2173" w:author="phuong vu" w:date="2018-11-16T12:54:00Z"/>
                <w:rPrChange w:id="2174" w:author="phuong vu" w:date="2018-11-16T12:54:00Z">
                  <w:rPr>
                    <w:ins w:id="2175" w:author="phuong vu" w:date="2018-11-16T12:54:00Z"/>
                    <w:b/>
                  </w:rPr>
                </w:rPrChange>
              </w:rPr>
              <w:pPrChange w:id="2176" w:author="phuong vu" w:date="2018-11-16T12:55:00Z">
                <w:pPr/>
              </w:pPrChange>
            </w:pPr>
          </w:p>
        </w:tc>
        <w:tc>
          <w:tcPr>
            <w:tcW w:w="2899" w:type="dxa"/>
            <w:noWrap/>
            <w:hideMark/>
            <w:tcPrChange w:id="2177" w:author="phuong vu" w:date="2018-11-16T12:55:00Z">
              <w:tcPr>
                <w:tcW w:w="3225" w:type="dxa"/>
                <w:noWrap/>
                <w:hideMark/>
              </w:tcPr>
            </w:tcPrChange>
          </w:tcPr>
          <w:p w14:paraId="47F87E43" w14:textId="77777777" w:rsidR="001856AA" w:rsidRPr="001856AA" w:rsidRDefault="001856AA">
            <w:pPr>
              <w:rPr>
                <w:ins w:id="2178" w:author="phuong vu" w:date="2018-11-16T12:54:00Z"/>
                <w:rPrChange w:id="2179" w:author="phuong vu" w:date="2018-11-16T12:54:00Z">
                  <w:rPr>
                    <w:ins w:id="2180" w:author="phuong vu" w:date="2018-11-16T12:54:00Z"/>
                    <w:b/>
                  </w:rPr>
                </w:rPrChange>
              </w:rPr>
            </w:pPr>
            <w:ins w:id="2181" w:author="phuong vu" w:date="2018-11-16T12:54:00Z">
              <w:r w:rsidRPr="001856AA">
                <w:rPr>
                  <w:rPrChange w:id="2182" w:author="phuong vu" w:date="2018-11-16T12:54:00Z">
                    <w:rPr>
                      <w:b/>
                    </w:rPr>
                  </w:rPrChange>
                </w:rPr>
                <w:t>Kinh độ</w:t>
              </w:r>
            </w:ins>
          </w:p>
        </w:tc>
      </w:tr>
    </w:tbl>
    <w:p w14:paraId="3A043271" w14:textId="5B59419C" w:rsidR="00CF0C7E" w:rsidRDefault="00CF0C7E" w:rsidP="00646D9D">
      <w:pPr>
        <w:rPr>
          <w:ins w:id="2183" w:author="phuong vu" w:date="2018-11-16T12:56:00Z"/>
          <w:b/>
          <w:lang w:val="en-US"/>
        </w:rPr>
      </w:pPr>
    </w:p>
    <w:p w14:paraId="0A36E41A" w14:textId="77777777" w:rsidR="00A67B10" w:rsidRPr="00891537" w:rsidRDefault="00A67B10">
      <w:pPr>
        <w:rPr>
          <w:ins w:id="2184" w:author="phuong vu" w:date="2018-11-16T10:05:00Z"/>
        </w:rPr>
        <w:pPrChange w:id="2185" w:author="phuong vu" w:date="2018-11-16T12:12:00Z">
          <w:pPr>
            <w:pStyle w:val="Heading3"/>
          </w:pPr>
        </w:pPrChange>
      </w:pPr>
    </w:p>
    <w:p w14:paraId="3C858F85" w14:textId="532DB72E" w:rsidR="0090723F" w:rsidRPr="0098709A" w:rsidDel="00FA543F" w:rsidRDefault="0090723F">
      <w:pPr>
        <w:pStyle w:val="Caption"/>
        <w:rPr>
          <w:del w:id="2186" w:author="phuong vu" w:date="2018-11-16T11:48:00Z"/>
          <w:rPrChange w:id="2187" w:author="phuong vu" w:date="2018-11-16T11:36:00Z">
            <w:rPr>
              <w:del w:id="2188" w:author="phuong vu" w:date="2018-11-16T11:48:00Z"/>
            </w:rPr>
          </w:rPrChange>
        </w:rPr>
        <w:pPrChange w:id="2189" w:author="phuong vu" w:date="2018-11-16T11:36:00Z">
          <w:pPr>
            <w:pStyle w:val="Heading3"/>
          </w:pPr>
        </w:pPrChange>
      </w:pPr>
    </w:p>
    <w:p w14:paraId="38692DB1" w14:textId="34CB738F" w:rsidR="00EC1917" w:rsidRDefault="00BA6D3B" w:rsidP="007C127C">
      <w:pPr>
        <w:pStyle w:val="Heading3"/>
      </w:pPr>
      <w:bookmarkStart w:id="2190" w:name="_Toc529231542"/>
      <w:bookmarkStart w:id="2191" w:name="_Toc529744435"/>
      <w:bookmarkEnd w:id="2190"/>
      <w:r>
        <w:t>Thiết kế theo chức năng</w:t>
      </w:r>
      <w:bookmarkEnd w:id="2191"/>
    </w:p>
    <w:p w14:paraId="28D86442" w14:textId="450DF31A" w:rsidR="005368A7" w:rsidRDefault="00D43E01" w:rsidP="005368A7">
      <w:pPr>
        <w:pStyle w:val="Heading4"/>
        <w:rPr>
          <w:lang w:val="en-US"/>
        </w:rPr>
      </w:pPr>
      <w:r>
        <w:rPr>
          <w:lang w:val="en-US"/>
        </w:rPr>
        <w:t>Quản lí đơn hàng</w:t>
      </w:r>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27CC802E" w14:textId="77777777" w:rsidR="0098709A" w:rsidRDefault="00640F77">
      <w:pPr>
        <w:keepNext/>
        <w:rPr>
          <w:ins w:id="2192" w:author="phuong vu" w:date="2018-11-16T11:46:00Z"/>
        </w:rPr>
      </w:pPr>
      <w:r>
        <w:rPr>
          <w:noProof/>
        </w:rPr>
        <w:drawing>
          <wp:inline distT="0" distB="0" distL="0" distR="0" wp14:anchorId="1C06339B" wp14:editId="6920311E">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570480"/>
                    </a:xfrm>
                    <a:prstGeom prst="rect">
                      <a:avLst/>
                    </a:prstGeom>
                  </pic:spPr>
                </pic:pic>
              </a:graphicData>
            </a:graphic>
          </wp:inline>
        </w:drawing>
      </w:r>
    </w:p>
    <w:p w14:paraId="1CAD6463" w14:textId="24293112" w:rsidR="00640F77" w:rsidRDefault="0098709A">
      <w:pPr>
        <w:pStyle w:val="Caption"/>
        <w:pPrChange w:id="2193" w:author="phuong vu" w:date="2018-11-16T11:47:00Z">
          <w:pPr>
            <w:keepNext/>
          </w:pPr>
        </w:pPrChange>
      </w:pPr>
      <w:ins w:id="2194" w:author="phuong vu" w:date="2018-11-16T11:46:00Z">
        <w:r>
          <w:t xml:space="preserve">Hình </w:t>
        </w:r>
      </w:ins>
      <w:ins w:id="2195" w:author="phuong vu" w:date="2018-11-16T11:48:00Z">
        <w:r>
          <w:fldChar w:fldCharType="begin"/>
        </w:r>
        <w:r>
          <w:instrText xml:space="preserve"> STYLEREF 1 \s </w:instrText>
        </w:r>
      </w:ins>
      <w:r>
        <w:fldChar w:fldCharType="separate"/>
      </w:r>
      <w:r>
        <w:rPr>
          <w:noProof/>
        </w:rPr>
        <w:t>3</w:t>
      </w:r>
      <w:ins w:id="2196" w:author="phuong vu" w:date="2018-11-16T11:48:00Z">
        <w:r>
          <w:fldChar w:fldCharType="end"/>
        </w:r>
        <w:r>
          <w:t>.</w:t>
        </w:r>
        <w:r>
          <w:fldChar w:fldCharType="begin"/>
        </w:r>
        <w:r>
          <w:instrText xml:space="preserve"> SEQ Hình \* ARABIC \s 1 </w:instrText>
        </w:r>
      </w:ins>
      <w:r>
        <w:fldChar w:fldCharType="separate"/>
      </w:r>
      <w:ins w:id="2197" w:author="phuong vu" w:date="2018-11-16T11:48:00Z">
        <w:r>
          <w:rPr>
            <w:noProof/>
          </w:rPr>
          <w:t>5</w:t>
        </w:r>
        <w:r>
          <w:fldChar w:fldCharType="end"/>
        </w:r>
      </w:ins>
      <w:ins w:id="2198" w:author="phuong vu" w:date="2018-11-16T11:46:00Z">
        <w:r w:rsidRPr="00E6489A">
          <w:t>Giao diện xem danh sách đơn hàng trạng thái "hoàn tất"</w:t>
        </w:r>
      </w:ins>
    </w:p>
    <w:p w14:paraId="644D2A7E" w14:textId="3E2393BC" w:rsidR="00640F77" w:rsidDel="0098709A" w:rsidRDefault="00640F77" w:rsidP="00640F77">
      <w:pPr>
        <w:pStyle w:val="Caption"/>
        <w:rPr>
          <w:del w:id="2199" w:author="phuong vu" w:date="2018-11-16T11:46:00Z"/>
          <w:szCs w:val="26"/>
          <w:lang w:val="en-US"/>
        </w:rPr>
      </w:pPr>
      <w:del w:id="2200" w:author="phuong vu" w:date="2018-11-16T11:46:00Z">
        <w:r w:rsidRPr="00C95C85" w:rsidDel="0098709A">
          <w:rPr>
            <w:szCs w:val="26"/>
          </w:rPr>
          <w:delText xml:space="preserve">Bảng </w:delText>
        </w:r>
      </w:del>
      <w:del w:id="2201" w:author="phuong vu" w:date="2018-11-15T18:11:00Z">
        <w:r w:rsidR="002A641F" w:rsidDel="00575627">
          <w:rPr>
            <w:i w:val="0"/>
            <w:iCs w:val="0"/>
          </w:rPr>
          <w:fldChar w:fldCharType="begin"/>
        </w:r>
        <w:r w:rsidR="002A641F" w:rsidDel="00575627">
          <w:rPr>
            <w:szCs w:val="26"/>
          </w:rPr>
          <w:delInstrText xml:space="preserve"> STYLEREF 1 \s </w:delInstrText>
        </w:r>
        <w:r w:rsidR="002A641F" w:rsidDel="00575627">
          <w:rPr>
            <w:i w:val="0"/>
            <w:iCs w:val="0"/>
          </w:rPr>
          <w:fldChar w:fldCharType="separate"/>
        </w:r>
        <w:r w:rsidR="002A641F" w:rsidDel="00575627">
          <w:rPr>
            <w:noProof/>
            <w:szCs w:val="26"/>
          </w:rPr>
          <w:delText>3</w:delText>
        </w:r>
        <w:r w:rsidR="002A641F" w:rsidDel="00575627">
          <w:rPr>
            <w:i w:val="0"/>
            <w:iCs w:val="0"/>
          </w:rPr>
          <w:fldChar w:fldCharType="end"/>
        </w:r>
        <w:r w:rsidR="002A641F" w:rsidDel="00575627">
          <w:rPr>
            <w:szCs w:val="26"/>
          </w:rPr>
          <w:delText>.</w:delText>
        </w:r>
        <w:r w:rsidR="002A641F" w:rsidDel="00575627">
          <w:rPr>
            <w:i w:val="0"/>
            <w:iCs w:val="0"/>
          </w:rPr>
          <w:fldChar w:fldCharType="begin"/>
        </w:r>
        <w:r w:rsidR="002A641F" w:rsidDel="00575627">
          <w:rPr>
            <w:szCs w:val="26"/>
          </w:rPr>
          <w:delInstrText xml:space="preserve"> SEQ Bảng \* ARABIC \s 1 </w:delInstrText>
        </w:r>
        <w:r w:rsidR="002A641F" w:rsidDel="00575627">
          <w:rPr>
            <w:i w:val="0"/>
            <w:iCs w:val="0"/>
          </w:rPr>
          <w:fldChar w:fldCharType="separate"/>
        </w:r>
        <w:r w:rsidR="002A641F" w:rsidDel="00575627">
          <w:rPr>
            <w:noProof/>
            <w:szCs w:val="26"/>
          </w:rPr>
          <w:delText>1</w:delText>
        </w:r>
        <w:r w:rsidR="002A641F" w:rsidDel="00575627">
          <w:rPr>
            <w:i w:val="0"/>
            <w:iCs w:val="0"/>
          </w:rPr>
          <w:fldChar w:fldCharType="end"/>
        </w:r>
      </w:del>
      <w:del w:id="2202"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pPr>
        <w:keepNext/>
        <w:rPr>
          <w:ins w:id="2203" w:author="phuong vu" w:date="2018-11-16T11:47:00Z"/>
        </w:rPr>
      </w:pPr>
      <w:r>
        <w:rPr>
          <w:noProof/>
        </w:rPr>
        <w:drawing>
          <wp:inline distT="0" distB="0" distL="0" distR="0" wp14:anchorId="79A4808C" wp14:editId="4614E51A">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648460"/>
                    </a:xfrm>
                    <a:prstGeom prst="rect">
                      <a:avLst/>
                    </a:prstGeom>
                  </pic:spPr>
                </pic:pic>
              </a:graphicData>
            </a:graphic>
          </wp:inline>
        </w:drawing>
      </w:r>
    </w:p>
    <w:p w14:paraId="219BDA52" w14:textId="0D163F35" w:rsidR="002A641F" w:rsidRDefault="0098709A">
      <w:pPr>
        <w:pStyle w:val="Caption"/>
        <w:pPrChange w:id="2204" w:author="phuong vu" w:date="2018-11-16T11:47:00Z">
          <w:pPr>
            <w:keepNext/>
          </w:pPr>
        </w:pPrChange>
      </w:pPr>
      <w:ins w:id="2205" w:author="phuong vu" w:date="2018-11-16T11:47:00Z">
        <w:r>
          <w:t xml:space="preserve">Hình </w:t>
        </w:r>
      </w:ins>
      <w:ins w:id="2206" w:author="phuong vu" w:date="2018-11-16T11:48:00Z">
        <w:r>
          <w:fldChar w:fldCharType="begin"/>
        </w:r>
        <w:r>
          <w:instrText xml:space="preserve"> STYLEREF 1 \s </w:instrText>
        </w:r>
      </w:ins>
      <w:r>
        <w:fldChar w:fldCharType="separate"/>
      </w:r>
      <w:r>
        <w:rPr>
          <w:noProof/>
        </w:rPr>
        <w:t>3</w:t>
      </w:r>
      <w:ins w:id="2207" w:author="phuong vu" w:date="2018-11-16T11:48:00Z">
        <w:r>
          <w:fldChar w:fldCharType="end"/>
        </w:r>
        <w:r>
          <w:t>.</w:t>
        </w:r>
        <w:r>
          <w:fldChar w:fldCharType="begin"/>
        </w:r>
        <w:r>
          <w:instrText xml:space="preserve"> SEQ Hình \* ARABIC \s 1 </w:instrText>
        </w:r>
      </w:ins>
      <w:r>
        <w:fldChar w:fldCharType="separate"/>
      </w:r>
      <w:ins w:id="2208" w:author="phuong vu" w:date="2018-11-16T11:48:00Z">
        <w:r>
          <w:rPr>
            <w:noProof/>
          </w:rPr>
          <w:t>6</w:t>
        </w:r>
        <w:r>
          <w:fldChar w:fldCharType="end"/>
        </w:r>
      </w:ins>
      <w:ins w:id="2209" w:author="phuong vu" w:date="2018-11-16T11:47:00Z">
        <w:r>
          <w:rPr>
            <w:lang w:val="en-US"/>
          </w:rPr>
          <w:t xml:space="preserve"> </w:t>
        </w:r>
        <w:r w:rsidRPr="00536F23">
          <w:t>Giao diện xem danh sách đơn hàng khi dữ liệu rỗng</w:t>
        </w:r>
      </w:ins>
    </w:p>
    <w:p w14:paraId="71CC2985" w14:textId="77777777" w:rsidR="0098709A" w:rsidRDefault="002A641F">
      <w:pPr>
        <w:keepNext/>
        <w:rPr>
          <w:ins w:id="2210" w:author="phuong vu" w:date="2018-11-16T11:48:00Z"/>
        </w:rPr>
      </w:pPr>
      <w:del w:id="2211" w:author="phuong vu" w:date="2018-11-16T11:47:00Z">
        <w:r w:rsidRPr="00C95C85" w:rsidDel="0098709A">
          <w:lastRenderedPageBreak/>
          <w:delText xml:space="preserve">Bảng </w:delText>
        </w:r>
      </w:del>
      <w:del w:id="2212"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2213" w:author="phuong vu" w:date="2018-11-16T11:47:00Z">
        <w:r w:rsidRPr="00C95C85" w:rsidDel="0098709A">
          <w:rPr>
            <w:lang w:val="en-US"/>
          </w:rPr>
          <w:delText xml:space="preserve"> Giao diện xem danh sách đơn hàng khi dữ liệu rỗng</w:delText>
        </w:r>
      </w:del>
      <w:ins w:id="2214" w:author="phuong vu" w:date="2018-11-15T18:11:00Z">
        <w:r w:rsidR="00575627">
          <w:rPr>
            <w:noProof/>
          </w:rPr>
          <w:drawing>
            <wp:inline distT="0" distB="0" distL="0" distR="0" wp14:anchorId="30703D61" wp14:editId="37B4713E">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06980"/>
                      </a:xfrm>
                      <a:prstGeom prst="rect">
                        <a:avLst/>
                      </a:prstGeom>
                    </pic:spPr>
                  </pic:pic>
                </a:graphicData>
              </a:graphic>
            </wp:inline>
          </w:drawing>
        </w:r>
      </w:ins>
    </w:p>
    <w:p w14:paraId="7E981E1A" w14:textId="4918D54D" w:rsidR="00575627" w:rsidRDefault="0098709A">
      <w:pPr>
        <w:pStyle w:val="Caption"/>
        <w:rPr>
          <w:ins w:id="2215" w:author="phuong vu" w:date="2018-11-15T18:11:00Z"/>
        </w:rPr>
        <w:pPrChange w:id="2216" w:author="phuong vu" w:date="2018-11-16T11:48:00Z">
          <w:pPr/>
        </w:pPrChange>
      </w:pPr>
      <w:ins w:id="2217" w:author="phuong vu" w:date="2018-11-16T11:48:00Z">
        <w:r>
          <w:t xml:space="preserve">Hình </w:t>
        </w:r>
        <w:r>
          <w:fldChar w:fldCharType="begin"/>
        </w:r>
        <w:r>
          <w:instrText xml:space="preserve"> STYLEREF 1 \s </w:instrText>
        </w:r>
      </w:ins>
      <w:r>
        <w:fldChar w:fldCharType="separate"/>
      </w:r>
      <w:r>
        <w:rPr>
          <w:noProof/>
        </w:rPr>
        <w:t>3</w:t>
      </w:r>
      <w:ins w:id="2218" w:author="phuong vu" w:date="2018-11-16T11:48:00Z">
        <w:r>
          <w:fldChar w:fldCharType="end"/>
        </w:r>
        <w:r>
          <w:t>.</w:t>
        </w:r>
        <w:r>
          <w:fldChar w:fldCharType="begin"/>
        </w:r>
        <w:r>
          <w:instrText xml:space="preserve"> SEQ Hình \* ARABIC \s 1 </w:instrText>
        </w:r>
      </w:ins>
      <w:r>
        <w:fldChar w:fldCharType="separate"/>
      </w:r>
      <w:ins w:id="2219" w:author="phuong vu" w:date="2018-11-16T11:48:00Z">
        <w:r>
          <w:rPr>
            <w:noProof/>
          </w:rPr>
          <w:t>7</w:t>
        </w:r>
        <w:r>
          <w:fldChar w:fldCharType="end"/>
        </w:r>
        <w:r>
          <w:rPr>
            <w:lang w:val="en-US"/>
          </w:rPr>
          <w:t xml:space="preserve"> </w:t>
        </w:r>
        <w:r w:rsidRPr="00066045">
          <w:rPr>
            <w:noProof/>
          </w:rPr>
          <w:t>Giao diện xem danh sách đơn hàng đang xử lí</w:t>
        </w:r>
      </w:ins>
    </w:p>
    <w:p w14:paraId="104E4AC1" w14:textId="206C2654" w:rsidR="00575627" w:rsidRPr="00575627" w:rsidDel="0098709A" w:rsidRDefault="00575627">
      <w:pPr>
        <w:pStyle w:val="Caption"/>
        <w:rPr>
          <w:del w:id="2220" w:author="phuong vu" w:date="2018-11-16T11:48:00Z"/>
          <w:szCs w:val="26"/>
          <w:lang w:val="en-US"/>
        </w:rPr>
      </w:pPr>
    </w:p>
    <w:p w14:paraId="2D9D0DDC" w14:textId="5F937F78" w:rsidR="00AA3488" w:rsidRDefault="00AA3488" w:rsidP="00AA3488">
      <w:pPr>
        <w:pStyle w:val="Heading6"/>
        <w:rPr>
          <w:ins w:id="2221"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2222" w:author="phuong vu" w:date="2018-11-15T18:08:00Z"/>
        </w:trPr>
        <w:tc>
          <w:tcPr>
            <w:tcW w:w="805" w:type="dxa"/>
            <w:vAlign w:val="center"/>
          </w:tcPr>
          <w:p w14:paraId="39808BFF" w14:textId="77777777" w:rsidR="0056343E" w:rsidRPr="007F1EF1" w:rsidRDefault="0056343E" w:rsidP="005A4BEF">
            <w:pPr>
              <w:spacing w:line="360" w:lineRule="auto"/>
              <w:jc w:val="center"/>
              <w:rPr>
                <w:ins w:id="2223" w:author="phuong vu" w:date="2018-11-15T18:08:00Z"/>
                <w:b/>
                <w:lang w:val="en-US"/>
              </w:rPr>
            </w:pPr>
            <w:ins w:id="2224" w:author="phuong vu" w:date="2018-11-15T18:08:00Z">
              <w:r w:rsidRPr="007F1EF1">
                <w:rPr>
                  <w:b/>
                  <w:lang w:val="en-US"/>
                </w:rPr>
                <w:t>STT</w:t>
              </w:r>
            </w:ins>
          </w:p>
        </w:tc>
        <w:tc>
          <w:tcPr>
            <w:tcW w:w="1980" w:type="dxa"/>
            <w:vAlign w:val="center"/>
          </w:tcPr>
          <w:p w14:paraId="13878F07" w14:textId="77777777" w:rsidR="0056343E" w:rsidRPr="007F1EF1" w:rsidRDefault="0056343E" w:rsidP="005A4BEF">
            <w:pPr>
              <w:spacing w:line="360" w:lineRule="auto"/>
              <w:jc w:val="center"/>
              <w:rPr>
                <w:ins w:id="2225" w:author="phuong vu" w:date="2018-11-15T18:08:00Z"/>
                <w:b/>
                <w:lang w:val="en-US"/>
              </w:rPr>
            </w:pPr>
            <w:ins w:id="2226"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5A4BEF">
            <w:pPr>
              <w:spacing w:line="360" w:lineRule="auto"/>
              <w:jc w:val="center"/>
              <w:rPr>
                <w:ins w:id="2227" w:author="phuong vu" w:date="2018-11-15T18:08:00Z"/>
                <w:b/>
                <w:lang w:val="en-US"/>
              </w:rPr>
            </w:pPr>
            <w:ins w:id="2228"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5A4BEF">
            <w:pPr>
              <w:spacing w:line="360" w:lineRule="auto"/>
              <w:jc w:val="center"/>
              <w:rPr>
                <w:ins w:id="2229" w:author="phuong vu" w:date="2018-11-15T18:08:00Z"/>
                <w:b/>
                <w:lang w:val="en-US"/>
              </w:rPr>
            </w:pPr>
            <w:ins w:id="2230"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5A4BEF">
            <w:pPr>
              <w:spacing w:line="360" w:lineRule="auto"/>
              <w:jc w:val="center"/>
              <w:rPr>
                <w:ins w:id="2231" w:author="phuong vu" w:date="2018-11-15T18:08:00Z"/>
                <w:b/>
                <w:lang w:val="en-US"/>
              </w:rPr>
            </w:pPr>
            <w:ins w:id="2232" w:author="phuong vu" w:date="2018-11-15T18:08:00Z">
              <w:r w:rsidRPr="007F1EF1">
                <w:rPr>
                  <w:b/>
                  <w:lang w:val="en-US"/>
                </w:rPr>
                <w:t>Lưu ý</w:t>
              </w:r>
            </w:ins>
          </w:p>
        </w:tc>
      </w:tr>
      <w:tr w:rsidR="0056343E" w14:paraId="07A9DBD8" w14:textId="77777777" w:rsidTr="005A4BEF">
        <w:trPr>
          <w:ins w:id="2233" w:author="phuong vu" w:date="2018-11-15T18:08:00Z"/>
        </w:trPr>
        <w:tc>
          <w:tcPr>
            <w:tcW w:w="805" w:type="dxa"/>
          </w:tcPr>
          <w:p w14:paraId="4BBFCF83" w14:textId="6AB73952" w:rsidR="0056343E" w:rsidRDefault="0056343E" w:rsidP="005A4BEF">
            <w:pPr>
              <w:spacing w:line="360" w:lineRule="auto"/>
              <w:jc w:val="center"/>
              <w:rPr>
                <w:ins w:id="2234" w:author="phuong vu" w:date="2018-11-15T18:08:00Z"/>
                <w:lang w:val="en-US"/>
              </w:rPr>
            </w:pPr>
            <w:ins w:id="2235" w:author="phuong vu" w:date="2018-11-15T18:08:00Z">
              <w:r>
                <w:rPr>
                  <w:lang w:val="en-US"/>
                </w:rPr>
                <w:t>1</w:t>
              </w:r>
            </w:ins>
          </w:p>
        </w:tc>
        <w:tc>
          <w:tcPr>
            <w:tcW w:w="1980" w:type="dxa"/>
          </w:tcPr>
          <w:p w14:paraId="1888AA3C" w14:textId="73581387" w:rsidR="0056343E" w:rsidRDefault="0056343E" w:rsidP="005A4BEF">
            <w:pPr>
              <w:spacing w:line="360" w:lineRule="auto"/>
              <w:rPr>
                <w:ins w:id="2236" w:author="phuong vu" w:date="2018-11-15T18:08:00Z"/>
                <w:lang w:val="en-US"/>
              </w:rPr>
            </w:pPr>
            <w:ins w:id="2237" w:author="phuong vu" w:date="2018-11-15T18:08:00Z">
              <w:r>
                <w:rPr>
                  <w:lang w:val="en-US"/>
                </w:rPr>
                <w:t>Table</w:t>
              </w:r>
            </w:ins>
          </w:p>
        </w:tc>
        <w:tc>
          <w:tcPr>
            <w:tcW w:w="2970" w:type="dxa"/>
          </w:tcPr>
          <w:p w14:paraId="4DF78AE0" w14:textId="5C62C86B" w:rsidR="0056343E" w:rsidRDefault="0056343E" w:rsidP="005A4BEF">
            <w:pPr>
              <w:spacing w:line="360" w:lineRule="auto"/>
              <w:rPr>
                <w:ins w:id="2238" w:author="phuong vu" w:date="2018-11-15T18:08:00Z"/>
                <w:lang w:val="en-US"/>
              </w:rPr>
            </w:pPr>
            <w:ins w:id="2239" w:author="phuong vu" w:date="2018-11-15T18:08:00Z">
              <w:r>
                <w:rPr>
                  <w:lang w:val="en-US"/>
                </w:rPr>
                <w:t>Hiển thị danh sách đơn hàng</w:t>
              </w:r>
            </w:ins>
            <w:ins w:id="2240" w:author="phuong vu" w:date="2018-11-15T18:15:00Z">
              <w:r w:rsidR="00297E5D">
                <w:rPr>
                  <w:lang w:val="en-US"/>
                </w:rPr>
                <w:t xml:space="preserve"> (</w:t>
              </w:r>
            </w:ins>
            <w:ins w:id="2241" w:author="phuong vu" w:date="2018-11-15T18:16:00Z">
              <w:r w:rsidR="00297E5D">
                <w:rPr>
                  <w:lang w:val="en-US"/>
                </w:rPr>
                <w:t>xem thêm phụ lục</w:t>
              </w:r>
            </w:ins>
            <w:ins w:id="2242" w:author="phuong vu" w:date="2018-11-15T18:18:00Z">
              <w:r w:rsidR="00B264D7">
                <w:rPr>
                  <w:lang w:val="en-US"/>
                </w:rPr>
                <w:t xml:space="preserve"> </w:t>
              </w:r>
            </w:ins>
            <w:ins w:id="2243"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2244" w:author="phuong vu" w:date="2018-11-15T18:27:00Z">
              <w:r w:rsidR="007B7356">
                <w:rPr>
                  <w:noProof/>
                  <w:lang w:val="en-US"/>
                </w:rPr>
                <w:t>73</w:t>
              </w:r>
            </w:ins>
            <w:ins w:id="2245" w:author="phuong vu" w:date="2018-11-15T18:19:00Z">
              <w:r w:rsidR="00B264D7">
                <w:rPr>
                  <w:lang w:val="en-US"/>
                </w:rPr>
                <w:fldChar w:fldCharType="end"/>
              </w:r>
            </w:ins>
            <w:ins w:id="2246" w:author="phuong vu" w:date="2018-11-15T18:16:00Z">
              <w:r w:rsidR="00297E5D">
                <w:rPr>
                  <w:lang w:val="en-US"/>
                </w:rPr>
                <w:t>)</w:t>
              </w:r>
            </w:ins>
          </w:p>
        </w:tc>
        <w:tc>
          <w:tcPr>
            <w:tcW w:w="1266" w:type="dxa"/>
          </w:tcPr>
          <w:p w14:paraId="2C978D5E" w14:textId="77777777" w:rsidR="0056343E" w:rsidRDefault="0056343E" w:rsidP="005A4BEF">
            <w:pPr>
              <w:spacing w:line="360" w:lineRule="auto"/>
              <w:rPr>
                <w:ins w:id="2247" w:author="phuong vu" w:date="2018-11-15T18:08:00Z"/>
                <w:lang w:val="en-US"/>
              </w:rPr>
            </w:pPr>
          </w:p>
        </w:tc>
        <w:tc>
          <w:tcPr>
            <w:tcW w:w="1756" w:type="dxa"/>
          </w:tcPr>
          <w:p w14:paraId="4D170865" w14:textId="3C107654" w:rsidR="0056343E" w:rsidRDefault="00D94765">
            <w:pPr>
              <w:spacing w:line="360" w:lineRule="auto"/>
              <w:rPr>
                <w:ins w:id="2248" w:author="phuong vu" w:date="2018-11-15T18:08:00Z"/>
                <w:lang w:val="en-US"/>
              </w:rPr>
            </w:pPr>
            <w:ins w:id="2249" w:author="phuong vu" w:date="2018-11-15T18:12:00Z">
              <w:r>
                <w:rPr>
                  <w:lang w:val="en-US"/>
                </w:rPr>
                <w:t>Tùy từng trạng thái hiển thị thông khác nhau</w:t>
              </w:r>
            </w:ins>
          </w:p>
        </w:tc>
      </w:tr>
      <w:tr w:rsidR="0056343E" w14:paraId="4A5CA77B" w14:textId="77777777" w:rsidTr="005A4BEF">
        <w:trPr>
          <w:ins w:id="2250" w:author="phuong vu" w:date="2018-11-15T18:08:00Z"/>
        </w:trPr>
        <w:tc>
          <w:tcPr>
            <w:tcW w:w="805" w:type="dxa"/>
          </w:tcPr>
          <w:p w14:paraId="1A639615" w14:textId="220EBDD1" w:rsidR="0056343E" w:rsidRDefault="0056343E" w:rsidP="005A4BEF">
            <w:pPr>
              <w:spacing w:line="360" w:lineRule="auto"/>
              <w:jc w:val="center"/>
              <w:rPr>
                <w:ins w:id="2251" w:author="phuong vu" w:date="2018-11-15T18:08:00Z"/>
                <w:lang w:val="en-US"/>
              </w:rPr>
            </w:pPr>
            <w:ins w:id="2252" w:author="phuong vu" w:date="2018-11-15T18:08:00Z">
              <w:r>
                <w:rPr>
                  <w:lang w:val="en-US"/>
                </w:rPr>
                <w:t>2</w:t>
              </w:r>
            </w:ins>
          </w:p>
        </w:tc>
        <w:tc>
          <w:tcPr>
            <w:tcW w:w="1980" w:type="dxa"/>
          </w:tcPr>
          <w:p w14:paraId="79816856" w14:textId="5F79C646" w:rsidR="0056343E" w:rsidRDefault="0056343E" w:rsidP="005A4BEF">
            <w:pPr>
              <w:spacing w:line="360" w:lineRule="auto"/>
              <w:rPr>
                <w:ins w:id="2253" w:author="phuong vu" w:date="2018-11-15T18:08:00Z"/>
                <w:lang w:val="en-US"/>
              </w:rPr>
            </w:pPr>
            <w:ins w:id="2254" w:author="phuong vu" w:date="2018-11-15T18:08:00Z">
              <w:r>
                <w:rPr>
                  <w:lang w:val="en-US"/>
                </w:rPr>
                <w:t>inputText</w:t>
              </w:r>
            </w:ins>
          </w:p>
        </w:tc>
        <w:tc>
          <w:tcPr>
            <w:tcW w:w="2970" w:type="dxa"/>
          </w:tcPr>
          <w:p w14:paraId="748C9ABC" w14:textId="47A61E8B" w:rsidR="0056343E" w:rsidRDefault="00575627" w:rsidP="005A4BEF">
            <w:pPr>
              <w:spacing w:line="360" w:lineRule="auto"/>
              <w:rPr>
                <w:ins w:id="2255" w:author="phuong vu" w:date="2018-11-15T18:08:00Z"/>
                <w:lang w:val="en-US"/>
              </w:rPr>
            </w:pPr>
            <w:ins w:id="2256" w:author="phuong vu" w:date="2018-11-15T18:09:00Z">
              <w:r>
                <w:rPr>
                  <w:lang w:val="en-US"/>
                </w:rPr>
                <w:t>Tìm kiếm</w:t>
              </w:r>
            </w:ins>
          </w:p>
        </w:tc>
        <w:tc>
          <w:tcPr>
            <w:tcW w:w="1266" w:type="dxa"/>
          </w:tcPr>
          <w:p w14:paraId="511902ED" w14:textId="39306E35" w:rsidR="0056343E" w:rsidRDefault="0056343E" w:rsidP="005A4BEF">
            <w:pPr>
              <w:spacing w:line="360" w:lineRule="auto"/>
              <w:rPr>
                <w:ins w:id="2257" w:author="phuong vu" w:date="2018-11-15T18:08:00Z"/>
                <w:lang w:val="en-US"/>
              </w:rPr>
            </w:pPr>
          </w:p>
        </w:tc>
        <w:tc>
          <w:tcPr>
            <w:tcW w:w="1756" w:type="dxa"/>
          </w:tcPr>
          <w:p w14:paraId="479215D7" w14:textId="7F286DFF" w:rsidR="0056343E" w:rsidRDefault="000919CD" w:rsidP="005A4BEF">
            <w:pPr>
              <w:spacing w:line="360" w:lineRule="auto"/>
              <w:rPr>
                <w:ins w:id="2258" w:author="phuong vu" w:date="2018-11-15T18:08:00Z"/>
                <w:lang w:val="en-US"/>
              </w:rPr>
            </w:pPr>
            <w:ins w:id="2259" w:author="phuong vu" w:date="2018-11-15T21:54:00Z">
              <w:r>
                <w:rPr>
                  <w:lang w:val="en-US"/>
                </w:rPr>
                <w:t xml:space="preserve">Dữ liệu tìm kiếm và </w:t>
              </w:r>
            </w:ins>
            <w:ins w:id="2260" w:author="phuong vu" w:date="2018-11-15T21:55:00Z">
              <w:r>
                <w:rPr>
                  <w:lang w:val="en-US"/>
                </w:rPr>
                <w:t>lọc theo dữ liệu bảng đang hiển thị</w:t>
              </w:r>
            </w:ins>
          </w:p>
        </w:tc>
      </w:tr>
      <w:tr w:rsidR="0056343E" w14:paraId="6EDEB422" w14:textId="77777777" w:rsidTr="005A4BEF">
        <w:trPr>
          <w:ins w:id="2261" w:author="phuong vu" w:date="2018-11-15T18:08:00Z"/>
        </w:trPr>
        <w:tc>
          <w:tcPr>
            <w:tcW w:w="805" w:type="dxa"/>
          </w:tcPr>
          <w:p w14:paraId="5F91F35F" w14:textId="4AEEA771" w:rsidR="0056343E" w:rsidRDefault="00575627" w:rsidP="005A4BEF">
            <w:pPr>
              <w:spacing w:line="360" w:lineRule="auto"/>
              <w:jc w:val="center"/>
              <w:rPr>
                <w:ins w:id="2262" w:author="phuong vu" w:date="2018-11-15T18:08:00Z"/>
                <w:lang w:val="en-US"/>
              </w:rPr>
            </w:pPr>
            <w:ins w:id="2263" w:author="phuong vu" w:date="2018-11-15T18:09:00Z">
              <w:r>
                <w:rPr>
                  <w:lang w:val="en-US"/>
                </w:rPr>
                <w:t>3</w:t>
              </w:r>
            </w:ins>
          </w:p>
        </w:tc>
        <w:tc>
          <w:tcPr>
            <w:tcW w:w="1980" w:type="dxa"/>
          </w:tcPr>
          <w:p w14:paraId="7D326D9B" w14:textId="144973FC" w:rsidR="0056343E" w:rsidRDefault="00575627" w:rsidP="005A4BEF">
            <w:pPr>
              <w:spacing w:line="360" w:lineRule="auto"/>
              <w:rPr>
                <w:ins w:id="2264" w:author="phuong vu" w:date="2018-11-15T18:08:00Z"/>
                <w:lang w:val="en-US"/>
              </w:rPr>
            </w:pPr>
            <w:ins w:id="2265" w:author="phuong vu" w:date="2018-11-15T18:09:00Z">
              <w:r>
                <w:rPr>
                  <w:lang w:val="en-US"/>
                </w:rPr>
                <w:t>Button</w:t>
              </w:r>
            </w:ins>
          </w:p>
        </w:tc>
        <w:tc>
          <w:tcPr>
            <w:tcW w:w="2970" w:type="dxa"/>
          </w:tcPr>
          <w:p w14:paraId="12A3DB4E" w14:textId="4EE2EBDB" w:rsidR="0056343E" w:rsidRDefault="00575627" w:rsidP="005A4BEF">
            <w:pPr>
              <w:spacing w:line="360" w:lineRule="auto"/>
              <w:rPr>
                <w:ins w:id="2266" w:author="phuong vu" w:date="2018-11-15T18:08:00Z"/>
                <w:lang w:val="en-US"/>
              </w:rPr>
            </w:pPr>
            <w:ins w:id="2267" w:author="phuong vu" w:date="2018-11-15T18:09:00Z">
              <w:r>
                <w:rPr>
                  <w:lang w:val="en-US"/>
                </w:rPr>
                <w:t>Xóa nội dung tìm kiếm</w:t>
              </w:r>
            </w:ins>
          </w:p>
        </w:tc>
        <w:tc>
          <w:tcPr>
            <w:tcW w:w="1266" w:type="dxa"/>
          </w:tcPr>
          <w:p w14:paraId="33210CE3" w14:textId="77777777" w:rsidR="0056343E" w:rsidRDefault="0056343E" w:rsidP="005A4BEF">
            <w:pPr>
              <w:spacing w:line="360" w:lineRule="auto"/>
              <w:rPr>
                <w:ins w:id="2268" w:author="phuong vu" w:date="2018-11-15T18:08:00Z"/>
                <w:lang w:val="en-US"/>
              </w:rPr>
            </w:pPr>
          </w:p>
        </w:tc>
        <w:tc>
          <w:tcPr>
            <w:tcW w:w="1756" w:type="dxa"/>
          </w:tcPr>
          <w:p w14:paraId="15F83A3B" w14:textId="77777777" w:rsidR="0056343E" w:rsidRDefault="0056343E" w:rsidP="005A4BEF">
            <w:pPr>
              <w:spacing w:line="360" w:lineRule="auto"/>
              <w:rPr>
                <w:ins w:id="2269" w:author="phuong vu" w:date="2018-11-15T18:08:00Z"/>
                <w:lang w:val="en-US"/>
              </w:rPr>
            </w:pPr>
          </w:p>
        </w:tc>
      </w:tr>
    </w:tbl>
    <w:p w14:paraId="388DF86F" w14:textId="77777777" w:rsidR="0056343E" w:rsidRPr="005A4BEF" w:rsidRDefault="0056343E">
      <w:pPr>
        <w:rPr>
          <w:lang w:val="en-US"/>
        </w:rPr>
        <w:pPrChange w:id="2270" w:author="phuong vu" w:date="2018-11-15T18:08:00Z">
          <w:pPr>
            <w:pStyle w:val="Heading6"/>
          </w:pPr>
        </w:pPrChange>
      </w:pPr>
    </w:p>
    <w:p w14:paraId="53FD8C24" w14:textId="4F7042A7" w:rsidR="00AA3488" w:rsidRPr="00C95C85" w:rsidRDefault="00AA3488" w:rsidP="00C95C85">
      <w:pPr>
        <w:pStyle w:val="Heading6"/>
        <w:rPr>
          <w:lang w:val="en-US"/>
        </w:rPr>
      </w:pPr>
      <w:r>
        <w:rPr>
          <w:lang w:val="en-US"/>
        </w:rPr>
        <w:t>Cách xử lí</w:t>
      </w: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lastRenderedPageBreak/>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746A17E9" w:rsidR="005D7559" w:rsidRPr="009B63D4" w:rsidRDefault="00977C58" w:rsidP="009B63D4">
      <w:pPr>
        <w:pStyle w:val="Caption"/>
        <w:rPr>
          <w:szCs w:val="26"/>
          <w:lang w:val="en-US"/>
        </w:rPr>
      </w:pPr>
      <w:r w:rsidRPr="009B63D4">
        <w:rPr>
          <w:szCs w:val="26"/>
        </w:rPr>
        <w:t xml:space="preserve">Hình </w:t>
      </w:r>
      <w:ins w:id="2271"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72"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73" w:author="phuong vu" w:date="2018-11-16T11:48:00Z">
        <w:r w:rsidR="0098709A">
          <w:rPr>
            <w:noProof/>
            <w:szCs w:val="26"/>
          </w:rPr>
          <w:t>8</w:t>
        </w:r>
        <w:r w:rsidR="0098709A">
          <w:rPr>
            <w:szCs w:val="26"/>
          </w:rPr>
          <w:fldChar w:fldCharType="end"/>
        </w:r>
      </w:ins>
      <w:del w:id="227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p>
    <w:p w14:paraId="55A781EC" w14:textId="3B10A111"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2275" w:author="phuong vu" w:date="2018-11-15T18:15:00Z"/>
                <w:lang w:val="en-US"/>
              </w:rPr>
            </w:pPr>
            <w:r>
              <w:rPr>
                <w:lang w:val="en-US"/>
              </w:rPr>
              <w:t>Xem chi tiết biên nhận</w:t>
            </w:r>
            <w:ins w:id="2276" w:author="phuong vu" w:date="2018-11-15T18:15:00Z">
              <w:r w:rsidR="003119BD">
                <w:rPr>
                  <w:lang w:val="en-US"/>
                </w:rPr>
                <w:t>.</w:t>
              </w:r>
            </w:ins>
          </w:p>
          <w:p w14:paraId="0CD14863" w14:textId="261E7D7C" w:rsidR="003119BD" w:rsidRDefault="003119BD" w:rsidP="009A04B7">
            <w:pPr>
              <w:spacing w:line="360" w:lineRule="auto"/>
              <w:rPr>
                <w:lang w:val="en-US"/>
              </w:rPr>
            </w:pPr>
            <w:ins w:id="2277"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lastRenderedPageBreak/>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2278" w:author="phuong vu" w:date="2018-11-15T18:14:00Z"/>
                <w:lang w:val="en-US"/>
              </w:rPr>
            </w:pPr>
            <w:r>
              <w:rPr>
                <w:lang w:val="en-US"/>
              </w:rPr>
              <w:t>Hiển thị chi tiết đơn hàng</w:t>
            </w:r>
            <w:ins w:id="2279" w:author="phuong vu" w:date="2018-11-15T18:13:00Z">
              <w:r w:rsidR="00495D42">
                <w:rPr>
                  <w:lang w:val="en-US"/>
                </w:rPr>
                <w:t xml:space="preserve"> (số thứ tự, loại dịch vụ, quần áo, số lượng,</w:t>
              </w:r>
            </w:ins>
            <w:ins w:id="2280"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2281" w:author="phuong vu" w:date="2018-11-15T18:14:00Z"/>
                <w:lang w:val="en-US"/>
              </w:rPr>
            </w:pPr>
            <w:ins w:id="2282"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2283" w:author="phuong vu" w:date="2018-11-15T18:14:00Z"/>
                <w:lang w:val="en-US"/>
              </w:rPr>
            </w:pPr>
            <w:ins w:id="2284"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2285" w:author="phuong vu" w:date="2018-11-15T18:14:00Z"/>
                <w:lang w:val="en-US"/>
              </w:rPr>
            </w:pPr>
            <w:ins w:id="2286"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2287" w:author="phuong vu" w:date="2018-11-15T18:14:00Z"/>
                <w:lang w:val="en-US"/>
              </w:rPr>
            </w:pPr>
            <w:ins w:id="2288" w:author="phuong vu" w:date="2018-11-15T18:14:00Z">
              <w:r>
                <w:rPr>
                  <w:lang w:val="en-US"/>
                </w:rPr>
                <w:t>Nhãn hiệu</w:t>
              </w:r>
            </w:ins>
          </w:p>
          <w:p w14:paraId="45167118" w14:textId="22FA4DD2" w:rsidR="00495D42" w:rsidRPr="00495D42" w:rsidRDefault="00495D42">
            <w:pPr>
              <w:pStyle w:val="ListParagraph"/>
              <w:numPr>
                <w:ilvl w:val="0"/>
                <w:numId w:val="31"/>
              </w:numPr>
              <w:spacing w:line="360" w:lineRule="auto"/>
              <w:rPr>
                <w:lang w:val="en-US"/>
              </w:rPr>
              <w:pPrChange w:id="2289" w:author="phuong vu" w:date="2018-11-15T18:14:00Z">
                <w:pPr>
                  <w:spacing w:line="360" w:lineRule="auto"/>
                </w:pPr>
              </w:pPrChange>
            </w:pPr>
            <w:ins w:id="2290"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A73D1CF" w:rsidR="008977B2" w:rsidRDefault="008977B2" w:rsidP="008977B2">
      <w:pPr>
        <w:pStyle w:val="Caption"/>
        <w:rPr>
          <w:szCs w:val="26"/>
          <w:lang w:val="en-US"/>
        </w:rPr>
      </w:pPr>
      <w:r w:rsidRPr="009B63D4">
        <w:rPr>
          <w:szCs w:val="26"/>
        </w:rPr>
        <w:t xml:space="preserve">Hình </w:t>
      </w:r>
      <w:ins w:id="2291"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92"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93" w:author="phuong vu" w:date="2018-11-16T11:48:00Z">
        <w:r w:rsidR="0098709A">
          <w:rPr>
            <w:noProof/>
            <w:szCs w:val="26"/>
          </w:rPr>
          <w:t>9</w:t>
        </w:r>
        <w:r w:rsidR="0098709A">
          <w:rPr>
            <w:szCs w:val="26"/>
          </w:rPr>
          <w:fldChar w:fldCharType="end"/>
        </w:r>
      </w:ins>
      <w:del w:id="229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40DF0666" w:rsidR="00264BCF" w:rsidRPr="009B63D4" w:rsidRDefault="00264BCF" w:rsidP="009B63D4">
      <w:pPr>
        <w:pStyle w:val="Caption"/>
        <w:rPr>
          <w:szCs w:val="26"/>
          <w:lang w:val="en-US"/>
        </w:rPr>
      </w:pPr>
      <w:r w:rsidRPr="009B63D4">
        <w:rPr>
          <w:szCs w:val="26"/>
        </w:rPr>
        <w:t xml:space="preserve">Hình </w:t>
      </w:r>
      <w:ins w:id="2295"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96"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97" w:author="phuong vu" w:date="2018-11-16T11:48:00Z">
        <w:r w:rsidR="0098709A">
          <w:rPr>
            <w:noProof/>
            <w:szCs w:val="26"/>
          </w:rPr>
          <w:t>10</w:t>
        </w:r>
        <w:r w:rsidR="0098709A">
          <w:rPr>
            <w:szCs w:val="26"/>
          </w:rPr>
          <w:fldChar w:fldCharType="end"/>
        </w:r>
      </w:ins>
      <w:del w:id="229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303A1DCD" w:rsidR="008977B2" w:rsidRPr="009B63D4" w:rsidRDefault="006C103E" w:rsidP="009B63D4">
      <w:pPr>
        <w:pStyle w:val="Caption"/>
        <w:rPr>
          <w:szCs w:val="26"/>
          <w:lang w:val="en-US"/>
        </w:rPr>
      </w:pPr>
      <w:r w:rsidRPr="009B63D4">
        <w:rPr>
          <w:szCs w:val="26"/>
        </w:rPr>
        <w:t xml:space="preserve">Hình </w:t>
      </w:r>
      <w:ins w:id="2299"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00"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01" w:author="phuong vu" w:date="2018-11-16T11:48:00Z">
        <w:r w:rsidR="0098709A">
          <w:rPr>
            <w:noProof/>
            <w:szCs w:val="26"/>
          </w:rPr>
          <w:t>11</w:t>
        </w:r>
        <w:r w:rsidR="0098709A">
          <w:rPr>
            <w:szCs w:val="26"/>
          </w:rPr>
          <w:fldChar w:fldCharType="end"/>
        </w:r>
      </w:ins>
      <w:del w:id="2302"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00C6B09D" w:rsidR="008977B2" w:rsidRDefault="008977B2" w:rsidP="009A04B7">
            <w:pPr>
              <w:jc w:val="center"/>
              <w:rPr>
                <w:lang w:val="en-US"/>
              </w:rPr>
            </w:pPr>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43770DD" w:rsidR="008977B2" w:rsidRDefault="008977B2" w:rsidP="009A04B7">
            <w:pPr>
              <w:jc w:val="center"/>
              <w:rPr>
                <w:lang w:val="en-US"/>
              </w:rPr>
            </w:pPr>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0DF1C07B" w:rsidR="008977B2" w:rsidRDefault="008977B2" w:rsidP="009A04B7">
            <w:pPr>
              <w:jc w:val="center"/>
              <w:rPr>
                <w:lang w:val="en-US"/>
              </w:rPr>
            </w:pPr>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0E71DB45" w:rsidR="008977B2" w:rsidRDefault="008977B2" w:rsidP="009A04B7">
            <w:pPr>
              <w:jc w:val="center"/>
              <w:rPr>
                <w:lang w:val="en-US"/>
              </w:rPr>
            </w:pPr>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575C93D6" w:rsidR="00070C2F" w:rsidRDefault="00070C2F" w:rsidP="00070C2F">
      <w:pPr>
        <w:pStyle w:val="Heading6"/>
        <w:rPr>
          <w:ins w:id="2303" w:author="phuong vu" w:date="2018-11-15T23:10:00Z"/>
          <w:lang w:val="en-US"/>
        </w:rPr>
      </w:pPr>
      <w:r>
        <w:rPr>
          <w:lang w:val="en-US"/>
        </w:rPr>
        <w:t>Mục đích</w:t>
      </w:r>
    </w:p>
    <w:p w14:paraId="15A04B77" w14:textId="22CA730D" w:rsidR="00061E48" w:rsidRPr="005A4BEF" w:rsidRDefault="00061E48">
      <w:pPr>
        <w:ind w:firstLine="720"/>
        <w:rPr>
          <w:lang w:val="en-US"/>
        </w:rPr>
        <w:pPrChange w:id="2304" w:author="phuong vu" w:date="2018-11-15T23:13:00Z">
          <w:pPr>
            <w:pStyle w:val="Heading6"/>
          </w:pPr>
        </w:pPrChange>
      </w:pPr>
      <w:ins w:id="2305" w:author="phuong vu" w:date="2018-11-15T23:10:00Z">
        <w:r>
          <w:rPr>
            <w:lang w:val="en-US"/>
          </w:rPr>
          <w:t>Tạo hóa đơn đơn hàng là</w:t>
        </w:r>
      </w:ins>
      <w:ins w:id="2306" w:author="phuong vu" w:date="2018-11-15T23:11:00Z">
        <w:r w:rsidR="000B72E2">
          <w:rPr>
            <w:lang w:val="en-US"/>
          </w:rPr>
          <w:t xml:space="preserve"> một trong những</w:t>
        </w:r>
      </w:ins>
      <w:ins w:id="2307" w:author="phuong vu" w:date="2018-11-15T23:10:00Z">
        <w:r>
          <w:rPr>
            <w:lang w:val="en-US"/>
          </w:rPr>
          <w:t xml:space="preserve"> bước </w:t>
        </w:r>
        <w:r w:rsidR="000B72E2">
          <w:rPr>
            <w:lang w:val="en-US"/>
          </w:rPr>
          <w:t>cuối c</w:t>
        </w:r>
      </w:ins>
      <w:ins w:id="2308"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2309" w:author="phuong vu" w:date="2018-11-15T23:12:00Z">
        <w:r w:rsidR="000B72E2">
          <w:rPr>
            <w:lang w:val="en-US"/>
          </w:rPr>
          <w:t xml:space="preserve">chính xác và đã </w:t>
        </w:r>
      </w:ins>
      <w:ins w:id="2310"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742CC8A2" w:rsidR="004F28F8" w:rsidRDefault="004F28F8" w:rsidP="004F28F8">
      <w:pPr>
        <w:pStyle w:val="Caption"/>
        <w:rPr>
          <w:szCs w:val="26"/>
          <w:lang w:val="en-US"/>
        </w:rPr>
      </w:pPr>
      <w:bookmarkStart w:id="2311" w:name="_Ref530087124"/>
      <w:bookmarkStart w:id="2312" w:name="_Ref530087110"/>
      <w:r w:rsidRPr="009B63D4">
        <w:rPr>
          <w:szCs w:val="26"/>
        </w:rPr>
        <w:t xml:space="preserve">Hình </w:t>
      </w:r>
      <w:ins w:id="2313"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14"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15" w:author="phuong vu" w:date="2018-11-16T11:48:00Z">
        <w:r w:rsidR="0098709A">
          <w:rPr>
            <w:noProof/>
            <w:szCs w:val="26"/>
          </w:rPr>
          <w:t>12</w:t>
        </w:r>
        <w:r w:rsidR="0098709A">
          <w:rPr>
            <w:szCs w:val="26"/>
          </w:rPr>
          <w:fldChar w:fldCharType="end"/>
        </w:r>
      </w:ins>
      <w:del w:id="231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2311"/>
      <w:r w:rsidRPr="009B63D4">
        <w:rPr>
          <w:szCs w:val="26"/>
          <w:lang w:val="en-US"/>
        </w:rPr>
        <w:t xml:space="preserve"> Giao diện thực hiện chức năng tạo hóa đơn cho đơn hàng</w:t>
      </w:r>
      <w:bookmarkEnd w:id="2312"/>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245F62CA" w:rsidR="004F28F8" w:rsidRPr="009B63D4" w:rsidRDefault="004F28F8" w:rsidP="009B63D4">
      <w:pPr>
        <w:pStyle w:val="Caption"/>
        <w:rPr>
          <w:szCs w:val="26"/>
          <w:lang w:val="en-US"/>
        </w:rPr>
      </w:pPr>
      <w:r w:rsidRPr="009B63D4">
        <w:rPr>
          <w:szCs w:val="26"/>
        </w:rPr>
        <w:t xml:space="preserve">Hình </w:t>
      </w:r>
      <w:ins w:id="231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1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19" w:author="phuong vu" w:date="2018-11-16T11:48:00Z">
        <w:r w:rsidR="0098709A">
          <w:rPr>
            <w:noProof/>
            <w:szCs w:val="26"/>
          </w:rPr>
          <w:t>13</w:t>
        </w:r>
        <w:r w:rsidR="0098709A">
          <w:rPr>
            <w:szCs w:val="26"/>
          </w:rPr>
          <w:fldChar w:fldCharType="end"/>
        </w:r>
      </w:ins>
      <w:del w:id="232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p>
    <w:p w14:paraId="1834A188" w14:textId="2F76920E" w:rsidR="00070C2F" w:rsidRDefault="00070C2F" w:rsidP="00070C2F">
      <w:pPr>
        <w:pStyle w:val="Heading6"/>
        <w:rPr>
          <w:ins w:id="2321"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2322" w:author="phuong vu" w:date="2018-11-15T23:14:00Z"/>
        </w:trPr>
        <w:tc>
          <w:tcPr>
            <w:tcW w:w="805" w:type="dxa"/>
            <w:vAlign w:val="center"/>
          </w:tcPr>
          <w:p w14:paraId="62618DCC" w14:textId="77777777" w:rsidR="000B72E2" w:rsidRPr="007F1EF1" w:rsidRDefault="000B72E2" w:rsidP="005A4BEF">
            <w:pPr>
              <w:spacing w:line="360" w:lineRule="auto"/>
              <w:jc w:val="center"/>
              <w:rPr>
                <w:ins w:id="2323" w:author="phuong vu" w:date="2018-11-15T23:14:00Z"/>
                <w:b/>
                <w:lang w:val="en-US"/>
              </w:rPr>
            </w:pPr>
            <w:ins w:id="2324" w:author="phuong vu" w:date="2018-11-15T23:14:00Z">
              <w:r w:rsidRPr="007F1EF1">
                <w:rPr>
                  <w:b/>
                  <w:lang w:val="en-US"/>
                </w:rPr>
                <w:t>STT</w:t>
              </w:r>
            </w:ins>
          </w:p>
        </w:tc>
        <w:tc>
          <w:tcPr>
            <w:tcW w:w="1980" w:type="dxa"/>
            <w:vAlign w:val="center"/>
          </w:tcPr>
          <w:p w14:paraId="5389A433" w14:textId="77777777" w:rsidR="000B72E2" w:rsidRPr="007F1EF1" w:rsidRDefault="000B72E2" w:rsidP="005A4BEF">
            <w:pPr>
              <w:spacing w:line="360" w:lineRule="auto"/>
              <w:jc w:val="center"/>
              <w:rPr>
                <w:ins w:id="2325" w:author="phuong vu" w:date="2018-11-15T23:14:00Z"/>
                <w:b/>
                <w:lang w:val="en-US"/>
              </w:rPr>
            </w:pPr>
            <w:ins w:id="2326"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5A4BEF">
            <w:pPr>
              <w:spacing w:line="360" w:lineRule="auto"/>
              <w:jc w:val="center"/>
              <w:rPr>
                <w:ins w:id="2327" w:author="phuong vu" w:date="2018-11-15T23:14:00Z"/>
                <w:b/>
                <w:lang w:val="en-US"/>
              </w:rPr>
            </w:pPr>
            <w:ins w:id="2328"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5A4BEF">
            <w:pPr>
              <w:spacing w:line="360" w:lineRule="auto"/>
              <w:jc w:val="center"/>
              <w:rPr>
                <w:ins w:id="2329" w:author="phuong vu" w:date="2018-11-15T23:14:00Z"/>
                <w:b/>
                <w:lang w:val="en-US"/>
              </w:rPr>
            </w:pPr>
            <w:ins w:id="2330"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5A4BEF">
            <w:pPr>
              <w:spacing w:line="360" w:lineRule="auto"/>
              <w:jc w:val="center"/>
              <w:rPr>
                <w:ins w:id="2331" w:author="phuong vu" w:date="2018-11-15T23:14:00Z"/>
                <w:b/>
                <w:lang w:val="en-US"/>
              </w:rPr>
            </w:pPr>
            <w:ins w:id="2332" w:author="phuong vu" w:date="2018-11-15T23:14:00Z">
              <w:r w:rsidRPr="007F1EF1">
                <w:rPr>
                  <w:b/>
                  <w:lang w:val="en-US"/>
                </w:rPr>
                <w:t>Lưu ý</w:t>
              </w:r>
            </w:ins>
          </w:p>
        </w:tc>
      </w:tr>
      <w:tr w:rsidR="000B72E2" w14:paraId="64F12171" w14:textId="77777777" w:rsidTr="005A4BEF">
        <w:trPr>
          <w:ins w:id="2333" w:author="phuong vu" w:date="2018-11-15T23:14:00Z"/>
        </w:trPr>
        <w:tc>
          <w:tcPr>
            <w:tcW w:w="805" w:type="dxa"/>
          </w:tcPr>
          <w:p w14:paraId="451780E8" w14:textId="77777777" w:rsidR="000B72E2" w:rsidRDefault="000B72E2" w:rsidP="005A4BEF">
            <w:pPr>
              <w:spacing w:line="360" w:lineRule="auto"/>
              <w:jc w:val="center"/>
              <w:rPr>
                <w:ins w:id="2334" w:author="phuong vu" w:date="2018-11-15T23:14:00Z"/>
                <w:lang w:val="en-US"/>
              </w:rPr>
            </w:pPr>
            <w:ins w:id="2335" w:author="phuong vu" w:date="2018-11-15T23:14:00Z">
              <w:r>
                <w:rPr>
                  <w:lang w:val="en-US"/>
                </w:rPr>
                <w:t>1</w:t>
              </w:r>
            </w:ins>
          </w:p>
        </w:tc>
        <w:tc>
          <w:tcPr>
            <w:tcW w:w="1980" w:type="dxa"/>
          </w:tcPr>
          <w:p w14:paraId="31B9126F" w14:textId="23D58FBF" w:rsidR="000B72E2" w:rsidRDefault="000B72E2" w:rsidP="005A4BEF">
            <w:pPr>
              <w:spacing w:line="360" w:lineRule="auto"/>
              <w:rPr>
                <w:ins w:id="2336" w:author="phuong vu" w:date="2018-11-15T23:14:00Z"/>
                <w:lang w:val="en-US"/>
              </w:rPr>
            </w:pPr>
            <w:ins w:id="2337" w:author="phuong vu" w:date="2018-11-15T23:14:00Z">
              <w:r>
                <w:rPr>
                  <w:lang w:val="en-US"/>
                </w:rPr>
                <w:t>span</w:t>
              </w:r>
            </w:ins>
          </w:p>
        </w:tc>
        <w:tc>
          <w:tcPr>
            <w:tcW w:w="2970" w:type="dxa"/>
          </w:tcPr>
          <w:p w14:paraId="2404F11C" w14:textId="60F4EA25" w:rsidR="000B72E2" w:rsidRDefault="000B72E2" w:rsidP="005A4BEF">
            <w:pPr>
              <w:spacing w:line="360" w:lineRule="auto"/>
              <w:rPr>
                <w:ins w:id="2338" w:author="phuong vu" w:date="2018-11-15T23:14:00Z"/>
                <w:lang w:val="en-US"/>
              </w:rPr>
            </w:pPr>
            <w:ins w:id="2339" w:author="phuong vu" w:date="2018-11-15T23:14:00Z">
              <w:r>
                <w:rPr>
                  <w:lang w:val="en-US"/>
                </w:rPr>
                <w:t>Hiển thị thông tin đơn hàng</w:t>
              </w:r>
            </w:ins>
            <w:ins w:id="2340" w:author="phuong vu" w:date="2018-11-15T23:15:00Z">
              <w:r>
                <w:rPr>
                  <w:lang w:val="en-US"/>
                </w:rPr>
                <w:t xml:space="preserve"> như giao diện </w:t>
              </w:r>
            </w:ins>
            <w:ins w:id="2341" w:author="phuong vu" w:date="2018-11-15T23:16:00Z">
              <w:r>
                <w:rPr>
                  <w:lang w:val="en-US"/>
                </w:rPr>
                <w:fldChar w:fldCharType="begin"/>
              </w:r>
              <w:r>
                <w:rPr>
                  <w:lang w:val="en-US"/>
                </w:rPr>
                <w:instrText xml:space="preserve"> REF _Ref530087124 \h </w:instrText>
              </w:r>
            </w:ins>
            <w:r>
              <w:rPr>
                <w:lang w:val="en-US"/>
              </w:rPr>
            </w:r>
            <w:r>
              <w:rPr>
                <w:lang w:val="en-US"/>
              </w:rPr>
              <w:fldChar w:fldCharType="separate"/>
            </w:r>
            <w:ins w:id="2342"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5A4BEF">
            <w:pPr>
              <w:spacing w:line="360" w:lineRule="auto"/>
              <w:rPr>
                <w:ins w:id="2343" w:author="phuong vu" w:date="2018-11-15T23:14:00Z"/>
                <w:lang w:val="en-US"/>
              </w:rPr>
            </w:pPr>
          </w:p>
        </w:tc>
        <w:tc>
          <w:tcPr>
            <w:tcW w:w="1756" w:type="dxa"/>
          </w:tcPr>
          <w:p w14:paraId="335F2A93" w14:textId="77777777" w:rsidR="000B72E2" w:rsidRDefault="000B72E2" w:rsidP="005A4BEF">
            <w:pPr>
              <w:spacing w:line="360" w:lineRule="auto"/>
              <w:rPr>
                <w:ins w:id="2344" w:author="phuong vu" w:date="2018-11-15T23:14:00Z"/>
                <w:lang w:val="en-US"/>
              </w:rPr>
            </w:pPr>
          </w:p>
        </w:tc>
      </w:tr>
      <w:tr w:rsidR="000B72E2" w14:paraId="2145D598" w14:textId="77777777" w:rsidTr="005A4BEF">
        <w:trPr>
          <w:ins w:id="2345" w:author="phuong vu" w:date="2018-11-15T23:14:00Z"/>
        </w:trPr>
        <w:tc>
          <w:tcPr>
            <w:tcW w:w="805" w:type="dxa"/>
          </w:tcPr>
          <w:p w14:paraId="119CD64D" w14:textId="77777777" w:rsidR="000B72E2" w:rsidRDefault="000B72E2" w:rsidP="005A4BEF">
            <w:pPr>
              <w:spacing w:line="360" w:lineRule="auto"/>
              <w:jc w:val="center"/>
              <w:rPr>
                <w:ins w:id="2346" w:author="phuong vu" w:date="2018-11-15T23:14:00Z"/>
                <w:lang w:val="en-US"/>
              </w:rPr>
            </w:pPr>
            <w:ins w:id="2347" w:author="phuong vu" w:date="2018-11-15T23:14:00Z">
              <w:r>
                <w:rPr>
                  <w:lang w:val="en-US"/>
                </w:rPr>
                <w:t>2</w:t>
              </w:r>
            </w:ins>
          </w:p>
        </w:tc>
        <w:tc>
          <w:tcPr>
            <w:tcW w:w="1980" w:type="dxa"/>
          </w:tcPr>
          <w:p w14:paraId="48D6112D" w14:textId="77777777" w:rsidR="000B72E2" w:rsidRDefault="000B72E2" w:rsidP="005A4BEF">
            <w:pPr>
              <w:spacing w:line="360" w:lineRule="auto"/>
              <w:rPr>
                <w:ins w:id="2348" w:author="phuong vu" w:date="2018-11-15T23:14:00Z"/>
                <w:lang w:val="en-US"/>
              </w:rPr>
            </w:pPr>
            <w:ins w:id="2349" w:author="phuong vu" w:date="2018-11-15T23:14:00Z">
              <w:r>
                <w:rPr>
                  <w:lang w:val="en-US"/>
                </w:rPr>
                <w:t>button</w:t>
              </w:r>
            </w:ins>
          </w:p>
        </w:tc>
        <w:tc>
          <w:tcPr>
            <w:tcW w:w="2970" w:type="dxa"/>
          </w:tcPr>
          <w:p w14:paraId="575DD6F2" w14:textId="6E5E5054" w:rsidR="000B72E2" w:rsidRDefault="000B72E2" w:rsidP="005A4BEF">
            <w:pPr>
              <w:spacing w:line="360" w:lineRule="auto"/>
              <w:rPr>
                <w:ins w:id="2350" w:author="phuong vu" w:date="2018-11-15T23:14:00Z"/>
                <w:lang w:val="en-US"/>
              </w:rPr>
            </w:pPr>
            <w:ins w:id="2351"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5A4BEF">
            <w:pPr>
              <w:spacing w:line="360" w:lineRule="auto"/>
              <w:rPr>
                <w:ins w:id="2352" w:author="phuong vu" w:date="2018-11-15T23:14:00Z"/>
                <w:lang w:val="en-US"/>
              </w:rPr>
            </w:pPr>
          </w:p>
        </w:tc>
        <w:tc>
          <w:tcPr>
            <w:tcW w:w="1756" w:type="dxa"/>
          </w:tcPr>
          <w:p w14:paraId="4F08D7A6" w14:textId="77777777" w:rsidR="000B72E2" w:rsidRDefault="000B72E2" w:rsidP="005A4BEF">
            <w:pPr>
              <w:spacing w:line="360" w:lineRule="auto"/>
              <w:rPr>
                <w:ins w:id="2353" w:author="phuong vu" w:date="2018-11-15T23:14:00Z"/>
                <w:lang w:val="en-US"/>
              </w:rPr>
            </w:pPr>
          </w:p>
        </w:tc>
      </w:tr>
      <w:tr w:rsidR="000B72E2" w14:paraId="438869C9" w14:textId="77777777" w:rsidTr="005A4BEF">
        <w:trPr>
          <w:ins w:id="2354" w:author="phuong vu" w:date="2018-11-15T23:14:00Z"/>
        </w:trPr>
        <w:tc>
          <w:tcPr>
            <w:tcW w:w="805" w:type="dxa"/>
          </w:tcPr>
          <w:p w14:paraId="0F1FFD57" w14:textId="77777777" w:rsidR="000B72E2" w:rsidRDefault="000B72E2" w:rsidP="005A4BEF">
            <w:pPr>
              <w:spacing w:line="360" w:lineRule="auto"/>
              <w:jc w:val="center"/>
              <w:rPr>
                <w:ins w:id="2355" w:author="phuong vu" w:date="2018-11-15T23:14:00Z"/>
                <w:lang w:val="en-US"/>
              </w:rPr>
            </w:pPr>
            <w:ins w:id="2356" w:author="phuong vu" w:date="2018-11-15T23:14:00Z">
              <w:r>
                <w:rPr>
                  <w:lang w:val="en-US"/>
                </w:rPr>
                <w:t>3</w:t>
              </w:r>
            </w:ins>
          </w:p>
        </w:tc>
        <w:tc>
          <w:tcPr>
            <w:tcW w:w="1980" w:type="dxa"/>
          </w:tcPr>
          <w:p w14:paraId="5946B344" w14:textId="0FFAB628" w:rsidR="000B72E2" w:rsidRDefault="000B72E2" w:rsidP="005A4BEF">
            <w:pPr>
              <w:spacing w:line="360" w:lineRule="auto"/>
              <w:rPr>
                <w:ins w:id="2357" w:author="phuong vu" w:date="2018-11-15T23:14:00Z"/>
                <w:lang w:val="en-US"/>
              </w:rPr>
            </w:pPr>
            <w:ins w:id="2358" w:author="phuong vu" w:date="2018-11-15T23:17:00Z">
              <w:r>
                <w:rPr>
                  <w:lang w:val="en-US"/>
                </w:rPr>
                <w:t>table</w:t>
              </w:r>
            </w:ins>
          </w:p>
        </w:tc>
        <w:tc>
          <w:tcPr>
            <w:tcW w:w="2970" w:type="dxa"/>
          </w:tcPr>
          <w:p w14:paraId="08582E8B" w14:textId="2E274A5E" w:rsidR="000B72E2" w:rsidRDefault="000B72E2" w:rsidP="005A4BEF">
            <w:pPr>
              <w:spacing w:line="360" w:lineRule="auto"/>
              <w:rPr>
                <w:ins w:id="2359" w:author="phuong vu" w:date="2018-11-15T23:14:00Z"/>
                <w:lang w:val="en-US"/>
              </w:rPr>
            </w:pPr>
            <w:ins w:id="2360" w:author="phuong vu" w:date="2018-11-15T23:17:00Z">
              <w:r>
                <w:rPr>
                  <w:lang w:val="en-US"/>
                </w:rPr>
                <w:t>Thông tin hóa đơn</w:t>
              </w:r>
            </w:ins>
          </w:p>
        </w:tc>
        <w:tc>
          <w:tcPr>
            <w:tcW w:w="1266" w:type="dxa"/>
          </w:tcPr>
          <w:p w14:paraId="39FE411F" w14:textId="77777777" w:rsidR="000B72E2" w:rsidRDefault="000B72E2" w:rsidP="005A4BEF">
            <w:pPr>
              <w:spacing w:line="360" w:lineRule="auto"/>
              <w:rPr>
                <w:ins w:id="2361" w:author="phuong vu" w:date="2018-11-15T23:14:00Z"/>
                <w:lang w:val="en-US"/>
              </w:rPr>
            </w:pPr>
          </w:p>
        </w:tc>
        <w:tc>
          <w:tcPr>
            <w:tcW w:w="1756" w:type="dxa"/>
          </w:tcPr>
          <w:p w14:paraId="6A1505B2" w14:textId="77777777" w:rsidR="000B72E2" w:rsidRDefault="000B72E2" w:rsidP="005A4BEF">
            <w:pPr>
              <w:spacing w:line="360" w:lineRule="auto"/>
              <w:rPr>
                <w:ins w:id="2362" w:author="phuong vu" w:date="2018-11-15T23:14:00Z"/>
                <w:lang w:val="en-US"/>
              </w:rPr>
            </w:pPr>
          </w:p>
        </w:tc>
      </w:tr>
      <w:tr w:rsidR="000B72E2" w14:paraId="1D0B6967" w14:textId="77777777" w:rsidTr="005A4BEF">
        <w:trPr>
          <w:ins w:id="2363" w:author="phuong vu" w:date="2018-11-15T23:14:00Z"/>
        </w:trPr>
        <w:tc>
          <w:tcPr>
            <w:tcW w:w="805" w:type="dxa"/>
          </w:tcPr>
          <w:p w14:paraId="634F21FA" w14:textId="77777777" w:rsidR="000B72E2" w:rsidRDefault="000B72E2" w:rsidP="005A4BEF">
            <w:pPr>
              <w:spacing w:line="360" w:lineRule="auto"/>
              <w:jc w:val="center"/>
              <w:rPr>
                <w:ins w:id="2364" w:author="phuong vu" w:date="2018-11-15T23:14:00Z"/>
                <w:lang w:val="en-US"/>
              </w:rPr>
            </w:pPr>
            <w:ins w:id="2365" w:author="phuong vu" w:date="2018-11-15T23:14:00Z">
              <w:r>
                <w:rPr>
                  <w:lang w:val="en-US"/>
                </w:rPr>
                <w:t>4</w:t>
              </w:r>
            </w:ins>
          </w:p>
        </w:tc>
        <w:tc>
          <w:tcPr>
            <w:tcW w:w="1980" w:type="dxa"/>
          </w:tcPr>
          <w:p w14:paraId="6DD76B7A" w14:textId="77777777" w:rsidR="000B72E2" w:rsidRDefault="000B72E2" w:rsidP="005A4BEF">
            <w:pPr>
              <w:spacing w:line="360" w:lineRule="auto"/>
              <w:rPr>
                <w:ins w:id="2366" w:author="phuong vu" w:date="2018-11-15T23:14:00Z"/>
                <w:lang w:val="en-US"/>
              </w:rPr>
            </w:pPr>
            <w:ins w:id="2367" w:author="phuong vu" w:date="2018-11-15T23:14:00Z">
              <w:r>
                <w:rPr>
                  <w:lang w:val="en-US"/>
                </w:rPr>
                <w:t>button</w:t>
              </w:r>
            </w:ins>
          </w:p>
        </w:tc>
        <w:tc>
          <w:tcPr>
            <w:tcW w:w="2970" w:type="dxa"/>
          </w:tcPr>
          <w:p w14:paraId="7C432A97" w14:textId="77777777" w:rsidR="000B72E2" w:rsidRDefault="000B72E2" w:rsidP="005A4BEF">
            <w:pPr>
              <w:spacing w:line="360" w:lineRule="auto"/>
              <w:rPr>
                <w:ins w:id="2368" w:author="phuong vu" w:date="2018-11-15T23:14:00Z"/>
                <w:lang w:val="en-US"/>
              </w:rPr>
            </w:pPr>
            <w:ins w:id="2369" w:author="phuong vu" w:date="2018-11-15T23:14:00Z">
              <w:r>
                <w:rPr>
                  <w:lang w:val="en-US"/>
                </w:rPr>
                <w:t>Hoàn tất xử lí đơn hàng</w:t>
              </w:r>
            </w:ins>
          </w:p>
        </w:tc>
        <w:tc>
          <w:tcPr>
            <w:tcW w:w="1266" w:type="dxa"/>
          </w:tcPr>
          <w:p w14:paraId="37C5EC0D" w14:textId="77777777" w:rsidR="000B72E2" w:rsidRDefault="000B72E2" w:rsidP="005A4BEF">
            <w:pPr>
              <w:spacing w:line="360" w:lineRule="auto"/>
              <w:jc w:val="left"/>
              <w:rPr>
                <w:ins w:id="2370" w:author="phuong vu" w:date="2018-11-15T23:14:00Z"/>
                <w:lang w:val="en-US"/>
              </w:rPr>
            </w:pPr>
          </w:p>
        </w:tc>
        <w:tc>
          <w:tcPr>
            <w:tcW w:w="1756" w:type="dxa"/>
          </w:tcPr>
          <w:p w14:paraId="3EFD78AD" w14:textId="77777777" w:rsidR="000B72E2" w:rsidRDefault="000B72E2" w:rsidP="005A4BEF">
            <w:pPr>
              <w:spacing w:line="360" w:lineRule="auto"/>
              <w:rPr>
                <w:ins w:id="2371" w:author="phuong vu" w:date="2018-11-15T23:14:00Z"/>
                <w:lang w:val="en-US"/>
              </w:rPr>
            </w:pPr>
          </w:p>
        </w:tc>
      </w:tr>
      <w:tr w:rsidR="000B72E2" w14:paraId="70EB5D42" w14:textId="77777777" w:rsidTr="005A4BEF">
        <w:trPr>
          <w:ins w:id="2372" w:author="phuong vu" w:date="2018-11-15T23:14:00Z"/>
        </w:trPr>
        <w:tc>
          <w:tcPr>
            <w:tcW w:w="805" w:type="dxa"/>
          </w:tcPr>
          <w:p w14:paraId="59D7651D" w14:textId="77777777" w:rsidR="000B72E2" w:rsidRDefault="000B72E2" w:rsidP="005A4BEF">
            <w:pPr>
              <w:spacing w:line="360" w:lineRule="auto"/>
              <w:jc w:val="center"/>
              <w:rPr>
                <w:ins w:id="2373" w:author="phuong vu" w:date="2018-11-15T23:14:00Z"/>
                <w:lang w:val="en-US"/>
              </w:rPr>
            </w:pPr>
            <w:ins w:id="2374" w:author="phuong vu" w:date="2018-11-15T23:14:00Z">
              <w:r>
                <w:rPr>
                  <w:lang w:val="en-US"/>
                </w:rPr>
                <w:t>5</w:t>
              </w:r>
            </w:ins>
          </w:p>
        </w:tc>
        <w:tc>
          <w:tcPr>
            <w:tcW w:w="1980" w:type="dxa"/>
          </w:tcPr>
          <w:p w14:paraId="374EFB6D" w14:textId="77777777" w:rsidR="000B72E2" w:rsidRDefault="000B72E2" w:rsidP="005A4BEF">
            <w:pPr>
              <w:spacing w:line="360" w:lineRule="auto"/>
              <w:rPr>
                <w:ins w:id="2375" w:author="phuong vu" w:date="2018-11-15T23:14:00Z"/>
                <w:lang w:val="en-US"/>
              </w:rPr>
            </w:pPr>
            <w:ins w:id="2376" w:author="phuong vu" w:date="2018-11-15T23:14:00Z">
              <w:r>
                <w:rPr>
                  <w:lang w:val="en-US"/>
                </w:rPr>
                <w:t>button</w:t>
              </w:r>
            </w:ins>
          </w:p>
        </w:tc>
        <w:tc>
          <w:tcPr>
            <w:tcW w:w="2970" w:type="dxa"/>
          </w:tcPr>
          <w:p w14:paraId="6C106208" w14:textId="77777777" w:rsidR="000B72E2" w:rsidRDefault="000B72E2" w:rsidP="005A4BEF">
            <w:pPr>
              <w:spacing w:line="360" w:lineRule="auto"/>
              <w:rPr>
                <w:ins w:id="2377" w:author="phuong vu" w:date="2018-11-15T23:14:00Z"/>
                <w:lang w:val="en-US"/>
              </w:rPr>
            </w:pPr>
            <w:ins w:id="2378" w:author="phuong vu" w:date="2018-11-15T23:14:00Z">
              <w:r>
                <w:rPr>
                  <w:lang w:val="en-US"/>
                </w:rPr>
                <w:t>Quay lại trang trước</w:t>
              </w:r>
            </w:ins>
          </w:p>
        </w:tc>
        <w:tc>
          <w:tcPr>
            <w:tcW w:w="1266" w:type="dxa"/>
          </w:tcPr>
          <w:p w14:paraId="4B8DBA27" w14:textId="77777777" w:rsidR="000B72E2" w:rsidRDefault="000B72E2" w:rsidP="005A4BEF">
            <w:pPr>
              <w:spacing w:line="360" w:lineRule="auto"/>
              <w:jc w:val="left"/>
              <w:rPr>
                <w:ins w:id="2379" w:author="phuong vu" w:date="2018-11-15T23:14:00Z"/>
                <w:lang w:val="en-US"/>
              </w:rPr>
            </w:pPr>
          </w:p>
        </w:tc>
        <w:tc>
          <w:tcPr>
            <w:tcW w:w="1756" w:type="dxa"/>
          </w:tcPr>
          <w:p w14:paraId="172B3DB7" w14:textId="77777777" w:rsidR="000B72E2" w:rsidRDefault="000B72E2" w:rsidP="005A4BEF">
            <w:pPr>
              <w:spacing w:line="360" w:lineRule="auto"/>
              <w:rPr>
                <w:ins w:id="2380" w:author="phuong vu" w:date="2018-11-15T23:14:00Z"/>
                <w:lang w:val="en-US"/>
              </w:rPr>
            </w:pPr>
          </w:p>
        </w:tc>
      </w:tr>
    </w:tbl>
    <w:p w14:paraId="72CDF5F4" w14:textId="77777777" w:rsidR="000B72E2" w:rsidRPr="005A4BEF" w:rsidRDefault="000B72E2">
      <w:pPr>
        <w:rPr>
          <w:lang w:val="en-US"/>
        </w:rPr>
        <w:pPrChange w:id="2381" w:author="phuong vu" w:date="2018-11-15T23:14:00Z">
          <w:pPr>
            <w:pStyle w:val="Heading6"/>
          </w:pPr>
        </w:pPrChange>
      </w:pPr>
    </w:p>
    <w:p w14:paraId="3625AAC2" w14:textId="77777777" w:rsidR="00070C2F" w:rsidRDefault="00070C2F" w:rsidP="00070C2F">
      <w:pPr>
        <w:pStyle w:val="Heading6"/>
        <w:rPr>
          <w:lang w:val="en-US"/>
        </w:rPr>
      </w:pPr>
      <w:r>
        <w:rPr>
          <w:lang w:val="en-US"/>
        </w:rPr>
        <w:lastRenderedPageBreak/>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70A0D174" w:rsidR="00A61DB2" w:rsidRDefault="00FC2466" w:rsidP="00A61DB2">
      <w:pPr>
        <w:pStyle w:val="Heading4"/>
        <w:rPr>
          <w:lang w:val="en-US"/>
        </w:rPr>
      </w:pPr>
      <w:r>
        <w:rPr>
          <w:lang w:val="en-US"/>
        </w:rPr>
        <w:t>Quản lí biên nhận</w:t>
      </w:r>
    </w:p>
    <w:p w14:paraId="0D8328B1" w14:textId="671E169D" w:rsidR="00AA3488" w:rsidRDefault="00AA3488" w:rsidP="00AA3488">
      <w:pPr>
        <w:pStyle w:val="Heading5"/>
        <w:rPr>
          <w:lang w:val="en-US"/>
        </w:rPr>
      </w:pPr>
      <w:r>
        <w:rPr>
          <w:lang w:val="en-US"/>
        </w:rPr>
        <w:t>Xem danh sách biên nhận theo trạng thái</w:t>
      </w:r>
    </w:p>
    <w:p w14:paraId="7BBCB3E9" w14:textId="77777777" w:rsidR="00AA3488" w:rsidRDefault="00AA3488" w:rsidP="00AA3488">
      <w:pPr>
        <w:pStyle w:val="Heading6"/>
        <w:rPr>
          <w:lang w:val="en-US"/>
        </w:rPr>
      </w:pPr>
      <w:r>
        <w:rPr>
          <w:lang w:val="en-US"/>
        </w:rPr>
        <w:t>Mục đích</w:t>
      </w:r>
    </w:p>
    <w:p w14:paraId="114EF8E5" w14:textId="77777777" w:rsidR="00AA3488" w:rsidRDefault="00AA3488" w:rsidP="00AA3488">
      <w:pPr>
        <w:pStyle w:val="Heading6"/>
        <w:rPr>
          <w:lang w:val="en-US"/>
        </w:rPr>
      </w:pPr>
      <w:r>
        <w:rPr>
          <w:lang w:val="en-US"/>
        </w:rPr>
        <w:t>Giao diện</w:t>
      </w:r>
    </w:p>
    <w:p w14:paraId="1DAF176D" w14:textId="77777777" w:rsidR="00AA3488" w:rsidRDefault="00AA3488" w:rsidP="00AA3488">
      <w:pPr>
        <w:pStyle w:val="Heading6"/>
        <w:rPr>
          <w:lang w:val="en-US"/>
        </w:rPr>
      </w:pPr>
      <w:r>
        <w:rPr>
          <w:lang w:val="en-US"/>
        </w:rPr>
        <w:t>Các thành phần giao diện</w:t>
      </w:r>
    </w:p>
    <w:p w14:paraId="612266D8" w14:textId="77777777" w:rsidR="00AA3488" w:rsidRPr="00AA4F14" w:rsidRDefault="00AA3488" w:rsidP="00AA3488">
      <w:pPr>
        <w:pStyle w:val="Heading6"/>
        <w:rPr>
          <w:lang w:val="en-US"/>
        </w:rPr>
      </w:pPr>
      <w:r>
        <w:rPr>
          <w:lang w:val="en-US"/>
        </w:rPr>
        <w:t>Cách xử lí</w:t>
      </w: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642AA78E" w:rsidR="003C2D88" w:rsidRPr="009B63D4" w:rsidRDefault="003C2D88" w:rsidP="009B63D4">
      <w:pPr>
        <w:pStyle w:val="Caption"/>
        <w:rPr>
          <w:szCs w:val="26"/>
          <w:lang w:val="en-US"/>
        </w:rPr>
      </w:pPr>
      <w:r w:rsidRPr="009B63D4">
        <w:rPr>
          <w:szCs w:val="26"/>
        </w:rPr>
        <w:t xml:space="preserve">Hình </w:t>
      </w:r>
      <w:ins w:id="238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8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84" w:author="phuong vu" w:date="2018-11-16T11:48:00Z">
        <w:r w:rsidR="0098709A">
          <w:rPr>
            <w:noProof/>
            <w:szCs w:val="26"/>
          </w:rPr>
          <w:t>14</w:t>
        </w:r>
        <w:r w:rsidR="0098709A">
          <w:rPr>
            <w:szCs w:val="26"/>
          </w:rPr>
          <w:fldChar w:fldCharType="end"/>
        </w:r>
      </w:ins>
      <w:del w:id="238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Pr="009B63D4">
        <w:rPr>
          <w:szCs w:val="26"/>
          <w:lang w:val="en-US"/>
        </w:rPr>
        <w:t xml:space="preserve"> Giao diện chi tiết biên nhận</w:t>
      </w:r>
    </w:p>
    <w:p w14:paraId="5D8585D7" w14:textId="77777777" w:rsidR="00070C2F" w:rsidRDefault="00070C2F" w:rsidP="00070C2F">
      <w:pPr>
        <w:pStyle w:val="Heading6"/>
        <w:rPr>
          <w:lang w:val="en-US"/>
        </w:rPr>
      </w:pPr>
      <w:r>
        <w:rPr>
          <w:lang w:val="en-US"/>
        </w:rPr>
        <w:lastRenderedPageBreak/>
        <w:t>Các thành phần giao diện</w:t>
      </w: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5BB292BF" w:rsidR="00840C60" w:rsidRDefault="00840C60" w:rsidP="00840C60">
      <w:pPr>
        <w:pStyle w:val="Caption"/>
        <w:rPr>
          <w:szCs w:val="26"/>
          <w:lang w:val="en-US"/>
        </w:rPr>
      </w:pPr>
      <w:r w:rsidRPr="009B63D4">
        <w:rPr>
          <w:szCs w:val="26"/>
        </w:rPr>
        <w:t xml:space="preserve">Hình </w:t>
      </w:r>
      <w:ins w:id="2386"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87"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88" w:author="phuong vu" w:date="2018-11-16T11:48:00Z">
        <w:r w:rsidR="0098709A">
          <w:rPr>
            <w:noProof/>
            <w:szCs w:val="26"/>
          </w:rPr>
          <w:t>15</w:t>
        </w:r>
        <w:r w:rsidR="0098709A">
          <w:rPr>
            <w:szCs w:val="26"/>
          </w:rPr>
          <w:fldChar w:fldCharType="end"/>
        </w:r>
      </w:ins>
      <w:del w:id="238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32010BB5" w:rsidR="004F28F8" w:rsidRPr="009B63D4" w:rsidRDefault="004F28F8" w:rsidP="009B63D4">
      <w:pPr>
        <w:pStyle w:val="Caption"/>
        <w:rPr>
          <w:szCs w:val="26"/>
          <w:lang w:val="en-US"/>
        </w:rPr>
      </w:pPr>
      <w:r w:rsidRPr="009B63D4">
        <w:rPr>
          <w:szCs w:val="26"/>
        </w:rPr>
        <w:t xml:space="preserve">Hình </w:t>
      </w:r>
      <w:ins w:id="2390"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91"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92" w:author="phuong vu" w:date="2018-11-16T11:48:00Z">
        <w:r w:rsidR="0098709A">
          <w:rPr>
            <w:noProof/>
            <w:szCs w:val="26"/>
          </w:rPr>
          <w:t>16</w:t>
        </w:r>
        <w:r w:rsidR="0098709A">
          <w:rPr>
            <w:szCs w:val="26"/>
          </w:rPr>
          <w:fldChar w:fldCharType="end"/>
        </w:r>
      </w:ins>
      <w:del w:id="239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DE2334" w14:paraId="35CA55AE" w14:textId="77777777" w:rsidTr="00A72A60">
        <w:tc>
          <w:tcPr>
            <w:tcW w:w="805" w:type="dxa"/>
          </w:tcPr>
          <w:p w14:paraId="7DBE7B6B" w14:textId="77777777" w:rsidR="00DE2334" w:rsidRDefault="00DE2334" w:rsidP="00A72A60">
            <w:pPr>
              <w:spacing w:line="360" w:lineRule="auto"/>
              <w:jc w:val="center"/>
              <w:rPr>
                <w:lang w:val="en-US"/>
              </w:rPr>
            </w:pPr>
            <w:r>
              <w:rPr>
                <w:lang w:val="en-US"/>
              </w:rPr>
              <w:t>2</w:t>
            </w:r>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77777777" w:rsidR="00DE2334" w:rsidRDefault="00DE2334" w:rsidP="00A72A60">
            <w:pPr>
              <w:spacing w:line="360" w:lineRule="auto"/>
              <w:jc w:val="center"/>
              <w:rPr>
                <w:lang w:val="en-US"/>
              </w:rPr>
            </w:pPr>
            <w:r>
              <w:rPr>
                <w:lang w:val="en-US"/>
              </w:rPr>
              <w:t>3</w:t>
            </w:r>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7777777" w:rsidR="00DE2334" w:rsidRDefault="00DE2334" w:rsidP="00A72A60">
            <w:pPr>
              <w:spacing w:line="360" w:lineRule="auto"/>
              <w:jc w:val="center"/>
              <w:rPr>
                <w:lang w:val="en-US"/>
              </w:rPr>
            </w:pPr>
            <w:r>
              <w:rPr>
                <w:lang w:val="en-US"/>
              </w:rPr>
              <w:t>4</w:t>
            </w:r>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5A38FC03" w:rsidR="006C3B6C" w:rsidRDefault="006C3B6C" w:rsidP="006C3B6C">
      <w:pPr>
        <w:pStyle w:val="Caption"/>
        <w:rPr>
          <w:szCs w:val="26"/>
          <w:lang w:val="en-US"/>
        </w:rPr>
      </w:pPr>
      <w:r w:rsidRPr="009B63D4">
        <w:rPr>
          <w:szCs w:val="26"/>
        </w:rPr>
        <w:t xml:space="preserve">Hình </w:t>
      </w:r>
      <w:ins w:id="2394"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95"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96" w:author="phuong vu" w:date="2018-11-16T11:48:00Z">
        <w:r w:rsidR="0098709A">
          <w:rPr>
            <w:noProof/>
            <w:szCs w:val="26"/>
          </w:rPr>
          <w:t>17</w:t>
        </w:r>
        <w:r w:rsidR="0098709A">
          <w:rPr>
            <w:szCs w:val="26"/>
          </w:rPr>
          <w:fldChar w:fldCharType="end"/>
        </w:r>
      </w:ins>
      <w:del w:id="239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032D2ED5" w:rsidR="0013721C" w:rsidRPr="009B63D4" w:rsidRDefault="0013721C" w:rsidP="009B63D4">
      <w:pPr>
        <w:pStyle w:val="Caption"/>
        <w:rPr>
          <w:szCs w:val="26"/>
          <w:lang w:val="en-US"/>
        </w:rPr>
      </w:pPr>
      <w:r w:rsidRPr="009B63D4">
        <w:rPr>
          <w:szCs w:val="26"/>
        </w:rPr>
        <w:t xml:space="preserve">Hình </w:t>
      </w:r>
      <w:ins w:id="2398"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99"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400" w:author="phuong vu" w:date="2018-11-16T11:48:00Z">
        <w:r w:rsidR="0098709A">
          <w:rPr>
            <w:noProof/>
            <w:szCs w:val="26"/>
          </w:rPr>
          <w:t>18</w:t>
        </w:r>
        <w:r w:rsidR="0098709A">
          <w:rPr>
            <w:szCs w:val="26"/>
          </w:rPr>
          <w:fldChar w:fldCharType="end"/>
        </w:r>
      </w:ins>
      <w:del w:id="240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451F3E" w14:paraId="4B76FFA3" w14:textId="77777777" w:rsidTr="00A72A60">
        <w:tc>
          <w:tcPr>
            <w:tcW w:w="805" w:type="dxa"/>
          </w:tcPr>
          <w:p w14:paraId="17AC425E" w14:textId="66BE7298" w:rsidR="00451F3E" w:rsidRDefault="00451F3E" w:rsidP="00A72A60">
            <w:pPr>
              <w:spacing w:line="360" w:lineRule="auto"/>
              <w:jc w:val="center"/>
              <w:rPr>
                <w:lang w:val="en-US"/>
              </w:rPr>
            </w:pPr>
            <w:r>
              <w:rPr>
                <w:lang w:val="en-US"/>
              </w:rPr>
              <w:t>3</w:t>
            </w:r>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lastRenderedPageBreak/>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2402" w:name="_Toc529744438"/>
      <w:r>
        <w:rPr>
          <w:lang w:val="en-US"/>
        </w:rPr>
        <w:t>Tạo đơn hàng</w:t>
      </w:r>
      <w:bookmarkEnd w:id="2402"/>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2018351D" w:rsidR="00D3682B" w:rsidRDefault="00D3682B" w:rsidP="00D3682B">
      <w:pPr>
        <w:pStyle w:val="Caption"/>
        <w:rPr>
          <w:szCs w:val="26"/>
          <w:lang w:val="en-US"/>
        </w:rPr>
      </w:pPr>
      <w:r w:rsidRPr="009B63D4">
        <w:rPr>
          <w:szCs w:val="26"/>
        </w:rPr>
        <w:t xml:space="preserve">Hình </w:t>
      </w:r>
      <w:ins w:id="2403"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404"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405" w:author="phuong vu" w:date="2018-11-16T11:48:00Z">
        <w:r w:rsidR="0098709A">
          <w:rPr>
            <w:noProof/>
            <w:szCs w:val="26"/>
          </w:rPr>
          <w:t>19</w:t>
        </w:r>
        <w:r w:rsidR="0098709A">
          <w:rPr>
            <w:szCs w:val="26"/>
          </w:rPr>
          <w:fldChar w:fldCharType="end"/>
        </w:r>
      </w:ins>
      <w:del w:id="240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18E4BE8B" w:rsidR="00442EB8" w:rsidRPr="009B63D4" w:rsidRDefault="00442EB8" w:rsidP="009B63D4">
      <w:pPr>
        <w:pStyle w:val="Caption"/>
        <w:rPr>
          <w:szCs w:val="26"/>
          <w:lang w:val="en-US"/>
        </w:rPr>
      </w:pPr>
      <w:r w:rsidRPr="009B63D4">
        <w:rPr>
          <w:szCs w:val="26"/>
        </w:rPr>
        <w:t xml:space="preserve">Hình </w:t>
      </w:r>
      <w:ins w:id="240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40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409" w:author="phuong vu" w:date="2018-11-16T11:48:00Z">
        <w:r w:rsidR="0098709A">
          <w:rPr>
            <w:noProof/>
            <w:szCs w:val="26"/>
          </w:rPr>
          <w:t>20</w:t>
        </w:r>
        <w:r w:rsidR="0098709A">
          <w:rPr>
            <w:szCs w:val="26"/>
          </w:rPr>
          <w:fldChar w:fldCharType="end"/>
        </w:r>
      </w:ins>
      <w:del w:id="241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2411"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2412"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2413"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2414"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2415"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2416" w:author="phuong vu" w:date="2018-11-15T18:00:00Z">
              <w:r w:rsidDel="006D04E7">
                <w:rPr>
                  <w:lang w:val="en-US"/>
                </w:rPr>
                <w:delText>inputText</w:delText>
              </w:r>
            </w:del>
            <w:ins w:id="2417"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2418"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2419" w:author="phuong vu" w:date="2018-11-15T18:00:00Z">
              <w:r w:rsidDel="006D04E7">
                <w:rPr>
                  <w:lang w:val="en-US"/>
                </w:rPr>
                <w:delText>inputText</w:delText>
              </w:r>
            </w:del>
            <w:ins w:id="2420"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2421"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2422"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2423"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2424" w:author="phuong vu" w:date="2018-11-15T18:02:00Z">
              <w:r w:rsidDel="006D04E7">
                <w:rPr>
                  <w:lang w:val="en-US"/>
                </w:rPr>
                <w:delText>inputText</w:delText>
              </w:r>
            </w:del>
            <w:ins w:id="2425"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2426" w:author="phuong vu" w:date="2018-11-15T18:01:00Z">
              <w:r>
                <w:rPr>
                  <w:lang w:val="en-US"/>
                </w:rPr>
                <w:t xml:space="preserve">Thời gian </w:t>
              </w:r>
            </w:ins>
            <w:ins w:id="2427" w:author="phuong vu" w:date="2018-11-15T18:02:00Z">
              <w:r>
                <w:rPr>
                  <w:lang w:val="en-US"/>
                </w:rPr>
                <w:t>lấy</w:t>
              </w:r>
            </w:ins>
            <w:ins w:id="2428"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2429" w:author="phuong vu" w:date="2018-11-15T18:02:00Z">
              <w:r w:rsidDel="006D04E7">
                <w:rPr>
                  <w:lang w:val="en-US"/>
                </w:rPr>
                <w:delText>inputText</w:delText>
              </w:r>
            </w:del>
            <w:ins w:id="2430"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2431"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2432"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2433"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2434" w:author="phuong vu" w:date="2018-11-15T18:03:00Z">
              <w:r w:rsidDel="006D04E7">
                <w:rPr>
                  <w:lang w:val="en-US"/>
                </w:rPr>
                <w:delText>inputText</w:delText>
              </w:r>
            </w:del>
            <w:ins w:id="2435"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2436"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2437" w:author="phuong vu" w:date="2018-11-15T18:03:00Z">
              <w:r w:rsidDel="006D04E7">
                <w:rPr>
                  <w:lang w:val="en-US"/>
                </w:rPr>
                <w:delText>inputText</w:delText>
              </w:r>
            </w:del>
            <w:ins w:id="2438"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2439"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2440" w:author="phuong vu" w:date="2018-11-15T18:03:00Z">
              <w:r w:rsidDel="006D04E7">
                <w:rPr>
                  <w:lang w:val="en-US"/>
                </w:rPr>
                <w:delText>inputText</w:delText>
              </w:r>
            </w:del>
            <w:ins w:id="2441"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2442"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2443" w:author="phuong vu" w:date="2018-11-15T18:03:00Z">
              <w:r w:rsidDel="006D04E7">
                <w:rPr>
                  <w:lang w:val="en-US"/>
                </w:rPr>
                <w:delText>inputText</w:delText>
              </w:r>
            </w:del>
            <w:ins w:id="2444"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2445"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2446"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2447" w:author="phuong vu" w:date="2018-11-15T18:04:00Z">
              <w:r w:rsidDel="006D04E7">
                <w:rPr>
                  <w:lang w:val="en-US"/>
                </w:rPr>
                <w:delText>inputText</w:delText>
              </w:r>
            </w:del>
            <w:ins w:id="2448"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2449"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2450" w:author="phuong vu" w:date="2018-11-15T18:04:00Z">
              <w:r w:rsidDel="006D04E7">
                <w:rPr>
                  <w:lang w:val="en-US"/>
                </w:rPr>
                <w:delText>inputText</w:delText>
              </w:r>
            </w:del>
            <w:ins w:id="2451"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2452"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2453" w:author="phuong vu" w:date="2018-11-15T18:04:00Z"/>
        </w:trPr>
        <w:tc>
          <w:tcPr>
            <w:tcW w:w="805" w:type="dxa"/>
          </w:tcPr>
          <w:p w14:paraId="3E48C25E" w14:textId="33EBFCF9" w:rsidR="006D04E7" w:rsidRDefault="006D04E7" w:rsidP="00A72A60">
            <w:pPr>
              <w:spacing w:line="360" w:lineRule="auto"/>
              <w:jc w:val="center"/>
              <w:rPr>
                <w:ins w:id="2454" w:author="phuong vu" w:date="2018-11-15T18:04:00Z"/>
                <w:lang w:val="en-US"/>
              </w:rPr>
            </w:pPr>
            <w:ins w:id="2455"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2456" w:author="phuong vu" w:date="2018-11-15T18:04:00Z"/>
                <w:lang w:val="en-US"/>
              </w:rPr>
            </w:pPr>
            <w:ins w:id="2457" w:author="phuong vu" w:date="2018-11-15T18:04:00Z">
              <w:r>
                <w:rPr>
                  <w:lang w:val="en-US"/>
                </w:rPr>
                <w:t>select</w:t>
              </w:r>
            </w:ins>
          </w:p>
        </w:tc>
        <w:tc>
          <w:tcPr>
            <w:tcW w:w="2970" w:type="dxa"/>
          </w:tcPr>
          <w:p w14:paraId="4EBEDABB" w14:textId="5C42FFA1" w:rsidR="006D04E7" w:rsidRDefault="006D04E7" w:rsidP="00A72A60">
            <w:pPr>
              <w:spacing w:line="360" w:lineRule="auto"/>
              <w:rPr>
                <w:ins w:id="2458" w:author="phuong vu" w:date="2018-11-15T18:04:00Z"/>
                <w:lang w:val="en-US"/>
              </w:rPr>
            </w:pPr>
            <w:ins w:id="2459"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2460" w:author="phuong vu" w:date="2018-11-15T18:04:00Z"/>
                <w:lang w:val="en-US"/>
              </w:rPr>
            </w:pPr>
          </w:p>
        </w:tc>
        <w:tc>
          <w:tcPr>
            <w:tcW w:w="1756" w:type="dxa"/>
          </w:tcPr>
          <w:p w14:paraId="69BDB80D" w14:textId="77777777" w:rsidR="006D04E7" w:rsidRDefault="006D04E7" w:rsidP="00C95C85">
            <w:pPr>
              <w:keepNext/>
              <w:spacing w:line="360" w:lineRule="auto"/>
              <w:rPr>
                <w:ins w:id="2461" w:author="phuong vu" w:date="2018-11-15T18:04:00Z"/>
                <w:lang w:val="en-US"/>
              </w:rPr>
            </w:pPr>
          </w:p>
        </w:tc>
      </w:tr>
      <w:tr w:rsidR="006D04E7" w14:paraId="26A164B6" w14:textId="77777777" w:rsidTr="00A72A60">
        <w:trPr>
          <w:ins w:id="2462" w:author="phuong vu" w:date="2018-11-15T18:04:00Z"/>
        </w:trPr>
        <w:tc>
          <w:tcPr>
            <w:tcW w:w="805" w:type="dxa"/>
          </w:tcPr>
          <w:p w14:paraId="0B90F8D6" w14:textId="6CFFA004" w:rsidR="006D04E7" w:rsidRDefault="006D04E7" w:rsidP="00A72A60">
            <w:pPr>
              <w:spacing w:line="360" w:lineRule="auto"/>
              <w:jc w:val="center"/>
              <w:rPr>
                <w:ins w:id="2463" w:author="phuong vu" w:date="2018-11-15T18:04:00Z"/>
                <w:lang w:val="en-US"/>
              </w:rPr>
            </w:pPr>
            <w:ins w:id="2464"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2465" w:author="phuong vu" w:date="2018-11-15T18:04:00Z"/>
                <w:lang w:val="en-US"/>
              </w:rPr>
            </w:pPr>
            <w:ins w:id="2466" w:author="phuong vu" w:date="2018-11-15T18:04:00Z">
              <w:r>
                <w:rPr>
                  <w:lang w:val="en-US"/>
                </w:rPr>
                <w:t>inputText</w:t>
              </w:r>
            </w:ins>
          </w:p>
        </w:tc>
        <w:tc>
          <w:tcPr>
            <w:tcW w:w="2970" w:type="dxa"/>
          </w:tcPr>
          <w:p w14:paraId="42061016" w14:textId="34CEE2DC" w:rsidR="006D04E7" w:rsidRDefault="006D04E7" w:rsidP="00A72A60">
            <w:pPr>
              <w:spacing w:line="360" w:lineRule="auto"/>
              <w:rPr>
                <w:ins w:id="2467" w:author="phuong vu" w:date="2018-11-15T18:04:00Z"/>
                <w:lang w:val="en-US"/>
              </w:rPr>
            </w:pPr>
            <w:ins w:id="2468"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2469" w:author="phuong vu" w:date="2018-11-15T18:04:00Z"/>
                <w:lang w:val="en-US"/>
              </w:rPr>
            </w:pPr>
          </w:p>
        </w:tc>
        <w:tc>
          <w:tcPr>
            <w:tcW w:w="1756" w:type="dxa"/>
          </w:tcPr>
          <w:p w14:paraId="1711F2EE" w14:textId="77777777" w:rsidR="006D04E7" w:rsidRDefault="006D04E7" w:rsidP="00C95C85">
            <w:pPr>
              <w:keepNext/>
              <w:spacing w:line="360" w:lineRule="auto"/>
              <w:rPr>
                <w:ins w:id="2470" w:author="phuong vu" w:date="2018-11-15T18:04:00Z"/>
                <w:lang w:val="en-US"/>
              </w:rPr>
            </w:pPr>
          </w:p>
        </w:tc>
      </w:tr>
      <w:tr w:rsidR="006D04E7" w14:paraId="58A47258" w14:textId="77777777" w:rsidTr="00A72A60">
        <w:trPr>
          <w:ins w:id="2471" w:author="phuong vu" w:date="2018-11-15T18:05:00Z"/>
        </w:trPr>
        <w:tc>
          <w:tcPr>
            <w:tcW w:w="805" w:type="dxa"/>
          </w:tcPr>
          <w:p w14:paraId="7CF47BCA" w14:textId="61B16D30" w:rsidR="006D04E7" w:rsidRDefault="006D04E7" w:rsidP="00A72A60">
            <w:pPr>
              <w:spacing w:line="360" w:lineRule="auto"/>
              <w:jc w:val="center"/>
              <w:rPr>
                <w:ins w:id="2472" w:author="phuong vu" w:date="2018-11-15T18:05:00Z"/>
                <w:lang w:val="en-US"/>
              </w:rPr>
            </w:pPr>
            <w:ins w:id="2473" w:author="phuong vu" w:date="2018-11-15T18:05:00Z">
              <w:r>
                <w:rPr>
                  <w:lang w:val="en-US"/>
                </w:rPr>
                <w:t>22</w:t>
              </w:r>
            </w:ins>
          </w:p>
        </w:tc>
        <w:tc>
          <w:tcPr>
            <w:tcW w:w="1980" w:type="dxa"/>
          </w:tcPr>
          <w:p w14:paraId="4A3DEF7D" w14:textId="333AA6EC" w:rsidR="006D04E7" w:rsidRDefault="006D04E7" w:rsidP="00A72A60">
            <w:pPr>
              <w:spacing w:line="360" w:lineRule="auto"/>
              <w:rPr>
                <w:ins w:id="2474" w:author="phuong vu" w:date="2018-11-15T18:05:00Z"/>
                <w:lang w:val="en-US"/>
              </w:rPr>
            </w:pPr>
            <w:ins w:id="2475" w:author="phuong vu" w:date="2018-11-15T18:05:00Z">
              <w:r>
                <w:rPr>
                  <w:lang w:val="en-US"/>
                </w:rPr>
                <w:t>button</w:t>
              </w:r>
            </w:ins>
          </w:p>
        </w:tc>
        <w:tc>
          <w:tcPr>
            <w:tcW w:w="2970" w:type="dxa"/>
          </w:tcPr>
          <w:p w14:paraId="45197908" w14:textId="0B39C07E" w:rsidR="006D04E7" w:rsidRDefault="006D04E7" w:rsidP="00A72A60">
            <w:pPr>
              <w:spacing w:line="360" w:lineRule="auto"/>
              <w:rPr>
                <w:ins w:id="2476" w:author="phuong vu" w:date="2018-11-15T18:05:00Z"/>
                <w:lang w:val="en-US"/>
              </w:rPr>
            </w:pPr>
            <w:ins w:id="2477"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2478" w:author="phuong vu" w:date="2018-11-15T18:05:00Z"/>
                <w:lang w:val="en-US"/>
              </w:rPr>
            </w:pPr>
          </w:p>
        </w:tc>
        <w:tc>
          <w:tcPr>
            <w:tcW w:w="1756" w:type="dxa"/>
          </w:tcPr>
          <w:p w14:paraId="5E1B4EA2" w14:textId="77777777" w:rsidR="006D04E7" w:rsidRDefault="006D04E7" w:rsidP="00C95C85">
            <w:pPr>
              <w:keepNext/>
              <w:spacing w:line="360" w:lineRule="auto"/>
              <w:rPr>
                <w:ins w:id="2479" w:author="phuong vu" w:date="2018-11-15T18:05:00Z"/>
                <w:lang w:val="en-US"/>
              </w:rPr>
            </w:pPr>
          </w:p>
        </w:tc>
      </w:tr>
      <w:tr w:rsidR="006D04E7" w14:paraId="65440D51" w14:textId="77777777" w:rsidTr="00A72A60">
        <w:trPr>
          <w:ins w:id="2480" w:author="phuong vu" w:date="2018-11-15T18:05:00Z"/>
        </w:trPr>
        <w:tc>
          <w:tcPr>
            <w:tcW w:w="805" w:type="dxa"/>
          </w:tcPr>
          <w:p w14:paraId="1BB94AE5" w14:textId="7089A0CC" w:rsidR="006D04E7" w:rsidRDefault="006D04E7" w:rsidP="00A72A60">
            <w:pPr>
              <w:spacing w:line="360" w:lineRule="auto"/>
              <w:jc w:val="center"/>
              <w:rPr>
                <w:ins w:id="2481" w:author="phuong vu" w:date="2018-11-15T18:05:00Z"/>
                <w:lang w:val="en-US"/>
              </w:rPr>
            </w:pPr>
            <w:ins w:id="2482" w:author="phuong vu" w:date="2018-11-15T18:05:00Z">
              <w:r>
                <w:rPr>
                  <w:lang w:val="en-US"/>
                </w:rPr>
                <w:t>23</w:t>
              </w:r>
            </w:ins>
          </w:p>
        </w:tc>
        <w:tc>
          <w:tcPr>
            <w:tcW w:w="1980" w:type="dxa"/>
          </w:tcPr>
          <w:p w14:paraId="2E7B041E" w14:textId="76FAA16D" w:rsidR="006D04E7" w:rsidRDefault="006D04E7" w:rsidP="00A72A60">
            <w:pPr>
              <w:spacing w:line="360" w:lineRule="auto"/>
              <w:rPr>
                <w:ins w:id="2483" w:author="phuong vu" w:date="2018-11-15T18:05:00Z"/>
                <w:lang w:val="en-US"/>
              </w:rPr>
            </w:pPr>
            <w:ins w:id="2484" w:author="phuong vu" w:date="2018-11-15T18:05:00Z">
              <w:r>
                <w:rPr>
                  <w:lang w:val="en-US"/>
                </w:rPr>
                <w:t>button</w:t>
              </w:r>
            </w:ins>
          </w:p>
        </w:tc>
        <w:tc>
          <w:tcPr>
            <w:tcW w:w="2970" w:type="dxa"/>
          </w:tcPr>
          <w:p w14:paraId="4059ACF8" w14:textId="256F9617" w:rsidR="006D04E7" w:rsidRDefault="006D04E7" w:rsidP="00A72A60">
            <w:pPr>
              <w:spacing w:line="360" w:lineRule="auto"/>
              <w:rPr>
                <w:ins w:id="2485" w:author="phuong vu" w:date="2018-11-15T18:05:00Z"/>
                <w:lang w:val="en-US"/>
              </w:rPr>
            </w:pPr>
            <w:ins w:id="2486"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2487" w:author="phuong vu" w:date="2018-11-15T18:05:00Z"/>
                <w:lang w:val="en-US"/>
              </w:rPr>
            </w:pPr>
          </w:p>
        </w:tc>
        <w:tc>
          <w:tcPr>
            <w:tcW w:w="1756" w:type="dxa"/>
          </w:tcPr>
          <w:p w14:paraId="75E174A0" w14:textId="77777777" w:rsidR="006D04E7" w:rsidRDefault="006D04E7" w:rsidP="00C95C85">
            <w:pPr>
              <w:keepNext/>
              <w:spacing w:line="360" w:lineRule="auto"/>
              <w:rPr>
                <w:ins w:id="2488" w:author="phuong vu" w:date="2018-11-15T18:05:00Z"/>
                <w:lang w:val="en-US"/>
              </w:rPr>
            </w:pPr>
          </w:p>
        </w:tc>
      </w:tr>
      <w:tr w:rsidR="006D04E7" w14:paraId="1E3A0773" w14:textId="77777777" w:rsidTr="00A72A60">
        <w:trPr>
          <w:ins w:id="2489" w:author="phuong vu" w:date="2018-11-15T18:05:00Z"/>
        </w:trPr>
        <w:tc>
          <w:tcPr>
            <w:tcW w:w="805" w:type="dxa"/>
          </w:tcPr>
          <w:p w14:paraId="2FC9135E" w14:textId="4796C685" w:rsidR="006D04E7" w:rsidRDefault="006D04E7" w:rsidP="00A72A60">
            <w:pPr>
              <w:spacing w:line="360" w:lineRule="auto"/>
              <w:jc w:val="center"/>
              <w:rPr>
                <w:ins w:id="2490" w:author="phuong vu" w:date="2018-11-15T18:05:00Z"/>
                <w:lang w:val="en-US"/>
              </w:rPr>
            </w:pPr>
            <w:ins w:id="2491" w:author="phuong vu" w:date="2018-11-15T18:05:00Z">
              <w:r>
                <w:rPr>
                  <w:lang w:val="en-US"/>
                </w:rPr>
                <w:t>24</w:t>
              </w:r>
            </w:ins>
          </w:p>
        </w:tc>
        <w:tc>
          <w:tcPr>
            <w:tcW w:w="1980" w:type="dxa"/>
          </w:tcPr>
          <w:p w14:paraId="4FF8CE4C" w14:textId="25CA4608" w:rsidR="006D04E7" w:rsidRDefault="006D04E7" w:rsidP="00A72A60">
            <w:pPr>
              <w:spacing w:line="360" w:lineRule="auto"/>
              <w:rPr>
                <w:ins w:id="2492" w:author="phuong vu" w:date="2018-11-15T18:05:00Z"/>
                <w:lang w:val="en-US"/>
              </w:rPr>
            </w:pPr>
            <w:ins w:id="2493" w:author="phuong vu" w:date="2018-11-15T18:05:00Z">
              <w:r>
                <w:rPr>
                  <w:lang w:val="en-US"/>
                </w:rPr>
                <w:t>button</w:t>
              </w:r>
            </w:ins>
          </w:p>
        </w:tc>
        <w:tc>
          <w:tcPr>
            <w:tcW w:w="2970" w:type="dxa"/>
          </w:tcPr>
          <w:p w14:paraId="170F0896" w14:textId="562C58C2" w:rsidR="006D04E7" w:rsidRDefault="006D04E7" w:rsidP="00A72A60">
            <w:pPr>
              <w:spacing w:line="360" w:lineRule="auto"/>
              <w:rPr>
                <w:ins w:id="2494" w:author="phuong vu" w:date="2018-11-15T18:05:00Z"/>
                <w:lang w:val="en-US"/>
              </w:rPr>
            </w:pPr>
            <w:ins w:id="2495"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2496" w:author="phuong vu" w:date="2018-11-15T18:05:00Z"/>
                <w:lang w:val="en-US"/>
              </w:rPr>
            </w:pPr>
          </w:p>
        </w:tc>
        <w:tc>
          <w:tcPr>
            <w:tcW w:w="1756" w:type="dxa"/>
          </w:tcPr>
          <w:p w14:paraId="5DF1BF05" w14:textId="77777777" w:rsidR="006D04E7" w:rsidRDefault="006D04E7" w:rsidP="00C95C85">
            <w:pPr>
              <w:keepNext/>
              <w:spacing w:line="360" w:lineRule="auto"/>
              <w:rPr>
                <w:ins w:id="2497" w:author="phuong vu" w:date="2018-11-15T18:05:00Z"/>
                <w:lang w:val="en-US"/>
              </w:rPr>
            </w:pPr>
          </w:p>
        </w:tc>
      </w:tr>
    </w:tbl>
    <w:p w14:paraId="7B008798" w14:textId="73996FA5" w:rsidR="008833F0" w:rsidRDefault="008833F0" w:rsidP="008833F0">
      <w:pPr>
        <w:pStyle w:val="Caption"/>
        <w:rPr>
          <w:szCs w:val="26"/>
          <w:lang w:val="en-US"/>
        </w:rPr>
      </w:pPr>
      <w:r w:rsidRPr="00C95C85">
        <w:rPr>
          <w:szCs w:val="26"/>
        </w:rPr>
        <w:t xml:space="preserve">Bảng </w:t>
      </w:r>
      <w:ins w:id="2498"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2499"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2500" w:author="phuong vu" w:date="2018-11-16T12:56:00Z">
        <w:r w:rsidR="00A67B10">
          <w:rPr>
            <w:noProof/>
            <w:szCs w:val="26"/>
          </w:rPr>
          <w:t>3</w:t>
        </w:r>
        <w:r w:rsidR="00A67B10">
          <w:rPr>
            <w:szCs w:val="26"/>
          </w:rPr>
          <w:fldChar w:fldCharType="end"/>
        </w:r>
      </w:ins>
      <w:del w:id="2501"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71651FBB" w:rsidR="008833F0" w:rsidRPr="00C95C85" w:rsidRDefault="0049151D" w:rsidP="00C95C85">
      <w:pPr>
        <w:pStyle w:val="Caption"/>
        <w:rPr>
          <w:szCs w:val="26"/>
          <w:lang w:val="en-US"/>
        </w:rPr>
      </w:pPr>
      <w:r w:rsidRPr="00C95C85">
        <w:rPr>
          <w:szCs w:val="26"/>
        </w:rPr>
        <w:t xml:space="preserve">Bảng </w:t>
      </w:r>
      <w:ins w:id="2502"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2503"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2504" w:author="phuong vu" w:date="2018-11-16T12:56:00Z">
        <w:r w:rsidR="00A67B10">
          <w:rPr>
            <w:noProof/>
            <w:szCs w:val="26"/>
          </w:rPr>
          <w:t>4</w:t>
        </w:r>
        <w:r w:rsidR="00A67B10">
          <w:rPr>
            <w:szCs w:val="26"/>
          </w:rPr>
          <w:fldChar w:fldCharType="end"/>
        </w:r>
      </w:ins>
      <w:del w:id="2505"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08465BB2" w:rsidR="00A61DB2" w:rsidDel="005A4BEF" w:rsidRDefault="00A61DB2" w:rsidP="00A61DB2">
      <w:pPr>
        <w:pStyle w:val="Heading4"/>
        <w:rPr>
          <w:del w:id="2506" w:author="phuong vu" w:date="2018-11-16T10:03:00Z"/>
        </w:rPr>
      </w:pPr>
      <w:bookmarkStart w:id="2507" w:name="_Toc529744439"/>
      <w:del w:id="2508" w:author="phuong vu" w:date="2018-11-16T10:03:00Z">
        <w:r w:rsidDel="005A4BEF">
          <w:delText>Tìm kiếm chi nhánh gần nhất, có đủ các dịch vụ theo yêu cầu</w:delText>
        </w:r>
        <w:bookmarkEnd w:id="2507"/>
      </w:del>
    </w:p>
    <w:p w14:paraId="5D0ABA59" w14:textId="51DB9448" w:rsidR="00123B96" w:rsidDel="005A4BEF" w:rsidRDefault="00123B96" w:rsidP="00123B96">
      <w:pPr>
        <w:pStyle w:val="Heading5"/>
        <w:rPr>
          <w:del w:id="2509" w:author="phuong vu" w:date="2018-11-16T10:03:00Z"/>
          <w:lang w:val="en-US"/>
        </w:rPr>
      </w:pPr>
      <w:del w:id="2510" w:author="phuong vu" w:date="2018-11-16T10:03:00Z">
        <w:r w:rsidDel="005A4BEF">
          <w:rPr>
            <w:lang w:val="en-US"/>
          </w:rPr>
          <w:delText>Mục đích</w:delText>
        </w:r>
      </w:del>
    </w:p>
    <w:p w14:paraId="4A01A01D" w14:textId="08CE622F" w:rsidR="00123B96" w:rsidDel="005A4BEF" w:rsidRDefault="00123B96" w:rsidP="00123B96">
      <w:pPr>
        <w:pStyle w:val="Heading5"/>
        <w:rPr>
          <w:del w:id="2511" w:author="phuong vu" w:date="2018-11-16T10:03:00Z"/>
          <w:lang w:val="en-US"/>
        </w:rPr>
      </w:pPr>
      <w:del w:id="2512" w:author="phuong vu" w:date="2018-11-16T10:03:00Z">
        <w:r w:rsidDel="005A4BEF">
          <w:rPr>
            <w:lang w:val="en-US"/>
          </w:rPr>
          <w:delText>Giao diện</w:delText>
        </w:r>
      </w:del>
    </w:p>
    <w:p w14:paraId="4AFBB2A3" w14:textId="5C71D315" w:rsidR="00123B96" w:rsidDel="005A4BEF" w:rsidRDefault="00123B96" w:rsidP="00123B96">
      <w:pPr>
        <w:pStyle w:val="Heading5"/>
        <w:rPr>
          <w:del w:id="2513" w:author="phuong vu" w:date="2018-11-16T10:03:00Z"/>
          <w:lang w:val="en-US"/>
        </w:rPr>
      </w:pPr>
      <w:del w:id="2514" w:author="phuong vu" w:date="2018-11-16T10:03:00Z">
        <w:r w:rsidDel="005A4BEF">
          <w:rPr>
            <w:lang w:val="en-US"/>
          </w:rPr>
          <w:delText>Các thành phần giao diện</w:delText>
        </w:r>
      </w:del>
    </w:p>
    <w:p w14:paraId="5BF80CDF" w14:textId="71BD8290" w:rsidR="00123B96" w:rsidDel="005A4BEF" w:rsidRDefault="00123B96" w:rsidP="00123B96">
      <w:pPr>
        <w:pStyle w:val="Heading5"/>
        <w:rPr>
          <w:del w:id="2515" w:author="phuong vu" w:date="2018-11-16T10:03:00Z"/>
          <w:lang w:val="en-US"/>
        </w:rPr>
      </w:pPr>
      <w:del w:id="2516" w:author="phuong vu" w:date="2018-11-16T10:03:00Z">
        <w:r w:rsidDel="005A4BEF">
          <w:rPr>
            <w:lang w:val="en-US"/>
          </w:rPr>
          <w:delText>Dữ liệu sử dụng</w:delText>
        </w:r>
      </w:del>
    </w:p>
    <w:p w14:paraId="460F06ED" w14:textId="40A94858" w:rsidR="00123B96" w:rsidRPr="00C95C85" w:rsidDel="005A4BEF" w:rsidRDefault="00123B96" w:rsidP="00C95C85">
      <w:pPr>
        <w:pStyle w:val="Heading5"/>
        <w:rPr>
          <w:del w:id="2517" w:author="phuong vu" w:date="2018-11-16T10:03:00Z"/>
          <w:lang w:val="en-US"/>
        </w:rPr>
      </w:pPr>
      <w:del w:id="2518" w:author="phuong vu" w:date="2018-11-16T10:03:00Z">
        <w:r w:rsidDel="005A4BEF">
          <w:rPr>
            <w:lang w:val="en-US"/>
          </w:rPr>
          <w:delText>Cách xử lí</w:delText>
        </w:r>
      </w:del>
    </w:p>
    <w:p w14:paraId="4A961718" w14:textId="59F03CEB" w:rsidR="00A61DB2" w:rsidRDefault="00A61DB2" w:rsidP="00A61DB2">
      <w:pPr>
        <w:pStyle w:val="Heading4"/>
        <w:rPr>
          <w:ins w:id="2519" w:author="phuong vu" w:date="2018-11-15T17:59:00Z"/>
        </w:rPr>
      </w:pPr>
      <w:bookmarkStart w:id="2520" w:name="_Toc529744440"/>
      <w:bookmarkStart w:id="2521" w:name="_Toc529744441"/>
      <w:bookmarkEnd w:id="2520"/>
      <w:r>
        <w:t>Tìm kiếm và lọc quần áo theo loại có sẵn</w:t>
      </w:r>
      <w:bookmarkEnd w:id="2521"/>
    </w:p>
    <w:p w14:paraId="5CCE08D9" w14:textId="77777777" w:rsidR="00C95C85" w:rsidRDefault="00C95C85" w:rsidP="00C95C85">
      <w:pPr>
        <w:pStyle w:val="Heading5"/>
        <w:rPr>
          <w:ins w:id="2522" w:author="phuong vu" w:date="2018-11-15T17:59:00Z"/>
          <w:lang w:val="en-US"/>
        </w:rPr>
      </w:pPr>
      <w:ins w:id="2523" w:author="phuong vu" w:date="2018-11-15T17:59:00Z">
        <w:r>
          <w:rPr>
            <w:lang w:val="en-US"/>
          </w:rPr>
          <w:t>Mục đích</w:t>
        </w:r>
      </w:ins>
    </w:p>
    <w:p w14:paraId="67364C5D" w14:textId="77777777" w:rsidR="00C95C85" w:rsidRDefault="00C95C85" w:rsidP="00C95C85">
      <w:pPr>
        <w:pStyle w:val="Heading5"/>
        <w:rPr>
          <w:ins w:id="2524" w:author="phuong vu" w:date="2018-11-15T17:59:00Z"/>
          <w:lang w:val="en-US"/>
        </w:rPr>
      </w:pPr>
      <w:ins w:id="2525" w:author="phuong vu" w:date="2018-11-15T17:59:00Z">
        <w:r>
          <w:rPr>
            <w:lang w:val="en-US"/>
          </w:rPr>
          <w:t>Giao diện</w:t>
        </w:r>
      </w:ins>
    </w:p>
    <w:p w14:paraId="291C7C54" w14:textId="77777777" w:rsidR="00C95C85" w:rsidRDefault="00C95C85" w:rsidP="00C95C85">
      <w:pPr>
        <w:pStyle w:val="Heading5"/>
        <w:rPr>
          <w:ins w:id="2526" w:author="phuong vu" w:date="2018-11-15T17:59:00Z"/>
          <w:lang w:val="en-US"/>
        </w:rPr>
      </w:pPr>
      <w:ins w:id="2527" w:author="phuong vu" w:date="2018-11-15T17:59:00Z">
        <w:r>
          <w:rPr>
            <w:lang w:val="en-US"/>
          </w:rPr>
          <w:t>Các thành phần giao diện</w:t>
        </w:r>
      </w:ins>
    </w:p>
    <w:p w14:paraId="44DA759C" w14:textId="77777777" w:rsidR="00C95C85" w:rsidRDefault="00C95C85" w:rsidP="00C95C85">
      <w:pPr>
        <w:pStyle w:val="Heading5"/>
        <w:rPr>
          <w:ins w:id="2528" w:author="phuong vu" w:date="2018-11-15T17:59:00Z"/>
          <w:lang w:val="en-US"/>
        </w:rPr>
      </w:pPr>
      <w:ins w:id="2529" w:author="phuong vu" w:date="2018-11-15T17:59:00Z">
        <w:r>
          <w:rPr>
            <w:lang w:val="en-US"/>
          </w:rPr>
          <w:t>Dữ liệu sử dụng</w:t>
        </w:r>
      </w:ins>
    </w:p>
    <w:p w14:paraId="705DE2AD" w14:textId="6B0BECDA" w:rsidR="00C95C85" w:rsidRPr="00B8788E" w:rsidRDefault="00C95C85">
      <w:pPr>
        <w:pStyle w:val="Heading5"/>
        <w:rPr>
          <w:lang w:val="en-US"/>
          <w:rPrChange w:id="2530" w:author="phuong vu" w:date="2018-11-15T17:59:00Z">
            <w:rPr/>
          </w:rPrChange>
        </w:rPr>
        <w:pPrChange w:id="2531" w:author="phuong vu" w:date="2018-11-15T17:59:00Z">
          <w:pPr>
            <w:pStyle w:val="Heading4"/>
          </w:pPr>
        </w:pPrChange>
      </w:pPr>
      <w:ins w:id="2532" w:author="phuong vu" w:date="2018-11-15T17:59:00Z">
        <w:r>
          <w:rPr>
            <w:lang w:val="en-US"/>
          </w:rPr>
          <w:t>Cách xử lí</w:t>
        </w:r>
      </w:ins>
    </w:p>
    <w:p w14:paraId="69A9AF4F" w14:textId="69993F8C" w:rsidR="00A61DB2" w:rsidRDefault="00A61DB2" w:rsidP="00A61DB2">
      <w:pPr>
        <w:pStyle w:val="Heading4"/>
      </w:pPr>
      <w:bookmarkStart w:id="2533" w:name="_Toc529744442"/>
      <w:r>
        <w:t>Tìm kiếm đơn hàng</w:t>
      </w:r>
      <w:bookmarkEnd w:id="2533"/>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385695"/>
                    </a:xfrm>
                    <a:prstGeom prst="rect">
                      <a:avLst/>
                    </a:prstGeom>
                  </pic:spPr>
                </pic:pic>
              </a:graphicData>
            </a:graphic>
          </wp:inline>
        </w:drawing>
      </w:r>
    </w:p>
    <w:p w14:paraId="3AD25041" w14:textId="2C207F1E" w:rsidR="00523613" w:rsidRPr="0047465B" w:rsidRDefault="00523613" w:rsidP="0047465B">
      <w:pPr>
        <w:pStyle w:val="Caption"/>
        <w:rPr>
          <w:szCs w:val="26"/>
          <w:lang w:val="en-US"/>
        </w:rPr>
      </w:pPr>
      <w:r w:rsidRPr="0047465B">
        <w:rPr>
          <w:szCs w:val="26"/>
        </w:rPr>
        <w:t xml:space="preserve">Hình </w:t>
      </w:r>
      <w:ins w:id="2534"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35"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36" w:author="phuong vu" w:date="2018-11-16T11:48:00Z">
        <w:r w:rsidR="0098709A">
          <w:rPr>
            <w:noProof/>
            <w:szCs w:val="26"/>
          </w:rPr>
          <w:t>21</w:t>
        </w:r>
        <w:r w:rsidR="0098709A">
          <w:rPr>
            <w:szCs w:val="26"/>
          </w:rPr>
          <w:fldChar w:fldCharType="end"/>
        </w:r>
      </w:ins>
      <w:del w:id="253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58415"/>
                    </a:xfrm>
                    <a:prstGeom prst="rect">
                      <a:avLst/>
                    </a:prstGeom>
                  </pic:spPr>
                </pic:pic>
              </a:graphicData>
            </a:graphic>
          </wp:inline>
        </w:drawing>
      </w:r>
    </w:p>
    <w:p w14:paraId="780455C0" w14:textId="717F473F" w:rsidR="00EC45DD" w:rsidRDefault="00EC45DD" w:rsidP="00E4365A">
      <w:pPr>
        <w:pStyle w:val="Caption"/>
        <w:rPr>
          <w:szCs w:val="26"/>
          <w:lang w:val="en-US"/>
        </w:rPr>
      </w:pPr>
      <w:r w:rsidRPr="00E4365A">
        <w:rPr>
          <w:szCs w:val="26"/>
        </w:rPr>
        <w:t xml:space="preserve">Hình </w:t>
      </w:r>
      <w:ins w:id="2538"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39"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40" w:author="phuong vu" w:date="2018-11-16T11:48:00Z">
        <w:r w:rsidR="0098709A">
          <w:rPr>
            <w:noProof/>
            <w:szCs w:val="26"/>
          </w:rPr>
          <w:t>22</w:t>
        </w:r>
        <w:r w:rsidR="0098709A">
          <w:rPr>
            <w:szCs w:val="26"/>
          </w:rPr>
          <w:fldChar w:fldCharType="end"/>
        </w:r>
      </w:ins>
      <w:del w:id="254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15310"/>
                    </a:xfrm>
                    <a:prstGeom prst="rect">
                      <a:avLst/>
                    </a:prstGeom>
                  </pic:spPr>
                </pic:pic>
              </a:graphicData>
            </a:graphic>
          </wp:inline>
        </w:drawing>
      </w:r>
    </w:p>
    <w:p w14:paraId="7FFBDCFD" w14:textId="2B9C7736" w:rsidR="00E4365A" w:rsidRPr="00523613" w:rsidRDefault="00E4365A" w:rsidP="00523613">
      <w:pPr>
        <w:pStyle w:val="Caption"/>
        <w:rPr>
          <w:szCs w:val="26"/>
          <w:lang w:val="en-US"/>
        </w:rPr>
      </w:pPr>
      <w:r w:rsidRPr="0047465B">
        <w:rPr>
          <w:szCs w:val="26"/>
        </w:rPr>
        <w:t xml:space="preserve">Hình </w:t>
      </w:r>
      <w:ins w:id="254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4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44" w:author="phuong vu" w:date="2018-11-16T11:48:00Z">
        <w:r w:rsidR="0098709A">
          <w:rPr>
            <w:noProof/>
            <w:szCs w:val="26"/>
          </w:rPr>
          <w:t>23</w:t>
        </w:r>
        <w:r w:rsidR="0098709A">
          <w:rPr>
            <w:szCs w:val="26"/>
          </w:rPr>
          <w:fldChar w:fldCharType="end"/>
        </w:r>
      </w:ins>
      <w:del w:id="254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7BB13E28" w:rsidR="00EB7385" w:rsidRPr="0047465B" w:rsidRDefault="009F114E" w:rsidP="0047465B">
      <w:pPr>
        <w:pStyle w:val="Caption"/>
        <w:rPr>
          <w:szCs w:val="26"/>
        </w:rPr>
      </w:pPr>
      <w:r w:rsidRPr="0047465B">
        <w:rPr>
          <w:szCs w:val="26"/>
        </w:rPr>
        <w:t xml:space="preserve">Hình </w:t>
      </w:r>
      <w:ins w:id="2546"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47"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48" w:author="phuong vu" w:date="2018-11-16T11:48:00Z">
        <w:r w:rsidR="0098709A">
          <w:rPr>
            <w:noProof/>
            <w:szCs w:val="26"/>
          </w:rPr>
          <w:t>24</w:t>
        </w:r>
        <w:r w:rsidR="0098709A">
          <w:rPr>
            <w:szCs w:val="26"/>
          </w:rPr>
          <w:fldChar w:fldCharType="end"/>
        </w:r>
      </w:ins>
      <w:del w:id="254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p>
    <w:p w14:paraId="6C2245BB" w14:textId="7CB5AF5A" w:rsidR="00A61DB2" w:rsidRDefault="00A61DB2" w:rsidP="00A61DB2">
      <w:pPr>
        <w:pStyle w:val="Heading4"/>
        <w:rPr>
          <w:lang w:val="en-US"/>
        </w:rPr>
      </w:pPr>
      <w:bookmarkStart w:id="2550" w:name="_Toc529744443"/>
      <w:r>
        <w:lastRenderedPageBreak/>
        <w:t>Đăng nhập</w:t>
      </w:r>
      <w:r>
        <w:rPr>
          <w:lang w:val="en-US"/>
        </w:rPr>
        <w:t xml:space="preserve"> hệ thống</w:t>
      </w:r>
      <w:bookmarkEnd w:id="2550"/>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7E6DB880" w:rsidR="00891537" w:rsidRPr="006A2C8A" w:rsidRDefault="00891537" w:rsidP="00E4365A">
                            <w:pPr>
                              <w:pStyle w:val="Caption"/>
                              <w:rPr>
                                <w:noProof/>
                              </w:rPr>
                            </w:pPr>
                            <w:bookmarkStart w:id="2551" w:name="_Toc529744458"/>
                            <w:r w:rsidRPr="00E4365A">
                              <w:rPr>
                                <w:szCs w:val="26"/>
                              </w:rPr>
                              <w:t xml:space="preserve">Hình </w:t>
                            </w:r>
                            <w:ins w:id="2552"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53"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54" w:author="phuong vu" w:date="2018-11-16T11:48:00Z">
                              <w:r>
                                <w:rPr>
                                  <w:noProof/>
                                  <w:szCs w:val="26"/>
                                </w:rPr>
                                <w:t>25</w:t>
                              </w:r>
                              <w:r>
                                <w:rPr>
                                  <w:szCs w:val="26"/>
                                </w:rPr>
                                <w:fldChar w:fldCharType="end"/>
                              </w:r>
                            </w:ins>
                            <w:del w:id="255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2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7E6DB880" w:rsidR="00891537" w:rsidRPr="006A2C8A" w:rsidRDefault="00891537" w:rsidP="00E4365A">
                      <w:pPr>
                        <w:pStyle w:val="Caption"/>
                        <w:rPr>
                          <w:noProof/>
                        </w:rPr>
                      </w:pPr>
                      <w:bookmarkStart w:id="2556" w:name="_Toc529744458"/>
                      <w:r w:rsidRPr="00E4365A">
                        <w:rPr>
                          <w:szCs w:val="26"/>
                        </w:rPr>
                        <w:t xml:space="preserve">Hình </w:t>
                      </w:r>
                      <w:ins w:id="2557"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58"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59" w:author="phuong vu" w:date="2018-11-16T11:48:00Z">
                        <w:r>
                          <w:rPr>
                            <w:noProof/>
                            <w:szCs w:val="26"/>
                          </w:rPr>
                          <w:t>25</w:t>
                        </w:r>
                        <w:r>
                          <w:rPr>
                            <w:szCs w:val="26"/>
                          </w:rPr>
                          <w:fldChar w:fldCharType="end"/>
                        </w:r>
                      </w:ins>
                      <w:del w:id="256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2556"/>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79945EAB"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43"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44"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2816C1FC" w:rsidR="00744A90" w:rsidRPr="006A2C8A" w:rsidRDefault="00744A90" w:rsidP="00E4365A">
      <w:pPr>
        <w:pStyle w:val="Caption"/>
        <w:rPr>
          <w:lang w:val="en-US"/>
        </w:rPr>
      </w:pPr>
      <w:bookmarkStart w:id="2561" w:name="_Toc529744459"/>
      <w:r w:rsidRPr="00E4365A">
        <w:rPr>
          <w:szCs w:val="26"/>
        </w:rPr>
        <w:t xml:space="preserve">Hình </w:t>
      </w:r>
      <w:ins w:id="256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6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64" w:author="phuong vu" w:date="2018-11-16T11:48:00Z">
        <w:r w:rsidR="0098709A">
          <w:rPr>
            <w:noProof/>
            <w:szCs w:val="26"/>
          </w:rPr>
          <w:t>26</w:t>
        </w:r>
        <w:r w:rsidR="0098709A">
          <w:rPr>
            <w:szCs w:val="26"/>
          </w:rPr>
          <w:fldChar w:fldCharType="end"/>
        </w:r>
      </w:ins>
      <w:del w:id="256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2561"/>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2566" w:name="_Toc529744444"/>
      <w:r>
        <w:rPr>
          <w:lang w:val="en-US"/>
        </w:rPr>
        <w:t>Đ</w:t>
      </w:r>
      <w:r>
        <w:t>ăng xuất hệ thống</w:t>
      </w:r>
      <w:bookmarkEnd w:id="2566"/>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02AD7AED" w:rsidR="00891537" w:rsidRPr="00E4365A" w:rsidRDefault="00891537" w:rsidP="00E4365A">
                            <w:pPr>
                              <w:pStyle w:val="Caption"/>
                              <w:rPr>
                                <w:b/>
                                <w:noProof/>
                                <w:szCs w:val="26"/>
                              </w:rPr>
                            </w:pPr>
                            <w:r w:rsidRPr="00E4365A">
                              <w:rPr>
                                <w:szCs w:val="26"/>
                              </w:rPr>
                              <w:t xml:space="preserve">Hình </w:t>
                            </w:r>
                            <w:ins w:id="2567"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68"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69" w:author="phuong vu" w:date="2018-11-16T11:48:00Z">
                              <w:r>
                                <w:rPr>
                                  <w:noProof/>
                                  <w:szCs w:val="26"/>
                                </w:rPr>
                                <w:t>27</w:t>
                              </w:r>
                              <w:r>
                                <w:rPr>
                                  <w:szCs w:val="26"/>
                                </w:rPr>
                                <w:fldChar w:fldCharType="end"/>
                              </w:r>
                            </w:ins>
                            <w:del w:id="257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02AD7AED" w:rsidR="00891537" w:rsidRPr="00E4365A" w:rsidRDefault="00891537" w:rsidP="00E4365A">
                      <w:pPr>
                        <w:pStyle w:val="Caption"/>
                        <w:rPr>
                          <w:b/>
                          <w:noProof/>
                          <w:szCs w:val="26"/>
                        </w:rPr>
                      </w:pPr>
                      <w:r w:rsidRPr="00E4365A">
                        <w:rPr>
                          <w:szCs w:val="26"/>
                        </w:rPr>
                        <w:t xml:space="preserve">Hình </w:t>
                      </w:r>
                      <w:ins w:id="2571"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72"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73" w:author="phuong vu" w:date="2018-11-16T11:48:00Z">
                        <w:r>
                          <w:rPr>
                            <w:noProof/>
                            <w:szCs w:val="26"/>
                          </w:rPr>
                          <w:t>27</w:t>
                        </w:r>
                        <w:r>
                          <w:rPr>
                            <w:szCs w:val="26"/>
                          </w:rPr>
                          <w:fldChar w:fldCharType="end"/>
                        </w:r>
                      </w:ins>
                      <w:del w:id="257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15D6DEB1"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8"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9"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5FB6F590" w:rsidR="006F77C5" w:rsidRPr="00E4365A" w:rsidRDefault="00282E77" w:rsidP="00E4365A">
      <w:pPr>
        <w:pStyle w:val="Caption"/>
        <w:rPr>
          <w:szCs w:val="26"/>
          <w:lang w:val="en-US"/>
        </w:rPr>
      </w:pPr>
      <w:r w:rsidRPr="00E4365A">
        <w:rPr>
          <w:szCs w:val="26"/>
        </w:rPr>
        <w:t xml:space="preserve">Hình </w:t>
      </w:r>
      <w:ins w:id="2575"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76"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77" w:author="phuong vu" w:date="2018-11-16T11:48:00Z">
        <w:r w:rsidR="0098709A">
          <w:rPr>
            <w:noProof/>
            <w:szCs w:val="26"/>
          </w:rPr>
          <w:t>28</w:t>
        </w:r>
        <w:r w:rsidR="0098709A">
          <w:rPr>
            <w:szCs w:val="26"/>
          </w:rPr>
          <w:fldChar w:fldCharType="end"/>
        </w:r>
      </w:ins>
      <w:del w:id="257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p>
    <w:p w14:paraId="4CDC644F" w14:textId="0CFB265A" w:rsidR="00A61DB2" w:rsidRDefault="00A61DB2">
      <w:pPr>
        <w:pStyle w:val="Heading4"/>
        <w:rPr>
          <w:lang w:val="en-US"/>
        </w:rPr>
      </w:pPr>
      <w:bookmarkStart w:id="2579" w:name="_Toc529744445"/>
      <w:r>
        <w:rPr>
          <w:lang w:val="en-US"/>
        </w:rPr>
        <w:t>Đăng kí tài khoản khách hàng</w:t>
      </w:r>
      <w:bookmarkEnd w:id="2579"/>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3DCD9A21" w:rsidR="00891537" w:rsidRPr="00E4365A" w:rsidRDefault="00891537" w:rsidP="00E4365A">
                            <w:pPr>
                              <w:pStyle w:val="Caption"/>
                              <w:rPr>
                                <w:b/>
                                <w:noProof/>
                                <w:szCs w:val="26"/>
                              </w:rPr>
                            </w:pPr>
                            <w:r w:rsidRPr="00E4365A">
                              <w:rPr>
                                <w:szCs w:val="26"/>
                              </w:rPr>
                              <w:t xml:space="preserve">Hình </w:t>
                            </w:r>
                            <w:ins w:id="2580"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81"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82" w:author="phuong vu" w:date="2018-11-16T11:48:00Z">
                              <w:r>
                                <w:rPr>
                                  <w:noProof/>
                                  <w:szCs w:val="26"/>
                                </w:rPr>
                                <w:t>29</w:t>
                              </w:r>
                              <w:r>
                                <w:rPr>
                                  <w:szCs w:val="26"/>
                                </w:rPr>
                                <w:fldChar w:fldCharType="end"/>
                              </w:r>
                            </w:ins>
                            <w:del w:id="258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3DCD9A21" w:rsidR="00891537" w:rsidRPr="00E4365A" w:rsidRDefault="00891537" w:rsidP="00E4365A">
                      <w:pPr>
                        <w:pStyle w:val="Caption"/>
                        <w:rPr>
                          <w:b/>
                          <w:noProof/>
                          <w:szCs w:val="26"/>
                        </w:rPr>
                      </w:pPr>
                      <w:r w:rsidRPr="00E4365A">
                        <w:rPr>
                          <w:szCs w:val="26"/>
                        </w:rPr>
                        <w:t xml:space="preserve">Hình </w:t>
                      </w:r>
                      <w:ins w:id="2584"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85"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86" w:author="phuong vu" w:date="2018-11-16T11:48:00Z">
                        <w:r>
                          <w:rPr>
                            <w:noProof/>
                            <w:szCs w:val="26"/>
                          </w:rPr>
                          <w:t>29</w:t>
                        </w:r>
                        <w:r>
                          <w:rPr>
                            <w:szCs w:val="26"/>
                          </w:rPr>
                          <w:fldChar w:fldCharType="end"/>
                        </w:r>
                      </w:ins>
                      <w:del w:id="258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0DA6F9E5"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53"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54"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4947D61" w:rsidR="00377FBF" w:rsidRDefault="003A795F" w:rsidP="003A795F">
      <w:pPr>
        <w:pStyle w:val="Caption"/>
        <w:rPr>
          <w:noProof/>
          <w:lang w:val="en-US"/>
        </w:rPr>
      </w:pPr>
      <w:r w:rsidRPr="00E4365A">
        <w:rPr>
          <w:szCs w:val="26"/>
        </w:rPr>
        <w:t xml:space="preserve">Hình </w:t>
      </w:r>
      <w:ins w:id="2588"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89"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90" w:author="phuong vu" w:date="2018-11-16T11:48:00Z">
        <w:r w:rsidR="0098709A">
          <w:rPr>
            <w:noProof/>
            <w:szCs w:val="26"/>
          </w:rPr>
          <w:t>30</w:t>
        </w:r>
        <w:r w:rsidR="0098709A">
          <w:rPr>
            <w:szCs w:val="26"/>
          </w:rPr>
          <w:fldChar w:fldCharType="end"/>
        </w:r>
      </w:ins>
      <w:del w:id="259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7B1CDCDD" w:rsidR="00896415" w:rsidRPr="00E4365A" w:rsidRDefault="00896415" w:rsidP="00E4365A">
      <w:pPr>
        <w:pStyle w:val="Caption"/>
        <w:rPr>
          <w:szCs w:val="26"/>
          <w:lang w:val="en-US"/>
        </w:rPr>
      </w:pPr>
      <w:r w:rsidRPr="00E4365A">
        <w:rPr>
          <w:szCs w:val="26"/>
        </w:rPr>
        <w:t xml:space="preserve">Hình </w:t>
      </w:r>
      <w:ins w:id="259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9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94" w:author="phuong vu" w:date="2018-11-16T11:48:00Z">
        <w:r w:rsidR="0098709A">
          <w:rPr>
            <w:noProof/>
            <w:szCs w:val="26"/>
          </w:rPr>
          <w:t>31</w:t>
        </w:r>
        <w:r w:rsidR="0098709A">
          <w:rPr>
            <w:szCs w:val="26"/>
          </w:rPr>
          <w:fldChar w:fldCharType="end"/>
        </w:r>
      </w:ins>
      <w:del w:id="259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2596" w:name="_Toc529744446"/>
      <w:r>
        <w:rPr>
          <w:lang w:val="en-US"/>
        </w:rPr>
        <w:lastRenderedPageBreak/>
        <w:t>Kiểm thử</w:t>
      </w:r>
      <w:bookmarkEnd w:id="2596"/>
    </w:p>
    <w:p w14:paraId="19FA80FD" w14:textId="1CD96054" w:rsidR="004A77C2" w:rsidRDefault="004A77C2" w:rsidP="004A77C2">
      <w:pPr>
        <w:pStyle w:val="Heading3"/>
      </w:pPr>
      <w:bookmarkStart w:id="2597" w:name="_Toc529744447"/>
      <w:r>
        <w:t>Giới thiệu</w:t>
      </w:r>
      <w:bookmarkEnd w:id="2597"/>
    </w:p>
    <w:p w14:paraId="25625FD6" w14:textId="5A51317C" w:rsidR="004A77C2" w:rsidRDefault="004A77C2" w:rsidP="004A77C2">
      <w:pPr>
        <w:pStyle w:val="Heading3"/>
      </w:pPr>
      <w:bookmarkStart w:id="2598" w:name="_Toc529744448"/>
      <w:r>
        <w:t>Chi tiết kế hoạch kiểm thử</w:t>
      </w:r>
      <w:bookmarkEnd w:id="2598"/>
    </w:p>
    <w:p w14:paraId="497841D4" w14:textId="77E43A02" w:rsidR="004A77C2" w:rsidRDefault="004A77C2" w:rsidP="004A77C2">
      <w:pPr>
        <w:pStyle w:val="Heading3"/>
      </w:pPr>
      <w:bookmarkStart w:id="2599" w:name="_Toc529744449"/>
      <w:r>
        <w:t>Quản lí kiểm thử</w:t>
      </w:r>
      <w:bookmarkEnd w:id="2599"/>
    </w:p>
    <w:p w14:paraId="2CCA3230" w14:textId="2A13C9D6" w:rsidR="00C557CE" w:rsidRDefault="004A77C2" w:rsidP="007C127C">
      <w:pPr>
        <w:pStyle w:val="Heading3"/>
      </w:pPr>
      <w:bookmarkStart w:id="2600" w:name="_Toc529744450"/>
      <w:r>
        <w:t>Các trường hợp kiểm thử</w:t>
      </w:r>
      <w:bookmarkEnd w:id="2600"/>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2601" w:name="_Toc529744451"/>
      <w:bookmarkStart w:id="2602" w:name="_Toc484566666"/>
      <w:r w:rsidRPr="00C557CE">
        <w:lastRenderedPageBreak/>
        <w:t>KẾT QUẢ, THẢO LUẬN VÀ HƯỚNG PHÁT TRIỂN</w:t>
      </w:r>
      <w:bookmarkEnd w:id="2601"/>
    </w:p>
    <w:bookmarkEnd w:id="2602"/>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2603" w:name="sá"/>
      <w:bookmarkEnd w:id="2603"/>
      <w:r w:rsidRPr="009B63D4">
        <w:rPr>
          <w:b/>
          <w:lang w:val="en-US"/>
        </w:rPr>
        <w:t>Sơ đồ LDM</w:t>
      </w:r>
    </w:p>
    <w:p w14:paraId="095D0E5B" w14:textId="162F68C2" w:rsidR="00AE5480" w:rsidRPr="008904F6" w:rsidRDefault="00AE5480" w:rsidP="008904F6">
      <w:pPr>
        <w:pStyle w:val="ListParagraph"/>
        <w:numPr>
          <w:ilvl w:val="0"/>
          <w:numId w:val="49"/>
        </w:numPr>
      </w:pPr>
      <w:bookmarkStart w:id="2604"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2604"/>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2605" w:author="phuong vu" w:date="2018-11-15T18:16:00Z"/>
        </w:rPr>
      </w:pPr>
      <w:bookmarkStart w:id="2606"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2606"/>
    </w:p>
    <w:p w14:paraId="6575A584" w14:textId="5E54A599" w:rsidR="00297E5D" w:rsidRDefault="00297E5D" w:rsidP="00297E5D">
      <w:pPr>
        <w:jc w:val="left"/>
        <w:rPr>
          <w:ins w:id="2607" w:author="phuong vu" w:date="2018-11-15T18:19:00Z"/>
          <w:b/>
          <w:lang w:val="en-US"/>
        </w:rPr>
      </w:pPr>
      <w:ins w:id="2608"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2609"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2610">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2611" w:author="phuong vu" w:date="2018-11-15T18:20:00Z"/>
        </w:trPr>
        <w:tc>
          <w:tcPr>
            <w:tcW w:w="1795" w:type="dxa"/>
            <w:tcPrChange w:id="2612" w:author="phuong vu" w:date="2018-11-15T18:22:00Z">
              <w:tcPr>
                <w:tcW w:w="1462" w:type="dxa"/>
              </w:tcPr>
            </w:tcPrChange>
          </w:tcPr>
          <w:p w14:paraId="39D68C9D" w14:textId="48BAA992" w:rsidR="00070151" w:rsidRDefault="00070151">
            <w:pPr>
              <w:spacing w:line="276" w:lineRule="auto"/>
              <w:jc w:val="left"/>
              <w:rPr>
                <w:ins w:id="2613" w:author="phuong vu" w:date="2018-11-15T18:20:00Z"/>
                <w:b/>
                <w:lang w:val="en-US"/>
              </w:rPr>
              <w:pPrChange w:id="2614" w:author="phuong vu" w:date="2018-11-15T18:21:00Z">
                <w:pPr>
                  <w:jc w:val="left"/>
                </w:pPr>
              </w:pPrChange>
            </w:pPr>
            <w:ins w:id="2615" w:author="phuong vu" w:date="2018-11-15T18:20:00Z">
              <w:r>
                <w:rPr>
                  <w:b/>
                  <w:lang w:val="en-US"/>
                </w:rPr>
                <w:t>Thành phần dữ liệu</w:t>
              </w:r>
            </w:ins>
          </w:p>
        </w:tc>
        <w:tc>
          <w:tcPr>
            <w:tcW w:w="1440" w:type="dxa"/>
            <w:tcPrChange w:id="2616" w:author="phuong vu" w:date="2018-11-15T18:22:00Z">
              <w:tcPr>
                <w:tcW w:w="1463" w:type="dxa"/>
                <w:gridSpan w:val="2"/>
              </w:tcPr>
            </w:tcPrChange>
          </w:tcPr>
          <w:p w14:paraId="76DD433D" w14:textId="3613F872" w:rsidR="00070151" w:rsidRDefault="00070151">
            <w:pPr>
              <w:spacing w:line="276" w:lineRule="auto"/>
              <w:jc w:val="left"/>
              <w:rPr>
                <w:ins w:id="2617" w:author="phuong vu" w:date="2018-11-15T18:20:00Z"/>
                <w:b/>
                <w:lang w:val="en-US"/>
              </w:rPr>
              <w:pPrChange w:id="2618" w:author="phuong vu" w:date="2018-11-15T18:21:00Z">
                <w:pPr>
                  <w:jc w:val="left"/>
                </w:pPr>
              </w:pPrChange>
            </w:pPr>
            <w:ins w:id="2619" w:author="phuong vu" w:date="2018-11-15T18:20:00Z">
              <w:r>
                <w:rPr>
                  <w:b/>
                  <w:lang w:val="en-US"/>
                </w:rPr>
                <w:t>Đơn hàng đang chờ</w:t>
              </w:r>
            </w:ins>
          </w:p>
        </w:tc>
        <w:tc>
          <w:tcPr>
            <w:tcW w:w="1350" w:type="dxa"/>
            <w:tcPrChange w:id="2620" w:author="phuong vu" w:date="2018-11-15T18:22:00Z">
              <w:tcPr>
                <w:tcW w:w="1463" w:type="dxa"/>
                <w:gridSpan w:val="2"/>
              </w:tcPr>
            </w:tcPrChange>
          </w:tcPr>
          <w:p w14:paraId="2169840E" w14:textId="3CAC23EF" w:rsidR="00070151" w:rsidRDefault="00070151">
            <w:pPr>
              <w:spacing w:line="276" w:lineRule="auto"/>
              <w:jc w:val="left"/>
              <w:rPr>
                <w:ins w:id="2621" w:author="phuong vu" w:date="2018-11-15T18:20:00Z"/>
                <w:b/>
                <w:lang w:val="en-US"/>
              </w:rPr>
              <w:pPrChange w:id="2622" w:author="phuong vu" w:date="2018-11-15T18:21:00Z">
                <w:pPr>
                  <w:jc w:val="left"/>
                </w:pPr>
              </w:pPrChange>
            </w:pPr>
            <w:ins w:id="2623" w:author="phuong vu" w:date="2018-11-15T18:20:00Z">
              <w:r>
                <w:rPr>
                  <w:b/>
                  <w:lang w:val="en-US"/>
                </w:rPr>
                <w:t>Đơn hàng đang xử lí</w:t>
              </w:r>
            </w:ins>
          </w:p>
        </w:tc>
        <w:tc>
          <w:tcPr>
            <w:tcW w:w="1266" w:type="dxa"/>
            <w:tcPrChange w:id="2624" w:author="phuong vu" w:date="2018-11-15T18:22:00Z">
              <w:tcPr>
                <w:tcW w:w="1463" w:type="dxa"/>
                <w:gridSpan w:val="2"/>
              </w:tcPr>
            </w:tcPrChange>
          </w:tcPr>
          <w:p w14:paraId="67FBE187" w14:textId="3DC75D6A" w:rsidR="00070151" w:rsidRDefault="00070151">
            <w:pPr>
              <w:spacing w:line="276" w:lineRule="auto"/>
              <w:jc w:val="left"/>
              <w:rPr>
                <w:ins w:id="2625" w:author="phuong vu" w:date="2018-11-15T18:20:00Z"/>
                <w:b/>
                <w:lang w:val="en-US"/>
              </w:rPr>
              <w:pPrChange w:id="2626" w:author="phuong vu" w:date="2018-11-15T18:21:00Z">
                <w:pPr>
                  <w:jc w:val="left"/>
                </w:pPr>
              </w:pPrChange>
            </w:pPr>
            <w:ins w:id="2627" w:author="phuong vu" w:date="2018-11-15T18:20:00Z">
              <w:r>
                <w:rPr>
                  <w:b/>
                  <w:lang w:val="en-US"/>
                </w:rPr>
                <w:t>Đã xử lí hoàn tất</w:t>
              </w:r>
            </w:ins>
          </w:p>
        </w:tc>
        <w:tc>
          <w:tcPr>
            <w:tcW w:w="1614" w:type="dxa"/>
            <w:tcPrChange w:id="2628" w:author="phuong vu" w:date="2018-11-15T18:22:00Z">
              <w:tcPr>
                <w:tcW w:w="1463" w:type="dxa"/>
              </w:tcPr>
            </w:tcPrChange>
          </w:tcPr>
          <w:p w14:paraId="4507ED15" w14:textId="5DF43985" w:rsidR="00070151" w:rsidRDefault="00070151">
            <w:pPr>
              <w:spacing w:line="276" w:lineRule="auto"/>
              <w:jc w:val="left"/>
              <w:rPr>
                <w:ins w:id="2629" w:author="phuong vu" w:date="2018-11-15T18:20:00Z"/>
                <w:b/>
                <w:lang w:val="en-US"/>
              </w:rPr>
              <w:pPrChange w:id="2630" w:author="phuong vu" w:date="2018-11-15T18:21:00Z">
                <w:pPr>
                  <w:jc w:val="left"/>
                </w:pPr>
              </w:pPrChange>
            </w:pPr>
            <w:ins w:id="2631" w:author="phuong vu" w:date="2018-11-15T18:20:00Z">
              <w:r>
                <w:rPr>
                  <w:b/>
                  <w:lang w:val="en-US"/>
                </w:rPr>
                <w:t xml:space="preserve">Đơn hàng </w:t>
              </w:r>
            </w:ins>
            <w:ins w:id="2632" w:author="phuong vu" w:date="2018-11-15T18:21:00Z">
              <w:r>
                <w:rPr>
                  <w:b/>
                  <w:lang w:val="en-US"/>
                </w:rPr>
                <w:t>thành công</w:t>
              </w:r>
            </w:ins>
          </w:p>
        </w:tc>
        <w:tc>
          <w:tcPr>
            <w:tcW w:w="1312" w:type="dxa"/>
            <w:tcPrChange w:id="2633" w:author="phuong vu" w:date="2018-11-15T18:22:00Z">
              <w:tcPr>
                <w:tcW w:w="1463" w:type="dxa"/>
                <w:gridSpan w:val="2"/>
              </w:tcPr>
            </w:tcPrChange>
          </w:tcPr>
          <w:p w14:paraId="5C1F0DD4" w14:textId="2F6947C9" w:rsidR="00070151" w:rsidRDefault="00070151">
            <w:pPr>
              <w:spacing w:line="276" w:lineRule="auto"/>
              <w:jc w:val="left"/>
              <w:rPr>
                <w:ins w:id="2634" w:author="phuong vu" w:date="2018-11-15T18:20:00Z"/>
                <w:b/>
                <w:lang w:val="en-US"/>
              </w:rPr>
              <w:pPrChange w:id="2635" w:author="phuong vu" w:date="2018-11-15T18:21:00Z">
                <w:pPr>
                  <w:jc w:val="left"/>
                </w:pPr>
              </w:pPrChange>
            </w:pPr>
            <w:ins w:id="2636" w:author="phuong vu" w:date="2018-11-15T18:21:00Z">
              <w:r>
                <w:rPr>
                  <w:b/>
                  <w:lang w:val="en-US"/>
                </w:rPr>
                <w:t>Đơn hàng bị hủy</w:t>
              </w:r>
            </w:ins>
          </w:p>
        </w:tc>
      </w:tr>
      <w:tr w:rsidR="00070151" w14:paraId="2071D08D" w14:textId="77777777" w:rsidTr="00070151">
        <w:trPr>
          <w:trHeight w:val="422"/>
          <w:ins w:id="2637" w:author="phuong vu" w:date="2018-11-15T18:20:00Z"/>
        </w:trPr>
        <w:tc>
          <w:tcPr>
            <w:tcW w:w="1795" w:type="dxa"/>
            <w:tcPrChange w:id="2638" w:author="phuong vu" w:date="2018-11-15T18:24:00Z">
              <w:tcPr>
                <w:tcW w:w="1462" w:type="dxa"/>
              </w:tcPr>
            </w:tcPrChange>
          </w:tcPr>
          <w:p w14:paraId="0DC89E9F" w14:textId="1D800337" w:rsidR="00070151" w:rsidRPr="00070151" w:rsidRDefault="00070151">
            <w:pPr>
              <w:spacing w:line="276" w:lineRule="auto"/>
              <w:jc w:val="left"/>
              <w:rPr>
                <w:ins w:id="2639" w:author="phuong vu" w:date="2018-11-15T18:20:00Z"/>
                <w:lang w:val="en-US"/>
              </w:rPr>
              <w:pPrChange w:id="2640" w:author="phuong vu" w:date="2018-11-15T18:24:00Z">
                <w:pPr>
                  <w:jc w:val="left"/>
                </w:pPr>
              </w:pPrChange>
            </w:pPr>
            <w:ins w:id="2641" w:author="phuong vu" w:date="2018-11-15T18:21:00Z">
              <w:r w:rsidRPr="00070151">
                <w:rPr>
                  <w:lang w:val="en-US"/>
                </w:rPr>
                <w:t>Chi nhánh</w:t>
              </w:r>
            </w:ins>
          </w:p>
        </w:tc>
        <w:tc>
          <w:tcPr>
            <w:tcW w:w="1440" w:type="dxa"/>
            <w:vAlign w:val="center"/>
            <w:tcPrChange w:id="2642" w:author="phuong vu" w:date="2018-11-15T18:24:00Z">
              <w:tcPr>
                <w:tcW w:w="1463" w:type="dxa"/>
                <w:gridSpan w:val="2"/>
              </w:tcPr>
            </w:tcPrChange>
          </w:tcPr>
          <w:p w14:paraId="6479F926" w14:textId="1E351B25" w:rsidR="00070151" w:rsidRPr="00070151" w:rsidRDefault="00070151">
            <w:pPr>
              <w:spacing w:line="276" w:lineRule="auto"/>
              <w:jc w:val="center"/>
              <w:rPr>
                <w:ins w:id="2643" w:author="phuong vu" w:date="2018-11-15T18:20:00Z"/>
                <w:lang w:val="en-US"/>
                <w:rPrChange w:id="2644" w:author="phuong vu" w:date="2018-11-15T18:26:00Z">
                  <w:rPr>
                    <w:ins w:id="2645" w:author="phuong vu" w:date="2018-11-15T18:20:00Z"/>
                    <w:b/>
                    <w:lang w:val="en-US"/>
                  </w:rPr>
                </w:rPrChange>
              </w:rPr>
              <w:pPrChange w:id="2646" w:author="phuong vu" w:date="2018-11-15T18:24:00Z">
                <w:pPr>
                  <w:jc w:val="left"/>
                </w:pPr>
              </w:pPrChange>
            </w:pPr>
            <w:ins w:id="2647" w:author="phuong vu" w:date="2018-11-15T18:25:00Z">
              <w:r w:rsidRPr="00070151">
                <w:rPr>
                  <w:lang w:val="en-US"/>
                  <w:rPrChange w:id="2648" w:author="phuong vu" w:date="2018-11-15T18:26:00Z">
                    <w:rPr>
                      <w:b/>
                      <w:lang w:val="en-US"/>
                    </w:rPr>
                  </w:rPrChange>
                </w:rPr>
                <w:t>X</w:t>
              </w:r>
            </w:ins>
          </w:p>
        </w:tc>
        <w:tc>
          <w:tcPr>
            <w:tcW w:w="1350" w:type="dxa"/>
            <w:vAlign w:val="center"/>
            <w:tcPrChange w:id="2649" w:author="phuong vu" w:date="2018-11-15T18:24:00Z">
              <w:tcPr>
                <w:tcW w:w="1463" w:type="dxa"/>
                <w:gridSpan w:val="2"/>
              </w:tcPr>
            </w:tcPrChange>
          </w:tcPr>
          <w:p w14:paraId="36581A45" w14:textId="77777777" w:rsidR="00070151" w:rsidRPr="00070151" w:rsidRDefault="00070151">
            <w:pPr>
              <w:spacing w:line="276" w:lineRule="auto"/>
              <w:jc w:val="center"/>
              <w:rPr>
                <w:ins w:id="2650" w:author="phuong vu" w:date="2018-11-15T18:20:00Z"/>
                <w:lang w:val="en-US"/>
                <w:rPrChange w:id="2651" w:author="phuong vu" w:date="2018-11-15T18:26:00Z">
                  <w:rPr>
                    <w:ins w:id="2652" w:author="phuong vu" w:date="2018-11-15T18:20:00Z"/>
                    <w:b/>
                    <w:lang w:val="en-US"/>
                  </w:rPr>
                </w:rPrChange>
              </w:rPr>
              <w:pPrChange w:id="2653" w:author="phuong vu" w:date="2018-11-15T18:24:00Z">
                <w:pPr>
                  <w:jc w:val="left"/>
                </w:pPr>
              </w:pPrChange>
            </w:pPr>
          </w:p>
        </w:tc>
        <w:tc>
          <w:tcPr>
            <w:tcW w:w="1266" w:type="dxa"/>
            <w:vAlign w:val="center"/>
            <w:tcPrChange w:id="2654" w:author="phuong vu" w:date="2018-11-15T18:24:00Z">
              <w:tcPr>
                <w:tcW w:w="1463" w:type="dxa"/>
                <w:gridSpan w:val="2"/>
              </w:tcPr>
            </w:tcPrChange>
          </w:tcPr>
          <w:p w14:paraId="6CF49F62" w14:textId="77777777" w:rsidR="00070151" w:rsidRPr="00070151" w:rsidRDefault="00070151">
            <w:pPr>
              <w:spacing w:line="276" w:lineRule="auto"/>
              <w:jc w:val="center"/>
              <w:rPr>
                <w:ins w:id="2655" w:author="phuong vu" w:date="2018-11-15T18:20:00Z"/>
                <w:lang w:val="en-US"/>
                <w:rPrChange w:id="2656" w:author="phuong vu" w:date="2018-11-15T18:26:00Z">
                  <w:rPr>
                    <w:ins w:id="2657" w:author="phuong vu" w:date="2018-11-15T18:20:00Z"/>
                    <w:b/>
                    <w:lang w:val="en-US"/>
                  </w:rPr>
                </w:rPrChange>
              </w:rPr>
              <w:pPrChange w:id="2658" w:author="phuong vu" w:date="2018-11-15T18:24:00Z">
                <w:pPr>
                  <w:jc w:val="left"/>
                </w:pPr>
              </w:pPrChange>
            </w:pPr>
          </w:p>
        </w:tc>
        <w:tc>
          <w:tcPr>
            <w:tcW w:w="1614" w:type="dxa"/>
            <w:vAlign w:val="center"/>
            <w:tcPrChange w:id="2659" w:author="phuong vu" w:date="2018-11-15T18:24:00Z">
              <w:tcPr>
                <w:tcW w:w="1463" w:type="dxa"/>
              </w:tcPr>
            </w:tcPrChange>
          </w:tcPr>
          <w:p w14:paraId="7F935607" w14:textId="39722E89" w:rsidR="00070151" w:rsidRPr="00070151" w:rsidRDefault="00070151">
            <w:pPr>
              <w:spacing w:line="276" w:lineRule="auto"/>
              <w:jc w:val="center"/>
              <w:rPr>
                <w:ins w:id="2660" w:author="phuong vu" w:date="2018-11-15T18:20:00Z"/>
                <w:lang w:val="en-US"/>
                <w:rPrChange w:id="2661" w:author="phuong vu" w:date="2018-11-15T18:26:00Z">
                  <w:rPr>
                    <w:ins w:id="2662" w:author="phuong vu" w:date="2018-11-15T18:20:00Z"/>
                    <w:b/>
                    <w:lang w:val="en-US"/>
                  </w:rPr>
                </w:rPrChange>
              </w:rPr>
              <w:pPrChange w:id="2663" w:author="phuong vu" w:date="2018-11-15T18:24:00Z">
                <w:pPr>
                  <w:jc w:val="left"/>
                </w:pPr>
              </w:pPrChange>
            </w:pPr>
            <w:ins w:id="2664" w:author="phuong vu" w:date="2018-11-15T18:26:00Z">
              <w:r w:rsidRPr="00070151">
                <w:rPr>
                  <w:lang w:val="en-US"/>
                  <w:rPrChange w:id="2665" w:author="phuong vu" w:date="2018-11-15T18:26:00Z">
                    <w:rPr>
                      <w:b/>
                      <w:lang w:val="en-US"/>
                    </w:rPr>
                  </w:rPrChange>
                </w:rPr>
                <w:t>X</w:t>
              </w:r>
            </w:ins>
          </w:p>
        </w:tc>
        <w:tc>
          <w:tcPr>
            <w:tcW w:w="1312" w:type="dxa"/>
            <w:vAlign w:val="center"/>
            <w:tcPrChange w:id="2666" w:author="phuong vu" w:date="2018-11-15T18:24:00Z">
              <w:tcPr>
                <w:tcW w:w="1463" w:type="dxa"/>
                <w:gridSpan w:val="2"/>
              </w:tcPr>
            </w:tcPrChange>
          </w:tcPr>
          <w:p w14:paraId="52584C3E" w14:textId="0647E20B" w:rsidR="00070151" w:rsidRPr="00070151" w:rsidRDefault="00070151">
            <w:pPr>
              <w:spacing w:line="276" w:lineRule="auto"/>
              <w:jc w:val="center"/>
              <w:rPr>
                <w:ins w:id="2667" w:author="phuong vu" w:date="2018-11-15T18:20:00Z"/>
                <w:lang w:val="en-US"/>
                <w:rPrChange w:id="2668" w:author="phuong vu" w:date="2018-11-15T18:26:00Z">
                  <w:rPr>
                    <w:ins w:id="2669" w:author="phuong vu" w:date="2018-11-15T18:20:00Z"/>
                    <w:b/>
                    <w:lang w:val="en-US"/>
                  </w:rPr>
                </w:rPrChange>
              </w:rPr>
              <w:pPrChange w:id="2670" w:author="phuong vu" w:date="2018-11-15T18:24:00Z">
                <w:pPr>
                  <w:jc w:val="left"/>
                </w:pPr>
              </w:pPrChange>
            </w:pPr>
            <w:ins w:id="2671" w:author="phuong vu" w:date="2018-11-15T18:26:00Z">
              <w:r w:rsidRPr="00070151">
                <w:rPr>
                  <w:lang w:val="en-US"/>
                  <w:rPrChange w:id="2672" w:author="phuong vu" w:date="2018-11-15T18:26:00Z">
                    <w:rPr>
                      <w:b/>
                      <w:lang w:val="en-US"/>
                    </w:rPr>
                  </w:rPrChange>
                </w:rPr>
                <w:t>X</w:t>
              </w:r>
            </w:ins>
          </w:p>
        </w:tc>
      </w:tr>
      <w:tr w:rsidR="00070151" w14:paraId="06614F2C" w14:textId="77777777" w:rsidTr="00070151">
        <w:trPr>
          <w:ins w:id="2673" w:author="phuong vu" w:date="2018-11-15T18:20:00Z"/>
        </w:trPr>
        <w:tc>
          <w:tcPr>
            <w:tcW w:w="1795" w:type="dxa"/>
            <w:tcPrChange w:id="2674" w:author="phuong vu" w:date="2018-11-15T18:24:00Z">
              <w:tcPr>
                <w:tcW w:w="1462" w:type="dxa"/>
              </w:tcPr>
            </w:tcPrChange>
          </w:tcPr>
          <w:p w14:paraId="495A6586" w14:textId="55537D66" w:rsidR="00070151" w:rsidRPr="00070151" w:rsidRDefault="00070151">
            <w:pPr>
              <w:spacing w:line="276" w:lineRule="auto"/>
              <w:jc w:val="left"/>
              <w:rPr>
                <w:ins w:id="2675" w:author="phuong vu" w:date="2018-11-15T18:20:00Z"/>
                <w:lang w:val="en-US"/>
                <w:rPrChange w:id="2676" w:author="phuong vu" w:date="2018-11-15T18:26:00Z">
                  <w:rPr>
                    <w:ins w:id="2677" w:author="phuong vu" w:date="2018-11-15T18:20:00Z"/>
                    <w:b/>
                    <w:lang w:val="en-US"/>
                  </w:rPr>
                </w:rPrChange>
              </w:rPr>
              <w:pPrChange w:id="2678" w:author="phuong vu" w:date="2018-11-15T18:24:00Z">
                <w:pPr>
                  <w:jc w:val="left"/>
                </w:pPr>
              </w:pPrChange>
            </w:pPr>
            <w:ins w:id="2679" w:author="phuong vu" w:date="2018-11-15T18:21:00Z">
              <w:r w:rsidRPr="00070151">
                <w:rPr>
                  <w:lang w:val="en-US"/>
                </w:rPr>
                <w:t>Tên khách hàng</w:t>
              </w:r>
            </w:ins>
          </w:p>
        </w:tc>
        <w:tc>
          <w:tcPr>
            <w:tcW w:w="1440" w:type="dxa"/>
            <w:vAlign w:val="center"/>
            <w:tcPrChange w:id="2680" w:author="phuong vu" w:date="2018-11-15T18:24:00Z">
              <w:tcPr>
                <w:tcW w:w="1463" w:type="dxa"/>
                <w:gridSpan w:val="2"/>
              </w:tcPr>
            </w:tcPrChange>
          </w:tcPr>
          <w:p w14:paraId="2BF59747" w14:textId="765F133C" w:rsidR="00070151" w:rsidRPr="00070151" w:rsidRDefault="00070151">
            <w:pPr>
              <w:spacing w:line="276" w:lineRule="auto"/>
              <w:jc w:val="center"/>
              <w:rPr>
                <w:ins w:id="2681" w:author="phuong vu" w:date="2018-11-15T18:20:00Z"/>
                <w:lang w:val="en-US"/>
                <w:rPrChange w:id="2682" w:author="phuong vu" w:date="2018-11-15T18:26:00Z">
                  <w:rPr>
                    <w:ins w:id="2683" w:author="phuong vu" w:date="2018-11-15T18:20:00Z"/>
                    <w:b/>
                    <w:lang w:val="en-US"/>
                  </w:rPr>
                </w:rPrChange>
              </w:rPr>
              <w:pPrChange w:id="2684" w:author="phuong vu" w:date="2018-11-15T18:24:00Z">
                <w:pPr>
                  <w:jc w:val="left"/>
                </w:pPr>
              </w:pPrChange>
            </w:pPr>
            <w:ins w:id="2685" w:author="phuong vu" w:date="2018-11-15T18:25:00Z">
              <w:r w:rsidRPr="00070151">
                <w:rPr>
                  <w:lang w:val="en-US"/>
                  <w:rPrChange w:id="2686" w:author="phuong vu" w:date="2018-11-15T18:26:00Z">
                    <w:rPr>
                      <w:b/>
                      <w:lang w:val="en-US"/>
                    </w:rPr>
                  </w:rPrChange>
                </w:rPr>
                <w:t>X</w:t>
              </w:r>
            </w:ins>
          </w:p>
        </w:tc>
        <w:tc>
          <w:tcPr>
            <w:tcW w:w="1350" w:type="dxa"/>
            <w:vAlign w:val="center"/>
            <w:tcPrChange w:id="2687" w:author="phuong vu" w:date="2018-11-15T18:24:00Z">
              <w:tcPr>
                <w:tcW w:w="1463" w:type="dxa"/>
                <w:gridSpan w:val="2"/>
              </w:tcPr>
            </w:tcPrChange>
          </w:tcPr>
          <w:p w14:paraId="07B95138" w14:textId="145E6239" w:rsidR="00070151" w:rsidRPr="00070151" w:rsidRDefault="00070151">
            <w:pPr>
              <w:spacing w:line="276" w:lineRule="auto"/>
              <w:jc w:val="center"/>
              <w:rPr>
                <w:ins w:id="2688" w:author="phuong vu" w:date="2018-11-15T18:20:00Z"/>
                <w:lang w:val="en-US"/>
                <w:rPrChange w:id="2689" w:author="phuong vu" w:date="2018-11-15T18:26:00Z">
                  <w:rPr>
                    <w:ins w:id="2690" w:author="phuong vu" w:date="2018-11-15T18:20:00Z"/>
                    <w:b/>
                    <w:lang w:val="en-US"/>
                  </w:rPr>
                </w:rPrChange>
              </w:rPr>
              <w:pPrChange w:id="2691" w:author="phuong vu" w:date="2018-11-15T18:24:00Z">
                <w:pPr>
                  <w:jc w:val="left"/>
                </w:pPr>
              </w:pPrChange>
            </w:pPr>
            <w:ins w:id="2692" w:author="phuong vu" w:date="2018-11-15T18:24:00Z">
              <w:r w:rsidRPr="00070151">
                <w:rPr>
                  <w:lang w:val="en-US"/>
                  <w:rPrChange w:id="2693" w:author="phuong vu" w:date="2018-11-15T18:26:00Z">
                    <w:rPr>
                      <w:b/>
                      <w:lang w:val="en-US"/>
                    </w:rPr>
                  </w:rPrChange>
                </w:rPr>
                <w:t>X</w:t>
              </w:r>
            </w:ins>
          </w:p>
        </w:tc>
        <w:tc>
          <w:tcPr>
            <w:tcW w:w="1266" w:type="dxa"/>
            <w:vAlign w:val="center"/>
            <w:tcPrChange w:id="2694" w:author="phuong vu" w:date="2018-11-15T18:24:00Z">
              <w:tcPr>
                <w:tcW w:w="1463" w:type="dxa"/>
                <w:gridSpan w:val="2"/>
              </w:tcPr>
            </w:tcPrChange>
          </w:tcPr>
          <w:p w14:paraId="6B6D7D53" w14:textId="23C3B7B5" w:rsidR="00070151" w:rsidRPr="00070151" w:rsidRDefault="00070151">
            <w:pPr>
              <w:spacing w:line="276" w:lineRule="auto"/>
              <w:jc w:val="center"/>
              <w:rPr>
                <w:ins w:id="2695" w:author="phuong vu" w:date="2018-11-15T18:20:00Z"/>
                <w:lang w:val="en-US"/>
                <w:rPrChange w:id="2696" w:author="phuong vu" w:date="2018-11-15T18:26:00Z">
                  <w:rPr>
                    <w:ins w:id="2697" w:author="phuong vu" w:date="2018-11-15T18:20:00Z"/>
                    <w:b/>
                    <w:lang w:val="en-US"/>
                  </w:rPr>
                </w:rPrChange>
              </w:rPr>
              <w:pPrChange w:id="2698" w:author="phuong vu" w:date="2018-11-15T18:24:00Z">
                <w:pPr>
                  <w:jc w:val="left"/>
                </w:pPr>
              </w:pPrChange>
            </w:pPr>
            <w:ins w:id="2699" w:author="phuong vu" w:date="2018-11-15T18:26:00Z">
              <w:r w:rsidRPr="00070151">
                <w:rPr>
                  <w:lang w:val="en-US"/>
                  <w:rPrChange w:id="2700" w:author="phuong vu" w:date="2018-11-15T18:26:00Z">
                    <w:rPr>
                      <w:b/>
                      <w:lang w:val="en-US"/>
                    </w:rPr>
                  </w:rPrChange>
                </w:rPr>
                <w:t>X</w:t>
              </w:r>
            </w:ins>
          </w:p>
        </w:tc>
        <w:tc>
          <w:tcPr>
            <w:tcW w:w="1614" w:type="dxa"/>
            <w:vAlign w:val="center"/>
            <w:tcPrChange w:id="2701" w:author="phuong vu" w:date="2018-11-15T18:24:00Z">
              <w:tcPr>
                <w:tcW w:w="1463" w:type="dxa"/>
              </w:tcPr>
            </w:tcPrChange>
          </w:tcPr>
          <w:p w14:paraId="626DCAE4" w14:textId="6C701E0D" w:rsidR="00070151" w:rsidRPr="00070151" w:rsidRDefault="00070151">
            <w:pPr>
              <w:spacing w:line="276" w:lineRule="auto"/>
              <w:jc w:val="center"/>
              <w:rPr>
                <w:ins w:id="2702" w:author="phuong vu" w:date="2018-11-15T18:20:00Z"/>
                <w:lang w:val="en-US"/>
                <w:rPrChange w:id="2703" w:author="phuong vu" w:date="2018-11-15T18:26:00Z">
                  <w:rPr>
                    <w:ins w:id="2704" w:author="phuong vu" w:date="2018-11-15T18:20:00Z"/>
                    <w:b/>
                    <w:lang w:val="en-US"/>
                  </w:rPr>
                </w:rPrChange>
              </w:rPr>
              <w:pPrChange w:id="2705" w:author="phuong vu" w:date="2018-11-15T18:24:00Z">
                <w:pPr>
                  <w:jc w:val="left"/>
                </w:pPr>
              </w:pPrChange>
            </w:pPr>
            <w:ins w:id="2706" w:author="phuong vu" w:date="2018-11-15T18:26:00Z">
              <w:r w:rsidRPr="00070151">
                <w:rPr>
                  <w:lang w:val="en-US"/>
                  <w:rPrChange w:id="2707" w:author="phuong vu" w:date="2018-11-15T18:26:00Z">
                    <w:rPr>
                      <w:b/>
                      <w:lang w:val="en-US"/>
                    </w:rPr>
                  </w:rPrChange>
                </w:rPr>
                <w:t>X</w:t>
              </w:r>
            </w:ins>
          </w:p>
        </w:tc>
        <w:tc>
          <w:tcPr>
            <w:tcW w:w="1312" w:type="dxa"/>
            <w:vAlign w:val="center"/>
            <w:tcPrChange w:id="2708" w:author="phuong vu" w:date="2018-11-15T18:24:00Z">
              <w:tcPr>
                <w:tcW w:w="1463" w:type="dxa"/>
                <w:gridSpan w:val="2"/>
              </w:tcPr>
            </w:tcPrChange>
          </w:tcPr>
          <w:p w14:paraId="290D82D8" w14:textId="0EB777D2" w:rsidR="00070151" w:rsidRPr="00070151" w:rsidRDefault="00070151">
            <w:pPr>
              <w:spacing w:line="276" w:lineRule="auto"/>
              <w:jc w:val="center"/>
              <w:rPr>
                <w:ins w:id="2709" w:author="phuong vu" w:date="2018-11-15T18:20:00Z"/>
                <w:lang w:val="en-US"/>
                <w:rPrChange w:id="2710" w:author="phuong vu" w:date="2018-11-15T18:26:00Z">
                  <w:rPr>
                    <w:ins w:id="2711" w:author="phuong vu" w:date="2018-11-15T18:20:00Z"/>
                    <w:b/>
                    <w:lang w:val="en-US"/>
                  </w:rPr>
                </w:rPrChange>
              </w:rPr>
              <w:pPrChange w:id="2712" w:author="phuong vu" w:date="2018-11-15T18:24:00Z">
                <w:pPr>
                  <w:jc w:val="left"/>
                </w:pPr>
              </w:pPrChange>
            </w:pPr>
            <w:ins w:id="2713" w:author="phuong vu" w:date="2018-11-15T18:26:00Z">
              <w:r w:rsidRPr="00070151">
                <w:rPr>
                  <w:lang w:val="en-US"/>
                  <w:rPrChange w:id="2714" w:author="phuong vu" w:date="2018-11-15T18:26:00Z">
                    <w:rPr>
                      <w:b/>
                      <w:lang w:val="en-US"/>
                    </w:rPr>
                  </w:rPrChange>
                </w:rPr>
                <w:t>X</w:t>
              </w:r>
            </w:ins>
          </w:p>
        </w:tc>
      </w:tr>
      <w:tr w:rsidR="00070151" w14:paraId="1989F5E2" w14:textId="77777777" w:rsidTr="00070151">
        <w:trPr>
          <w:ins w:id="2715" w:author="phuong vu" w:date="2018-11-15T18:20:00Z"/>
        </w:trPr>
        <w:tc>
          <w:tcPr>
            <w:tcW w:w="1795" w:type="dxa"/>
            <w:tcPrChange w:id="2716" w:author="phuong vu" w:date="2018-11-15T18:24:00Z">
              <w:tcPr>
                <w:tcW w:w="1462" w:type="dxa"/>
              </w:tcPr>
            </w:tcPrChange>
          </w:tcPr>
          <w:p w14:paraId="5E26EF06" w14:textId="3CEA2C0E" w:rsidR="00070151" w:rsidRPr="00070151" w:rsidRDefault="00070151">
            <w:pPr>
              <w:spacing w:line="276" w:lineRule="auto"/>
              <w:jc w:val="left"/>
              <w:rPr>
                <w:ins w:id="2717" w:author="phuong vu" w:date="2018-11-15T18:20:00Z"/>
                <w:lang w:val="en-US"/>
              </w:rPr>
              <w:pPrChange w:id="2718" w:author="phuong vu" w:date="2018-11-15T18:24:00Z">
                <w:pPr>
                  <w:jc w:val="left"/>
                </w:pPr>
              </w:pPrChange>
            </w:pPr>
            <w:ins w:id="2719" w:author="phuong vu" w:date="2018-11-15T18:23:00Z">
              <w:r w:rsidRPr="00070151">
                <w:rPr>
                  <w:lang w:val="en-US"/>
                </w:rPr>
                <w:t>Thời gian lấy đồ</w:t>
              </w:r>
            </w:ins>
          </w:p>
        </w:tc>
        <w:tc>
          <w:tcPr>
            <w:tcW w:w="1440" w:type="dxa"/>
            <w:vAlign w:val="center"/>
            <w:tcPrChange w:id="2720" w:author="phuong vu" w:date="2018-11-15T18:24:00Z">
              <w:tcPr>
                <w:tcW w:w="1463" w:type="dxa"/>
                <w:gridSpan w:val="2"/>
              </w:tcPr>
            </w:tcPrChange>
          </w:tcPr>
          <w:p w14:paraId="16ACA12F" w14:textId="3871D8DD" w:rsidR="00070151" w:rsidRPr="00070151" w:rsidRDefault="00070151">
            <w:pPr>
              <w:spacing w:line="276" w:lineRule="auto"/>
              <w:jc w:val="center"/>
              <w:rPr>
                <w:ins w:id="2721" w:author="phuong vu" w:date="2018-11-15T18:20:00Z"/>
                <w:lang w:val="en-US"/>
              </w:rPr>
              <w:pPrChange w:id="2722" w:author="phuong vu" w:date="2018-11-15T18:24:00Z">
                <w:pPr>
                  <w:jc w:val="left"/>
                </w:pPr>
              </w:pPrChange>
            </w:pPr>
            <w:ins w:id="2723" w:author="phuong vu" w:date="2018-11-15T18:25:00Z">
              <w:r w:rsidRPr="00070151">
                <w:rPr>
                  <w:lang w:val="en-US"/>
                </w:rPr>
                <w:t>X</w:t>
              </w:r>
            </w:ins>
          </w:p>
        </w:tc>
        <w:tc>
          <w:tcPr>
            <w:tcW w:w="1350" w:type="dxa"/>
            <w:vAlign w:val="center"/>
            <w:tcPrChange w:id="2724" w:author="phuong vu" w:date="2018-11-15T18:24:00Z">
              <w:tcPr>
                <w:tcW w:w="1463" w:type="dxa"/>
                <w:gridSpan w:val="2"/>
              </w:tcPr>
            </w:tcPrChange>
          </w:tcPr>
          <w:p w14:paraId="77B0400B" w14:textId="77777777" w:rsidR="00070151" w:rsidRPr="00070151" w:rsidRDefault="00070151">
            <w:pPr>
              <w:spacing w:line="276" w:lineRule="auto"/>
              <w:jc w:val="center"/>
              <w:rPr>
                <w:ins w:id="2725" w:author="phuong vu" w:date="2018-11-15T18:20:00Z"/>
                <w:lang w:val="en-US"/>
              </w:rPr>
              <w:pPrChange w:id="2726" w:author="phuong vu" w:date="2018-11-15T18:24:00Z">
                <w:pPr>
                  <w:jc w:val="left"/>
                </w:pPr>
              </w:pPrChange>
            </w:pPr>
          </w:p>
        </w:tc>
        <w:tc>
          <w:tcPr>
            <w:tcW w:w="1266" w:type="dxa"/>
            <w:vAlign w:val="center"/>
            <w:tcPrChange w:id="2727" w:author="phuong vu" w:date="2018-11-15T18:24:00Z">
              <w:tcPr>
                <w:tcW w:w="1463" w:type="dxa"/>
                <w:gridSpan w:val="2"/>
              </w:tcPr>
            </w:tcPrChange>
          </w:tcPr>
          <w:p w14:paraId="3F95DA23" w14:textId="266B6130" w:rsidR="00070151" w:rsidRPr="00070151" w:rsidRDefault="00070151">
            <w:pPr>
              <w:spacing w:line="276" w:lineRule="auto"/>
              <w:jc w:val="center"/>
              <w:rPr>
                <w:ins w:id="2728" w:author="phuong vu" w:date="2018-11-15T18:20:00Z"/>
                <w:lang w:val="en-US"/>
              </w:rPr>
              <w:pPrChange w:id="2729" w:author="phuong vu" w:date="2018-11-15T18:24:00Z">
                <w:pPr>
                  <w:jc w:val="left"/>
                </w:pPr>
              </w:pPrChange>
            </w:pPr>
            <w:ins w:id="2730" w:author="phuong vu" w:date="2018-11-15T18:26:00Z">
              <w:r w:rsidRPr="00070151">
                <w:rPr>
                  <w:lang w:val="en-US"/>
                </w:rPr>
                <w:t>X</w:t>
              </w:r>
            </w:ins>
          </w:p>
        </w:tc>
        <w:tc>
          <w:tcPr>
            <w:tcW w:w="1614" w:type="dxa"/>
            <w:vAlign w:val="center"/>
            <w:tcPrChange w:id="2731" w:author="phuong vu" w:date="2018-11-15T18:24:00Z">
              <w:tcPr>
                <w:tcW w:w="1463" w:type="dxa"/>
              </w:tcPr>
            </w:tcPrChange>
          </w:tcPr>
          <w:p w14:paraId="72DE392B" w14:textId="243DCDB0" w:rsidR="00070151" w:rsidRPr="00070151" w:rsidRDefault="00070151">
            <w:pPr>
              <w:spacing w:line="276" w:lineRule="auto"/>
              <w:jc w:val="center"/>
              <w:rPr>
                <w:ins w:id="2732" w:author="phuong vu" w:date="2018-11-15T18:20:00Z"/>
                <w:lang w:val="en-US"/>
              </w:rPr>
              <w:pPrChange w:id="2733" w:author="phuong vu" w:date="2018-11-15T18:24:00Z">
                <w:pPr>
                  <w:jc w:val="left"/>
                </w:pPr>
              </w:pPrChange>
            </w:pPr>
            <w:ins w:id="2734" w:author="phuong vu" w:date="2018-11-15T18:26:00Z">
              <w:r w:rsidRPr="00070151">
                <w:rPr>
                  <w:lang w:val="en-US"/>
                </w:rPr>
                <w:t>X</w:t>
              </w:r>
            </w:ins>
          </w:p>
        </w:tc>
        <w:tc>
          <w:tcPr>
            <w:tcW w:w="1312" w:type="dxa"/>
            <w:vAlign w:val="center"/>
            <w:tcPrChange w:id="2735" w:author="phuong vu" w:date="2018-11-15T18:24:00Z">
              <w:tcPr>
                <w:tcW w:w="1463" w:type="dxa"/>
                <w:gridSpan w:val="2"/>
              </w:tcPr>
            </w:tcPrChange>
          </w:tcPr>
          <w:p w14:paraId="52441943" w14:textId="2F7C7321" w:rsidR="00070151" w:rsidRPr="00070151" w:rsidRDefault="00070151">
            <w:pPr>
              <w:spacing w:line="276" w:lineRule="auto"/>
              <w:jc w:val="center"/>
              <w:rPr>
                <w:ins w:id="2736" w:author="phuong vu" w:date="2018-11-15T18:20:00Z"/>
                <w:lang w:val="en-US"/>
              </w:rPr>
              <w:pPrChange w:id="2737" w:author="phuong vu" w:date="2018-11-15T18:24:00Z">
                <w:pPr>
                  <w:jc w:val="left"/>
                </w:pPr>
              </w:pPrChange>
            </w:pPr>
            <w:ins w:id="2738" w:author="phuong vu" w:date="2018-11-15T18:26:00Z">
              <w:r w:rsidRPr="00070151">
                <w:rPr>
                  <w:lang w:val="en-US"/>
                </w:rPr>
                <w:t>X</w:t>
              </w:r>
            </w:ins>
          </w:p>
        </w:tc>
      </w:tr>
      <w:tr w:rsidR="00070151" w14:paraId="147517A4" w14:textId="77777777" w:rsidTr="00070151">
        <w:trPr>
          <w:ins w:id="2739" w:author="phuong vu" w:date="2018-11-15T18:20:00Z"/>
        </w:trPr>
        <w:tc>
          <w:tcPr>
            <w:tcW w:w="1795" w:type="dxa"/>
            <w:tcPrChange w:id="2740" w:author="phuong vu" w:date="2018-11-15T18:24:00Z">
              <w:tcPr>
                <w:tcW w:w="1462" w:type="dxa"/>
              </w:tcPr>
            </w:tcPrChange>
          </w:tcPr>
          <w:p w14:paraId="5CAAB112" w14:textId="4DA16B7D" w:rsidR="00070151" w:rsidRPr="00070151" w:rsidRDefault="00070151">
            <w:pPr>
              <w:spacing w:line="276" w:lineRule="auto"/>
              <w:jc w:val="left"/>
              <w:rPr>
                <w:ins w:id="2741" w:author="phuong vu" w:date="2018-11-15T18:20:00Z"/>
                <w:lang w:val="en-US"/>
              </w:rPr>
              <w:pPrChange w:id="2742" w:author="phuong vu" w:date="2018-11-15T18:24:00Z">
                <w:pPr>
                  <w:jc w:val="left"/>
                </w:pPr>
              </w:pPrChange>
            </w:pPr>
            <w:ins w:id="2743" w:author="phuong vu" w:date="2018-11-15T18:23:00Z">
              <w:r w:rsidRPr="00070151">
                <w:rPr>
                  <w:lang w:val="en-US"/>
                </w:rPr>
                <w:t>Thời gian trả đồ</w:t>
              </w:r>
            </w:ins>
          </w:p>
        </w:tc>
        <w:tc>
          <w:tcPr>
            <w:tcW w:w="1440" w:type="dxa"/>
            <w:vAlign w:val="center"/>
            <w:tcPrChange w:id="2744" w:author="phuong vu" w:date="2018-11-15T18:24:00Z">
              <w:tcPr>
                <w:tcW w:w="1463" w:type="dxa"/>
                <w:gridSpan w:val="2"/>
              </w:tcPr>
            </w:tcPrChange>
          </w:tcPr>
          <w:p w14:paraId="1B57F4CE" w14:textId="029957B4" w:rsidR="00070151" w:rsidRPr="00070151" w:rsidRDefault="00070151">
            <w:pPr>
              <w:spacing w:line="276" w:lineRule="auto"/>
              <w:jc w:val="center"/>
              <w:rPr>
                <w:ins w:id="2745" w:author="phuong vu" w:date="2018-11-15T18:20:00Z"/>
                <w:lang w:val="en-US"/>
              </w:rPr>
              <w:pPrChange w:id="2746" w:author="phuong vu" w:date="2018-11-15T18:24:00Z">
                <w:pPr>
                  <w:jc w:val="left"/>
                </w:pPr>
              </w:pPrChange>
            </w:pPr>
            <w:ins w:id="2747" w:author="phuong vu" w:date="2018-11-15T18:25:00Z">
              <w:r w:rsidRPr="00070151">
                <w:rPr>
                  <w:lang w:val="en-US"/>
                </w:rPr>
                <w:t>X</w:t>
              </w:r>
            </w:ins>
          </w:p>
        </w:tc>
        <w:tc>
          <w:tcPr>
            <w:tcW w:w="1350" w:type="dxa"/>
            <w:vAlign w:val="center"/>
            <w:tcPrChange w:id="2748" w:author="phuong vu" w:date="2018-11-15T18:24:00Z">
              <w:tcPr>
                <w:tcW w:w="1463" w:type="dxa"/>
                <w:gridSpan w:val="2"/>
              </w:tcPr>
            </w:tcPrChange>
          </w:tcPr>
          <w:p w14:paraId="18574094" w14:textId="77777777" w:rsidR="00070151" w:rsidRPr="00070151" w:rsidRDefault="00070151">
            <w:pPr>
              <w:spacing w:line="276" w:lineRule="auto"/>
              <w:jc w:val="center"/>
              <w:rPr>
                <w:ins w:id="2749" w:author="phuong vu" w:date="2018-11-15T18:20:00Z"/>
                <w:lang w:val="en-US"/>
              </w:rPr>
              <w:pPrChange w:id="2750" w:author="phuong vu" w:date="2018-11-15T18:24:00Z">
                <w:pPr>
                  <w:jc w:val="left"/>
                </w:pPr>
              </w:pPrChange>
            </w:pPr>
          </w:p>
        </w:tc>
        <w:tc>
          <w:tcPr>
            <w:tcW w:w="1266" w:type="dxa"/>
            <w:vAlign w:val="center"/>
            <w:tcPrChange w:id="2751" w:author="phuong vu" w:date="2018-11-15T18:24:00Z">
              <w:tcPr>
                <w:tcW w:w="1463" w:type="dxa"/>
                <w:gridSpan w:val="2"/>
              </w:tcPr>
            </w:tcPrChange>
          </w:tcPr>
          <w:p w14:paraId="66553B04" w14:textId="007C3E64" w:rsidR="00070151" w:rsidRPr="00070151" w:rsidRDefault="00070151">
            <w:pPr>
              <w:spacing w:line="276" w:lineRule="auto"/>
              <w:jc w:val="center"/>
              <w:rPr>
                <w:ins w:id="2752" w:author="phuong vu" w:date="2018-11-15T18:20:00Z"/>
                <w:lang w:val="en-US"/>
              </w:rPr>
              <w:pPrChange w:id="2753" w:author="phuong vu" w:date="2018-11-15T18:24:00Z">
                <w:pPr>
                  <w:jc w:val="left"/>
                </w:pPr>
              </w:pPrChange>
            </w:pPr>
            <w:ins w:id="2754" w:author="phuong vu" w:date="2018-11-15T18:26:00Z">
              <w:r w:rsidRPr="00070151">
                <w:rPr>
                  <w:lang w:val="en-US"/>
                </w:rPr>
                <w:t>X</w:t>
              </w:r>
            </w:ins>
          </w:p>
        </w:tc>
        <w:tc>
          <w:tcPr>
            <w:tcW w:w="1614" w:type="dxa"/>
            <w:vAlign w:val="center"/>
            <w:tcPrChange w:id="2755" w:author="phuong vu" w:date="2018-11-15T18:24:00Z">
              <w:tcPr>
                <w:tcW w:w="1463" w:type="dxa"/>
              </w:tcPr>
            </w:tcPrChange>
          </w:tcPr>
          <w:p w14:paraId="6EC5ECB4" w14:textId="7208A13E" w:rsidR="00070151" w:rsidRPr="00070151" w:rsidRDefault="00070151">
            <w:pPr>
              <w:spacing w:line="276" w:lineRule="auto"/>
              <w:jc w:val="center"/>
              <w:rPr>
                <w:ins w:id="2756" w:author="phuong vu" w:date="2018-11-15T18:20:00Z"/>
                <w:lang w:val="en-US"/>
              </w:rPr>
              <w:pPrChange w:id="2757" w:author="phuong vu" w:date="2018-11-15T18:24:00Z">
                <w:pPr>
                  <w:jc w:val="left"/>
                </w:pPr>
              </w:pPrChange>
            </w:pPr>
            <w:ins w:id="2758" w:author="phuong vu" w:date="2018-11-15T18:26:00Z">
              <w:r w:rsidRPr="00070151">
                <w:rPr>
                  <w:lang w:val="en-US"/>
                </w:rPr>
                <w:t>X</w:t>
              </w:r>
            </w:ins>
          </w:p>
        </w:tc>
        <w:tc>
          <w:tcPr>
            <w:tcW w:w="1312" w:type="dxa"/>
            <w:vAlign w:val="center"/>
            <w:tcPrChange w:id="2759" w:author="phuong vu" w:date="2018-11-15T18:24:00Z">
              <w:tcPr>
                <w:tcW w:w="1463" w:type="dxa"/>
                <w:gridSpan w:val="2"/>
              </w:tcPr>
            </w:tcPrChange>
          </w:tcPr>
          <w:p w14:paraId="3A16B6F1" w14:textId="54598989" w:rsidR="00070151" w:rsidRPr="00070151" w:rsidRDefault="00070151">
            <w:pPr>
              <w:spacing w:line="276" w:lineRule="auto"/>
              <w:jc w:val="center"/>
              <w:rPr>
                <w:ins w:id="2760" w:author="phuong vu" w:date="2018-11-15T18:20:00Z"/>
                <w:lang w:val="en-US"/>
              </w:rPr>
              <w:pPrChange w:id="2761" w:author="phuong vu" w:date="2018-11-15T18:24:00Z">
                <w:pPr>
                  <w:jc w:val="left"/>
                </w:pPr>
              </w:pPrChange>
            </w:pPr>
            <w:ins w:id="2762" w:author="phuong vu" w:date="2018-11-15T18:26:00Z">
              <w:r w:rsidRPr="00070151">
                <w:rPr>
                  <w:lang w:val="en-US"/>
                </w:rPr>
                <w:t>X</w:t>
              </w:r>
            </w:ins>
          </w:p>
        </w:tc>
      </w:tr>
      <w:tr w:rsidR="00070151" w14:paraId="319EC58B" w14:textId="77777777" w:rsidTr="00070151">
        <w:trPr>
          <w:ins w:id="2763" w:author="phuong vu" w:date="2018-11-15T18:20:00Z"/>
        </w:trPr>
        <w:tc>
          <w:tcPr>
            <w:tcW w:w="1795" w:type="dxa"/>
            <w:tcPrChange w:id="2764" w:author="phuong vu" w:date="2018-11-15T18:24:00Z">
              <w:tcPr>
                <w:tcW w:w="1462" w:type="dxa"/>
              </w:tcPr>
            </w:tcPrChange>
          </w:tcPr>
          <w:p w14:paraId="6B18AB1E" w14:textId="0CF44E36" w:rsidR="00070151" w:rsidRPr="00070151" w:rsidRDefault="00070151">
            <w:pPr>
              <w:spacing w:line="276" w:lineRule="auto"/>
              <w:jc w:val="left"/>
              <w:rPr>
                <w:ins w:id="2765" w:author="phuong vu" w:date="2018-11-15T18:20:00Z"/>
                <w:lang w:val="en-US"/>
              </w:rPr>
              <w:pPrChange w:id="2766" w:author="phuong vu" w:date="2018-11-15T18:24:00Z">
                <w:pPr>
                  <w:jc w:val="left"/>
                </w:pPr>
              </w:pPrChange>
            </w:pPr>
            <w:ins w:id="2767" w:author="phuong vu" w:date="2018-11-15T18:23:00Z">
              <w:r w:rsidRPr="00070151">
                <w:rPr>
                  <w:lang w:val="en-US"/>
                </w:rPr>
                <w:t>Trạng thái đơn hàng</w:t>
              </w:r>
            </w:ins>
          </w:p>
        </w:tc>
        <w:tc>
          <w:tcPr>
            <w:tcW w:w="1440" w:type="dxa"/>
            <w:vAlign w:val="center"/>
            <w:tcPrChange w:id="2768" w:author="phuong vu" w:date="2018-11-15T18:24:00Z">
              <w:tcPr>
                <w:tcW w:w="1463" w:type="dxa"/>
                <w:gridSpan w:val="2"/>
              </w:tcPr>
            </w:tcPrChange>
          </w:tcPr>
          <w:p w14:paraId="2C69951C" w14:textId="77777777" w:rsidR="00070151" w:rsidRPr="00070151" w:rsidRDefault="00070151">
            <w:pPr>
              <w:spacing w:line="276" w:lineRule="auto"/>
              <w:jc w:val="center"/>
              <w:rPr>
                <w:ins w:id="2769" w:author="phuong vu" w:date="2018-11-15T18:20:00Z"/>
                <w:lang w:val="en-US"/>
              </w:rPr>
              <w:pPrChange w:id="2770" w:author="phuong vu" w:date="2018-11-15T18:24:00Z">
                <w:pPr>
                  <w:jc w:val="left"/>
                </w:pPr>
              </w:pPrChange>
            </w:pPr>
          </w:p>
        </w:tc>
        <w:tc>
          <w:tcPr>
            <w:tcW w:w="1350" w:type="dxa"/>
            <w:vAlign w:val="center"/>
            <w:tcPrChange w:id="2771" w:author="phuong vu" w:date="2018-11-15T18:24:00Z">
              <w:tcPr>
                <w:tcW w:w="1463" w:type="dxa"/>
                <w:gridSpan w:val="2"/>
              </w:tcPr>
            </w:tcPrChange>
          </w:tcPr>
          <w:p w14:paraId="698A2CB5" w14:textId="5B105FB9" w:rsidR="00070151" w:rsidRPr="00070151" w:rsidRDefault="00070151">
            <w:pPr>
              <w:spacing w:line="276" w:lineRule="auto"/>
              <w:jc w:val="center"/>
              <w:rPr>
                <w:ins w:id="2772" w:author="phuong vu" w:date="2018-11-15T18:20:00Z"/>
                <w:lang w:val="en-US"/>
              </w:rPr>
              <w:pPrChange w:id="2773" w:author="phuong vu" w:date="2018-11-15T18:24:00Z">
                <w:pPr>
                  <w:jc w:val="left"/>
                </w:pPr>
              </w:pPrChange>
            </w:pPr>
            <w:ins w:id="2774" w:author="phuong vu" w:date="2018-11-15T18:25:00Z">
              <w:r w:rsidRPr="00070151">
                <w:rPr>
                  <w:lang w:val="en-US"/>
                </w:rPr>
                <w:t>X</w:t>
              </w:r>
            </w:ins>
          </w:p>
        </w:tc>
        <w:tc>
          <w:tcPr>
            <w:tcW w:w="1266" w:type="dxa"/>
            <w:vAlign w:val="center"/>
            <w:tcPrChange w:id="2775" w:author="phuong vu" w:date="2018-11-15T18:24:00Z">
              <w:tcPr>
                <w:tcW w:w="1463" w:type="dxa"/>
                <w:gridSpan w:val="2"/>
              </w:tcPr>
            </w:tcPrChange>
          </w:tcPr>
          <w:p w14:paraId="74E21E47" w14:textId="77777777" w:rsidR="00070151" w:rsidRPr="00070151" w:rsidRDefault="00070151">
            <w:pPr>
              <w:spacing w:line="276" w:lineRule="auto"/>
              <w:jc w:val="center"/>
              <w:rPr>
                <w:ins w:id="2776" w:author="phuong vu" w:date="2018-11-15T18:20:00Z"/>
                <w:lang w:val="en-US"/>
              </w:rPr>
              <w:pPrChange w:id="2777" w:author="phuong vu" w:date="2018-11-15T18:24:00Z">
                <w:pPr>
                  <w:jc w:val="left"/>
                </w:pPr>
              </w:pPrChange>
            </w:pPr>
          </w:p>
        </w:tc>
        <w:tc>
          <w:tcPr>
            <w:tcW w:w="1614" w:type="dxa"/>
            <w:vAlign w:val="center"/>
            <w:tcPrChange w:id="2778" w:author="phuong vu" w:date="2018-11-15T18:24:00Z">
              <w:tcPr>
                <w:tcW w:w="1463" w:type="dxa"/>
              </w:tcPr>
            </w:tcPrChange>
          </w:tcPr>
          <w:p w14:paraId="21B073AB" w14:textId="77777777" w:rsidR="00070151" w:rsidRPr="00070151" w:rsidRDefault="00070151">
            <w:pPr>
              <w:spacing w:line="276" w:lineRule="auto"/>
              <w:jc w:val="center"/>
              <w:rPr>
                <w:ins w:id="2779" w:author="phuong vu" w:date="2018-11-15T18:20:00Z"/>
                <w:lang w:val="en-US"/>
              </w:rPr>
              <w:pPrChange w:id="2780" w:author="phuong vu" w:date="2018-11-15T18:24:00Z">
                <w:pPr>
                  <w:jc w:val="left"/>
                </w:pPr>
              </w:pPrChange>
            </w:pPr>
          </w:p>
        </w:tc>
        <w:tc>
          <w:tcPr>
            <w:tcW w:w="1312" w:type="dxa"/>
            <w:vAlign w:val="center"/>
            <w:tcPrChange w:id="2781" w:author="phuong vu" w:date="2018-11-15T18:24:00Z">
              <w:tcPr>
                <w:tcW w:w="1463" w:type="dxa"/>
                <w:gridSpan w:val="2"/>
              </w:tcPr>
            </w:tcPrChange>
          </w:tcPr>
          <w:p w14:paraId="095233ED" w14:textId="77777777" w:rsidR="00070151" w:rsidRPr="00070151" w:rsidRDefault="00070151">
            <w:pPr>
              <w:spacing w:line="276" w:lineRule="auto"/>
              <w:jc w:val="center"/>
              <w:rPr>
                <w:ins w:id="2782" w:author="phuong vu" w:date="2018-11-15T18:20:00Z"/>
                <w:lang w:val="en-US"/>
              </w:rPr>
              <w:pPrChange w:id="2783" w:author="phuong vu" w:date="2018-11-15T18:24:00Z">
                <w:pPr>
                  <w:jc w:val="left"/>
                </w:pPr>
              </w:pPrChange>
            </w:pPr>
          </w:p>
        </w:tc>
      </w:tr>
      <w:tr w:rsidR="00070151" w14:paraId="01F6FE51" w14:textId="77777777" w:rsidTr="00070151">
        <w:trPr>
          <w:ins w:id="2784" w:author="phuong vu" w:date="2018-11-15T18:20:00Z"/>
        </w:trPr>
        <w:tc>
          <w:tcPr>
            <w:tcW w:w="1795" w:type="dxa"/>
            <w:tcPrChange w:id="2785" w:author="phuong vu" w:date="2018-11-15T18:24:00Z">
              <w:tcPr>
                <w:tcW w:w="1462" w:type="dxa"/>
              </w:tcPr>
            </w:tcPrChange>
          </w:tcPr>
          <w:p w14:paraId="330D330C" w14:textId="0567BE2C" w:rsidR="00070151" w:rsidRPr="00070151" w:rsidRDefault="00070151">
            <w:pPr>
              <w:spacing w:line="276" w:lineRule="auto"/>
              <w:jc w:val="left"/>
              <w:rPr>
                <w:ins w:id="2786" w:author="phuong vu" w:date="2018-11-15T18:20:00Z"/>
                <w:lang w:val="en-US"/>
              </w:rPr>
              <w:pPrChange w:id="2787" w:author="phuong vu" w:date="2018-11-15T18:24:00Z">
                <w:pPr>
                  <w:jc w:val="left"/>
                </w:pPr>
              </w:pPrChange>
            </w:pPr>
            <w:ins w:id="2788" w:author="phuong vu" w:date="2018-11-15T18:23:00Z">
              <w:r w:rsidRPr="00070151">
                <w:rPr>
                  <w:lang w:val="en-US"/>
                </w:rPr>
                <w:t>Số lượng đồ</w:t>
              </w:r>
            </w:ins>
          </w:p>
        </w:tc>
        <w:tc>
          <w:tcPr>
            <w:tcW w:w="1440" w:type="dxa"/>
            <w:vAlign w:val="center"/>
            <w:tcPrChange w:id="2789" w:author="phuong vu" w:date="2018-11-15T18:24:00Z">
              <w:tcPr>
                <w:tcW w:w="1463" w:type="dxa"/>
                <w:gridSpan w:val="2"/>
              </w:tcPr>
            </w:tcPrChange>
          </w:tcPr>
          <w:p w14:paraId="1C6C2D20" w14:textId="4FC63775" w:rsidR="00070151" w:rsidRPr="00070151" w:rsidRDefault="00070151">
            <w:pPr>
              <w:spacing w:line="276" w:lineRule="auto"/>
              <w:jc w:val="center"/>
              <w:rPr>
                <w:ins w:id="2790" w:author="phuong vu" w:date="2018-11-15T18:20:00Z"/>
                <w:lang w:val="en-US"/>
              </w:rPr>
              <w:pPrChange w:id="2791" w:author="phuong vu" w:date="2018-11-15T18:24:00Z">
                <w:pPr>
                  <w:jc w:val="left"/>
                </w:pPr>
              </w:pPrChange>
            </w:pPr>
            <w:ins w:id="2792" w:author="phuong vu" w:date="2018-11-15T18:25:00Z">
              <w:r w:rsidRPr="00070151">
                <w:rPr>
                  <w:lang w:val="en-US"/>
                </w:rPr>
                <w:t>X</w:t>
              </w:r>
            </w:ins>
          </w:p>
        </w:tc>
        <w:tc>
          <w:tcPr>
            <w:tcW w:w="1350" w:type="dxa"/>
            <w:vAlign w:val="center"/>
            <w:tcPrChange w:id="2793" w:author="phuong vu" w:date="2018-11-15T18:24:00Z">
              <w:tcPr>
                <w:tcW w:w="1463" w:type="dxa"/>
                <w:gridSpan w:val="2"/>
              </w:tcPr>
            </w:tcPrChange>
          </w:tcPr>
          <w:p w14:paraId="7D0BEF53" w14:textId="77777777" w:rsidR="00070151" w:rsidRPr="00070151" w:rsidRDefault="00070151">
            <w:pPr>
              <w:spacing w:line="276" w:lineRule="auto"/>
              <w:jc w:val="center"/>
              <w:rPr>
                <w:ins w:id="2794" w:author="phuong vu" w:date="2018-11-15T18:20:00Z"/>
                <w:lang w:val="en-US"/>
              </w:rPr>
              <w:pPrChange w:id="2795" w:author="phuong vu" w:date="2018-11-15T18:24:00Z">
                <w:pPr>
                  <w:jc w:val="left"/>
                </w:pPr>
              </w:pPrChange>
            </w:pPr>
          </w:p>
        </w:tc>
        <w:tc>
          <w:tcPr>
            <w:tcW w:w="1266" w:type="dxa"/>
            <w:vAlign w:val="center"/>
            <w:tcPrChange w:id="2796" w:author="phuong vu" w:date="2018-11-15T18:24:00Z">
              <w:tcPr>
                <w:tcW w:w="1463" w:type="dxa"/>
                <w:gridSpan w:val="2"/>
              </w:tcPr>
            </w:tcPrChange>
          </w:tcPr>
          <w:p w14:paraId="4DE94707" w14:textId="77777777" w:rsidR="00070151" w:rsidRPr="00070151" w:rsidRDefault="00070151">
            <w:pPr>
              <w:spacing w:line="276" w:lineRule="auto"/>
              <w:jc w:val="center"/>
              <w:rPr>
                <w:ins w:id="2797" w:author="phuong vu" w:date="2018-11-15T18:20:00Z"/>
                <w:lang w:val="en-US"/>
              </w:rPr>
              <w:pPrChange w:id="2798" w:author="phuong vu" w:date="2018-11-15T18:24:00Z">
                <w:pPr>
                  <w:jc w:val="left"/>
                </w:pPr>
              </w:pPrChange>
            </w:pPr>
          </w:p>
        </w:tc>
        <w:tc>
          <w:tcPr>
            <w:tcW w:w="1614" w:type="dxa"/>
            <w:vAlign w:val="center"/>
            <w:tcPrChange w:id="2799" w:author="phuong vu" w:date="2018-11-15T18:24:00Z">
              <w:tcPr>
                <w:tcW w:w="1463" w:type="dxa"/>
              </w:tcPr>
            </w:tcPrChange>
          </w:tcPr>
          <w:p w14:paraId="0956A566" w14:textId="77777777" w:rsidR="00070151" w:rsidRPr="00070151" w:rsidRDefault="00070151">
            <w:pPr>
              <w:spacing w:line="276" w:lineRule="auto"/>
              <w:jc w:val="center"/>
              <w:rPr>
                <w:ins w:id="2800" w:author="phuong vu" w:date="2018-11-15T18:20:00Z"/>
                <w:lang w:val="en-US"/>
              </w:rPr>
              <w:pPrChange w:id="2801" w:author="phuong vu" w:date="2018-11-15T18:24:00Z">
                <w:pPr>
                  <w:jc w:val="left"/>
                </w:pPr>
              </w:pPrChange>
            </w:pPr>
          </w:p>
        </w:tc>
        <w:tc>
          <w:tcPr>
            <w:tcW w:w="1312" w:type="dxa"/>
            <w:vAlign w:val="center"/>
            <w:tcPrChange w:id="2802" w:author="phuong vu" w:date="2018-11-15T18:24:00Z">
              <w:tcPr>
                <w:tcW w:w="1463" w:type="dxa"/>
                <w:gridSpan w:val="2"/>
              </w:tcPr>
            </w:tcPrChange>
          </w:tcPr>
          <w:p w14:paraId="5C13E2F7" w14:textId="09FE30BA" w:rsidR="00070151" w:rsidRPr="00070151" w:rsidRDefault="00070151">
            <w:pPr>
              <w:spacing w:line="276" w:lineRule="auto"/>
              <w:jc w:val="center"/>
              <w:rPr>
                <w:ins w:id="2803" w:author="phuong vu" w:date="2018-11-15T18:20:00Z"/>
                <w:lang w:val="en-US"/>
              </w:rPr>
              <w:pPrChange w:id="2804" w:author="phuong vu" w:date="2018-11-15T18:24:00Z">
                <w:pPr>
                  <w:jc w:val="left"/>
                </w:pPr>
              </w:pPrChange>
            </w:pPr>
            <w:ins w:id="2805" w:author="phuong vu" w:date="2018-11-15T18:26:00Z">
              <w:r w:rsidRPr="00070151">
                <w:rPr>
                  <w:lang w:val="en-US"/>
                </w:rPr>
                <w:t>X</w:t>
              </w:r>
            </w:ins>
          </w:p>
        </w:tc>
      </w:tr>
      <w:tr w:rsidR="00070151" w14:paraId="3AFD9BBE" w14:textId="77777777" w:rsidTr="00070151">
        <w:trPr>
          <w:ins w:id="2806" w:author="phuong vu" w:date="2018-11-15T18:20:00Z"/>
        </w:trPr>
        <w:tc>
          <w:tcPr>
            <w:tcW w:w="1795" w:type="dxa"/>
            <w:tcPrChange w:id="2807" w:author="phuong vu" w:date="2018-11-15T18:24:00Z">
              <w:tcPr>
                <w:tcW w:w="1462" w:type="dxa"/>
              </w:tcPr>
            </w:tcPrChange>
          </w:tcPr>
          <w:p w14:paraId="7B872211" w14:textId="4C435485" w:rsidR="00070151" w:rsidRPr="00070151" w:rsidRDefault="00070151">
            <w:pPr>
              <w:spacing w:line="276" w:lineRule="auto"/>
              <w:jc w:val="left"/>
              <w:rPr>
                <w:ins w:id="2808" w:author="phuong vu" w:date="2018-11-15T18:20:00Z"/>
                <w:lang w:val="en-US"/>
              </w:rPr>
              <w:pPrChange w:id="2809" w:author="phuong vu" w:date="2018-11-15T18:24:00Z">
                <w:pPr>
                  <w:jc w:val="left"/>
                </w:pPr>
              </w:pPrChange>
            </w:pPr>
            <w:ins w:id="2810" w:author="phuong vu" w:date="2018-11-15T18:24:00Z">
              <w:r w:rsidRPr="00070151">
                <w:rPr>
                  <w:lang w:val="en-US"/>
                </w:rPr>
                <w:t>ID đơn hàng</w:t>
              </w:r>
            </w:ins>
          </w:p>
        </w:tc>
        <w:tc>
          <w:tcPr>
            <w:tcW w:w="1440" w:type="dxa"/>
            <w:vAlign w:val="center"/>
            <w:tcPrChange w:id="2811" w:author="phuong vu" w:date="2018-11-15T18:24:00Z">
              <w:tcPr>
                <w:tcW w:w="1463" w:type="dxa"/>
                <w:gridSpan w:val="2"/>
              </w:tcPr>
            </w:tcPrChange>
          </w:tcPr>
          <w:p w14:paraId="0A32F2AC" w14:textId="024A5DA6" w:rsidR="00070151" w:rsidRPr="00070151" w:rsidRDefault="00070151">
            <w:pPr>
              <w:spacing w:line="276" w:lineRule="auto"/>
              <w:jc w:val="center"/>
              <w:rPr>
                <w:ins w:id="2812" w:author="phuong vu" w:date="2018-11-15T18:20:00Z"/>
                <w:lang w:val="en-US"/>
              </w:rPr>
              <w:pPrChange w:id="2813" w:author="phuong vu" w:date="2018-11-15T18:24:00Z">
                <w:pPr>
                  <w:jc w:val="left"/>
                </w:pPr>
              </w:pPrChange>
            </w:pPr>
            <w:ins w:id="2814" w:author="phuong vu" w:date="2018-11-15T18:25:00Z">
              <w:r w:rsidRPr="00070151">
                <w:rPr>
                  <w:lang w:val="en-US"/>
                </w:rPr>
                <w:t>X</w:t>
              </w:r>
            </w:ins>
          </w:p>
        </w:tc>
        <w:tc>
          <w:tcPr>
            <w:tcW w:w="1350" w:type="dxa"/>
            <w:vAlign w:val="center"/>
            <w:tcPrChange w:id="2815" w:author="phuong vu" w:date="2018-11-15T18:24:00Z">
              <w:tcPr>
                <w:tcW w:w="1463" w:type="dxa"/>
                <w:gridSpan w:val="2"/>
              </w:tcPr>
            </w:tcPrChange>
          </w:tcPr>
          <w:p w14:paraId="5F946AB4" w14:textId="79F76120" w:rsidR="00070151" w:rsidRPr="00070151" w:rsidRDefault="00070151">
            <w:pPr>
              <w:spacing w:line="276" w:lineRule="auto"/>
              <w:jc w:val="center"/>
              <w:rPr>
                <w:ins w:id="2816" w:author="phuong vu" w:date="2018-11-15T18:20:00Z"/>
                <w:lang w:val="en-US"/>
              </w:rPr>
              <w:pPrChange w:id="2817" w:author="phuong vu" w:date="2018-11-15T18:24:00Z">
                <w:pPr>
                  <w:jc w:val="left"/>
                </w:pPr>
              </w:pPrChange>
            </w:pPr>
            <w:ins w:id="2818" w:author="phuong vu" w:date="2018-11-15T18:25:00Z">
              <w:r w:rsidRPr="00070151">
                <w:rPr>
                  <w:lang w:val="en-US"/>
                </w:rPr>
                <w:t>X</w:t>
              </w:r>
            </w:ins>
          </w:p>
        </w:tc>
        <w:tc>
          <w:tcPr>
            <w:tcW w:w="1266" w:type="dxa"/>
            <w:vAlign w:val="center"/>
            <w:tcPrChange w:id="2819" w:author="phuong vu" w:date="2018-11-15T18:24:00Z">
              <w:tcPr>
                <w:tcW w:w="1463" w:type="dxa"/>
                <w:gridSpan w:val="2"/>
              </w:tcPr>
            </w:tcPrChange>
          </w:tcPr>
          <w:p w14:paraId="5BCE5A66" w14:textId="2255EED5" w:rsidR="00070151" w:rsidRPr="00070151" w:rsidRDefault="00070151">
            <w:pPr>
              <w:spacing w:line="276" w:lineRule="auto"/>
              <w:jc w:val="center"/>
              <w:rPr>
                <w:ins w:id="2820" w:author="phuong vu" w:date="2018-11-15T18:20:00Z"/>
                <w:lang w:val="en-US"/>
              </w:rPr>
              <w:pPrChange w:id="2821" w:author="phuong vu" w:date="2018-11-15T18:24:00Z">
                <w:pPr>
                  <w:jc w:val="left"/>
                </w:pPr>
              </w:pPrChange>
            </w:pPr>
            <w:ins w:id="2822" w:author="phuong vu" w:date="2018-11-15T18:25:00Z">
              <w:r w:rsidRPr="00070151">
                <w:rPr>
                  <w:lang w:val="en-US"/>
                </w:rPr>
                <w:t>X</w:t>
              </w:r>
            </w:ins>
          </w:p>
        </w:tc>
        <w:tc>
          <w:tcPr>
            <w:tcW w:w="1614" w:type="dxa"/>
            <w:vAlign w:val="center"/>
            <w:tcPrChange w:id="2823" w:author="phuong vu" w:date="2018-11-15T18:24:00Z">
              <w:tcPr>
                <w:tcW w:w="1463" w:type="dxa"/>
              </w:tcPr>
            </w:tcPrChange>
          </w:tcPr>
          <w:p w14:paraId="166EE12F" w14:textId="55B822A4" w:rsidR="00070151" w:rsidRPr="00070151" w:rsidRDefault="00070151">
            <w:pPr>
              <w:spacing w:line="276" w:lineRule="auto"/>
              <w:jc w:val="center"/>
              <w:rPr>
                <w:ins w:id="2824" w:author="phuong vu" w:date="2018-11-15T18:20:00Z"/>
                <w:lang w:val="en-US"/>
              </w:rPr>
              <w:pPrChange w:id="2825" w:author="phuong vu" w:date="2018-11-15T18:24:00Z">
                <w:pPr>
                  <w:jc w:val="left"/>
                </w:pPr>
              </w:pPrChange>
            </w:pPr>
            <w:ins w:id="2826" w:author="phuong vu" w:date="2018-11-15T18:25:00Z">
              <w:r w:rsidRPr="00070151">
                <w:rPr>
                  <w:lang w:val="en-US"/>
                </w:rPr>
                <w:t>X</w:t>
              </w:r>
            </w:ins>
          </w:p>
        </w:tc>
        <w:tc>
          <w:tcPr>
            <w:tcW w:w="1312" w:type="dxa"/>
            <w:vAlign w:val="center"/>
            <w:tcPrChange w:id="2827" w:author="phuong vu" w:date="2018-11-15T18:24:00Z">
              <w:tcPr>
                <w:tcW w:w="1463" w:type="dxa"/>
                <w:gridSpan w:val="2"/>
              </w:tcPr>
            </w:tcPrChange>
          </w:tcPr>
          <w:p w14:paraId="36C191A8" w14:textId="1415CF70" w:rsidR="00070151" w:rsidRPr="00070151" w:rsidRDefault="00070151">
            <w:pPr>
              <w:spacing w:line="276" w:lineRule="auto"/>
              <w:jc w:val="center"/>
              <w:rPr>
                <w:ins w:id="2828" w:author="phuong vu" w:date="2018-11-15T18:20:00Z"/>
                <w:lang w:val="en-US"/>
              </w:rPr>
              <w:pPrChange w:id="2829" w:author="phuong vu" w:date="2018-11-15T18:24:00Z">
                <w:pPr>
                  <w:jc w:val="left"/>
                </w:pPr>
              </w:pPrChange>
            </w:pPr>
            <w:ins w:id="2830" w:author="phuong vu" w:date="2018-11-15T18:25:00Z">
              <w:r w:rsidRPr="00070151">
                <w:rPr>
                  <w:lang w:val="en-US"/>
                </w:rPr>
                <w:t>X</w:t>
              </w:r>
            </w:ins>
          </w:p>
        </w:tc>
      </w:tr>
      <w:tr w:rsidR="00070151" w14:paraId="69ED388C" w14:textId="77777777" w:rsidTr="00070151">
        <w:trPr>
          <w:ins w:id="2831" w:author="phuong vu" w:date="2018-11-15T18:25:00Z"/>
        </w:trPr>
        <w:tc>
          <w:tcPr>
            <w:tcW w:w="1795" w:type="dxa"/>
          </w:tcPr>
          <w:p w14:paraId="445D97C5" w14:textId="5F056119" w:rsidR="00070151" w:rsidRPr="00070151" w:rsidRDefault="00070151" w:rsidP="00070151">
            <w:pPr>
              <w:spacing w:line="276" w:lineRule="auto"/>
              <w:jc w:val="left"/>
              <w:rPr>
                <w:ins w:id="2832" w:author="phuong vu" w:date="2018-11-15T18:25:00Z"/>
                <w:lang w:val="en-US"/>
              </w:rPr>
            </w:pPr>
            <w:ins w:id="2833"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070151">
            <w:pPr>
              <w:spacing w:line="276" w:lineRule="auto"/>
              <w:jc w:val="center"/>
              <w:rPr>
                <w:ins w:id="2834" w:author="phuong vu" w:date="2018-11-15T18:25:00Z"/>
                <w:lang w:val="en-US"/>
              </w:rPr>
            </w:pPr>
          </w:p>
        </w:tc>
        <w:tc>
          <w:tcPr>
            <w:tcW w:w="1350" w:type="dxa"/>
            <w:vAlign w:val="center"/>
          </w:tcPr>
          <w:p w14:paraId="33607025" w14:textId="6C6ADF96" w:rsidR="00070151" w:rsidRPr="00070151" w:rsidRDefault="00070151" w:rsidP="00070151">
            <w:pPr>
              <w:spacing w:line="276" w:lineRule="auto"/>
              <w:jc w:val="center"/>
              <w:rPr>
                <w:ins w:id="2835" w:author="phuong vu" w:date="2018-11-15T18:25:00Z"/>
                <w:lang w:val="en-US"/>
              </w:rPr>
            </w:pPr>
            <w:ins w:id="2836" w:author="phuong vu" w:date="2018-11-15T18:25:00Z">
              <w:r w:rsidRPr="00070151">
                <w:rPr>
                  <w:lang w:val="en-US"/>
                </w:rPr>
                <w:t>X</w:t>
              </w:r>
            </w:ins>
          </w:p>
        </w:tc>
        <w:tc>
          <w:tcPr>
            <w:tcW w:w="1266" w:type="dxa"/>
            <w:vAlign w:val="center"/>
          </w:tcPr>
          <w:p w14:paraId="15BAF8A9" w14:textId="77777777" w:rsidR="00070151" w:rsidRPr="00070151" w:rsidRDefault="00070151" w:rsidP="00070151">
            <w:pPr>
              <w:spacing w:line="276" w:lineRule="auto"/>
              <w:jc w:val="center"/>
              <w:rPr>
                <w:ins w:id="2837" w:author="phuong vu" w:date="2018-11-15T18:25:00Z"/>
                <w:lang w:val="en-US"/>
              </w:rPr>
            </w:pPr>
          </w:p>
        </w:tc>
        <w:tc>
          <w:tcPr>
            <w:tcW w:w="1614" w:type="dxa"/>
            <w:vAlign w:val="center"/>
          </w:tcPr>
          <w:p w14:paraId="40E22E3B" w14:textId="77777777" w:rsidR="00070151" w:rsidRPr="00070151" w:rsidRDefault="00070151" w:rsidP="00070151">
            <w:pPr>
              <w:spacing w:line="276" w:lineRule="auto"/>
              <w:jc w:val="center"/>
              <w:rPr>
                <w:ins w:id="2838" w:author="phuong vu" w:date="2018-11-15T18:25:00Z"/>
                <w:lang w:val="en-US"/>
              </w:rPr>
            </w:pPr>
          </w:p>
        </w:tc>
        <w:tc>
          <w:tcPr>
            <w:tcW w:w="1312" w:type="dxa"/>
            <w:vAlign w:val="center"/>
          </w:tcPr>
          <w:p w14:paraId="4014682C" w14:textId="77777777" w:rsidR="00070151" w:rsidRPr="00070151" w:rsidRDefault="00070151" w:rsidP="00070151">
            <w:pPr>
              <w:spacing w:line="276" w:lineRule="auto"/>
              <w:jc w:val="center"/>
              <w:rPr>
                <w:ins w:id="2839" w:author="phuong vu" w:date="2018-11-15T18:25:00Z"/>
                <w:lang w:val="en-US"/>
              </w:rPr>
            </w:pPr>
          </w:p>
        </w:tc>
      </w:tr>
    </w:tbl>
    <w:p w14:paraId="7061D5A4" w14:textId="77777777" w:rsidR="00B264D7" w:rsidRDefault="00B264D7" w:rsidP="00297E5D">
      <w:pPr>
        <w:jc w:val="left"/>
        <w:rPr>
          <w:ins w:id="2840" w:author="phuong vu" w:date="2018-11-15T18:16:00Z"/>
          <w:b/>
          <w:lang w:val="en-US"/>
        </w:rPr>
      </w:pPr>
    </w:p>
    <w:p w14:paraId="57EE0DE9" w14:textId="77777777" w:rsidR="00297E5D" w:rsidRPr="00297E5D" w:rsidRDefault="00297E5D">
      <w:pPr>
        <w:jc w:val="left"/>
        <w:rPr>
          <w:b/>
          <w:lang w:val="en-US"/>
          <w:rPrChange w:id="2841" w:author="phuong vu" w:date="2018-11-15T18:16:00Z">
            <w:rPr/>
          </w:rPrChange>
        </w:rPr>
        <w:pPrChange w:id="2842"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pPr>
        <w:rPr>
          <w:del w:id="2843" w:author="phuong vu" w:date="2018-11-15T18:18:00Z"/>
        </w:rPr>
      </w:pPr>
      <w:r w:rsidRPr="008904F6">
        <w:rPr>
          <w:strike/>
        </w:rPr>
        <w:br w:type="page"/>
      </w:r>
      <w:bookmarkStart w:id="2844" w:name="_Hlk530052769"/>
      <w:del w:id="2845" w:author="phuong vu" w:date="2018-11-15T18:18:00Z">
        <w:r w:rsidRPr="008904F6" w:rsidDel="009F57D7">
          <w:rPr>
            <w:b/>
          </w:rPr>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rPr>
          <w:del w:id="2846" w:author="phuong vu" w:date="2018-11-15T18:18:00Z"/>
        </w:rPr>
        <w:pPrChange w:id="2847" w:author="phuong vu" w:date="2018-11-15T18:18:00Z">
          <w:pPr>
            <w:pStyle w:val="ListParagraph"/>
            <w:numPr>
              <w:numId w:val="44"/>
            </w:numPr>
            <w:ind w:hanging="360"/>
          </w:pPr>
        </w:pPrChange>
      </w:pPr>
      <w:del w:id="2848" w:author="phuong vu" w:date="2018-11-15T18:18:00Z">
        <w:r w:rsidRPr="008904F6" w:rsidDel="009F57D7">
          <w:rPr>
            <w:b/>
          </w:rPr>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rPr>
          <w:del w:id="2849" w:author="phuong vu" w:date="2018-11-15T18:18:00Z"/>
        </w:rPr>
        <w:pPrChange w:id="2850" w:author="phuong vu" w:date="2018-11-15T18:18:00Z">
          <w:pPr>
            <w:pStyle w:val="ListParagraph"/>
            <w:numPr>
              <w:numId w:val="44"/>
            </w:numPr>
            <w:ind w:hanging="360"/>
          </w:pPr>
        </w:pPrChange>
      </w:pPr>
      <w:del w:id="2851" w:author="phuong vu" w:date="2018-11-15T18:18:00Z">
        <w:r w:rsidRPr="008904F6" w:rsidDel="009F57D7">
          <w:rPr>
            <w:b/>
          </w:rPr>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rPr>
            <w:b/>
          </w:rPr>
          <w:delText>)</w:delText>
        </w:r>
      </w:del>
    </w:p>
    <w:p w14:paraId="1DB6D996" w14:textId="49468C93" w:rsidR="00C51F17" w:rsidRPr="008904F6" w:rsidDel="009F57D7" w:rsidRDefault="00C51F17">
      <w:pPr>
        <w:rPr>
          <w:del w:id="2852" w:author="phuong vu" w:date="2018-11-15T18:18:00Z"/>
          <w:lang w:val="fr-FR"/>
        </w:rPr>
        <w:pPrChange w:id="2853" w:author="phuong vu" w:date="2018-11-15T18:18:00Z">
          <w:pPr>
            <w:pStyle w:val="ListParagraph"/>
            <w:numPr>
              <w:numId w:val="44"/>
            </w:numPr>
            <w:ind w:hanging="360"/>
          </w:pPr>
        </w:pPrChange>
      </w:pPr>
      <w:del w:id="2854" w:author="phuong vu" w:date="2018-11-15T18:18:00Z">
        <w:r w:rsidRPr="008904F6" w:rsidDel="009F57D7">
          <w:rPr>
            <w:b/>
            <w:lang w:val="fr-FR"/>
          </w:rPr>
          <w:delText xml:space="preserve">SERVICE_TYPE </w:delText>
        </w:r>
        <w:r w:rsidRPr="008904F6" w:rsidDel="009F57D7">
          <w:rPr>
            <w:lang w:val="fr-FR"/>
          </w:rPr>
          <w:delText>(#</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rPr>
          <w:del w:id="2855" w:author="phuong vu" w:date="2018-11-15T18:18:00Z"/>
          <w:lang w:val="fr-FR"/>
        </w:rPr>
        <w:pPrChange w:id="2856" w:author="phuong vu" w:date="2018-11-15T18:18:00Z">
          <w:pPr>
            <w:pStyle w:val="ListParagraph"/>
            <w:numPr>
              <w:numId w:val="44"/>
            </w:numPr>
            <w:ind w:hanging="360"/>
          </w:pPr>
        </w:pPrChange>
      </w:pPr>
      <w:del w:id="2857" w:author="phuong vu" w:date="2018-11-15T18:18:00Z">
        <w:r w:rsidRPr="008904F6" w:rsidDel="009F57D7">
          <w:rPr>
            <w:b/>
            <w:lang w:val="fr-FR"/>
          </w:rPr>
          <w:delText>SERVICE_TYPE_BRANCH</w:delText>
        </w:r>
        <w:r w:rsidRPr="008904F6" w:rsidDel="009F57D7">
          <w:rPr>
            <w:lang w:val="fr-FR"/>
          </w:rPr>
          <w:delText xml:space="preserve">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rPr>
          <w:del w:id="2858" w:author="phuong vu" w:date="2018-11-15T18:18:00Z"/>
        </w:rPr>
        <w:pPrChange w:id="2859" w:author="phuong vu" w:date="2018-11-15T18:18:00Z">
          <w:pPr>
            <w:pStyle w:val="ListParagraph"/>
            <w:numPr>
              <w:numId w:val="44"/>
            </w:numPr>
            <w:ind w:hanging="360"/>
          </w:pPr>
        </w:pPrChange>
      </w:pPr>
      <w:del w:id="2860" w:author="phuong vu" w:date="2018-11-15T18:18:00Z">
        <w:r w:rsidRPr="008904F6" w:rsidDel="009F57D7">
          <w:rPr>
            <w:b/>
            <w:lang w:val="fr-FR"/>
          </w:rPr>
          <w:delText>POST</w:delText>
        </w:r>
        <w:r w:rsidRPr="008904F6" w:rsidDel="009F57D7">
          <w:rPr>
            <w:lang w:val="fr-FR"/>
          </w:rPr>
          <w:delText xml:space="preserve">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rPr>
          <w:del w:id="2861" w:author="phuong vu" w:date="2018-11-15T18:18:00Z"/>
          <w:lang w:val="fr-FR"/>
        </w:rPr>
        <w:pPrChange w:id="2862" w:author="phuong vu" w:date="2018-11-15T18:18:00Z">
          <w:pPr>
            <w:pStyle w:val="ListParagraph"/>
            <w:numPr>
              <w:numId w:val="44"/>
            </w:numPr>
            <w:ind w:hanging="360"/>
          </w:pPr>
        </w:pPrChange>
      </w:pPr>
      <w:del w:id="2863" w:author="phuong vu" w:date="2018-11-15T18:18:00Z">
        <w:r w:rsidRPr="008904F6" w:rsidDel="009F57D7">
          <w:rPr>
            <w:b/>
            <w:lang w:val="fr-FR"/>
          </w:rPr>
          <w:delText>TIME_SCHEDULE</w:delText>
        </w:r>
        <w:r w:rsidRPr="008904F6" w:rsidDel="009F57D7">
          <w:rPr>
            <w:lang w:val="fr-FR"/>
          </w:rPr>
          <w:delText xml:space="preserv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rPr>
          <w:del w:id="2864" w:author="phuong vu" w:date="2018-11-15T18:18:00Z"/>
        </w:rPr>
        <w:pPrChange w:id="2865" w:author="phuong vu" w:date="2018-11-15T18:18:00Z">
          <w:pPr>
            <w:pStyle w:val="ListParagraph"/>
            <w:numPr>
              <w:numId w:val="44"/>
            </w:numPr>
            <w:ind w:hanging="360"/>
          </w:pPr>
        </w:pPrChange>
      </w:pPr>
      <w:del w:id="2866" w:author="phuong vu" w:date="2018-11-15T18:18:00Z">
        <w:r w:rsidRPr="008904F6" w:rsidDel="009F57D7">
          <w:rPr>
            <w:b/>
          </w:rPr>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rPr>
          <w:del w:id="2867" w:author="phuong vu" w:date="2018-11-15T18:18:00Z"/>
        </w:rPr>
        <w:pPrChange w:id="2868" w:author="phuong vu" w:date="2018-11-15T18:18:00Z">
          <w:pPr>
            <w:pStyle w:val="ListParagraph"/>
            <w:numPr>
              <w:numId w:val="44"/>
            </w:numPr>
            <w:ind w:hanging="360"/>
          </w:pPr>
        </w:pPrChange>
      </w:pPr>
      <w:del w:id="2869" w:author="phuong vu" w:date="2018-11-15T18:18:00Z">
        <w:r w:rsidRPr="008904F6" w:rsidDel="009F57D7">
          <w:rPr>
            <w:b/>
          </w:rPr>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rPr>
          <w:del w:id="2870" w:author="phuong vu" w:date="2018-11-15T18:18:00Z"/>
          <w:lang w:val="fr-FR"/>
        </w:rPr>
        <w:pPrChange w:id="2871" w:author="phuong vu" w:date="2018-11-15T18:18:00Z">
          <w:pPr>
            <w:pStyle w:val="ListParagraph"/>
            <w:numPr>
              <w:numId w:val="44"/>
            </w:numPr>
            <w:ind w:hanging="360"/>
          </w:pPr>
        </w:pPrChange>
      </w:pPr>
      <w:del w:id="2872" w:author="phuong vu" w:date="2018-11-15T18:18:00Z">
        <w:r w:rsidRPr="008904F6" w:rsidDel="009F57D7">
          <w:rPr>
            <w:b/>
            <w:lang w:val="fr-FR"/>
          </w:rPr>
          <w:delText xml:space="preserve">MATERIAL </w:delText>
        </w:r>
        <w:r w:rsidRPr="008904F6" w:rsidDel="009F57D7">
          <w:rPr>
            <w:lang w:val="fr-FR"/>
          </w:rPr>
          <w:delText>(#</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rPr>
          <w:del w:id="2873" w:author="phuong vu" w:date="2018-11-15T18:18:00Z"/>
          <w:lang w:val="fr-FR"/>
        </w:rPr>
        <w:pPrChange w:id="2874" w:author="phuong vu" w:date="2018-11-15T18:18:00Z">
          <w:pPr>
            <w:pStyle w:val="ListParagraph"/>
            <w:numPr>
              <w:numId w:val="44"/>
            </w:numPr>
            <w:ind w:hanging="360"/>
          </w:pPr>
        </w:pPrChange>
      </w:pPr>
      <w:del w:id="2875" w:author="phuong vu" w:date="2018-11-15T18:18:00Z">
        <w:r w:rsidRPr="008904F6" w:rsidDel="009F57D7">
          <w:rPr>
            <w:b/>
            <w:lang w:val="fr-FR"/>
          </w:rPr>
          <w:delText xml:space="preserve">COLOR_GROUP </w:delText>
        </w:r>
        <w:r w:rsidRPr="008904F6" w:rsidDel="009F57D7">
          <w:rPr>
            <w:lang w:val="fr-FR"/>
          </w:rPr>
          <w:delText>(#</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rPr>
          <w:del w:id="2876" w:author="phuong vu" w:date="2018-11-15T18:18:00Z"/>
          <w:lang w:val="fr-FR"/>
        </w:rPr>
        <w:pPrChange w:id="2877" w:author="phuong vu" w:date="2018-11-15T18:18:00Z">
          <w:pPr>
            <w:pStyle w:val="ListParagraph"/>
            <w:numPr>
              <w:numId w:val="44"/>
            </w:numPr>
            <w:ind w:hanging="360"/>
          </w:pPr>
        </w:pPrChange>
      </w:pPr>
      <w:del w:id="2878" w:author="phuong vu" w:date="2018-11-15T18:18:00Z">
        <w:r w:rsidRPr="008904F6" w:rsidDel="009F57D7">
          <w:rPr>
            <w:b/>
            <w:lang w:val="fr-FR"/>
          </w:rPr>
          <w:delText xml:space="preserve">COLOR </w:delText>
        </w:r>
        <w:r w:rsidRPr="008904F6" w:rsidDel="009F57D7">
          <w:rPr>
            <w:lang w:val="fr-FR"/>
          </w:rPr>
          <w:delText>(#</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rPr>
          <w:del w:id="2879" w:author="phuong vu" w:date="2018-11-15T18:18:00Z"/>
        </w:rPr>
        <w:pPrChange w:id="2880" w:author="phuong vu" w:date="2018-11-15T18:18:00Z">
          <w:pPr>
            <w:pStyle w:val="ListParagraph"/>
            <w:numPr>
              <w:numId w:val="44"/>
            </w:numPr>
            <w:ind w:hanging="360"/>
          </w:pPr>
        </w:pPrChange>
      </w:pPr>
      <w:del w:id="2881" w:author="phuong vu" w:date="2018-11-15T18:18:00Z">
        <w:r w:rsidRPr="008904F6" w:rsidDel="009F57D7">
          <w:rPr>
            <w:b/>
          </w:rPr>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rPr>
          <w:del w:id="2882" w:author="phuong vu" w:date="2018-11-15T18:18:00Z"/>
        </w:rPr>
        <w:pPrChange w:id="2883" w:author="phuong vu" w:date="2018-11-15T18:18:00Z">
          <w:pPr>
            <w:pStyle w:val="ListParagraph"/>
            <w:numPr>
              <w:numId w:val="44"/>
            </w:numPr>
            <w:ind w:hanging="360"/>
          </w:pPr>
        </w:pPrChange>
      </w:pPr>
      <w:del w:id="2884" w:author="phuong vu" w:date="2018-11-15T18:18:00Z">
        <w:r w:rsidRPr="008904F6" w:rsidDel="009F57D7">
          <w:rPr>
            <w:b/>
          </w:rPr>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rPr>
          <w:del w:id="2885" w:author="phuong vu" w:date="2018-11-15T18:18:00Z"/>
        </w:rPr>
        <w:pPrChange w:id="2886" w:author="phuong vu" w:date="2018-11-15T18:18:00Z">
          <w:pPr>
            <w:pStyle w:val="ListParagraph"/>
            <w:numPr>
              <w:numId w:val="44"/>
            </w:numPr>
            <w:ind w:hanging="360"/>
          </w:pPr>
        </w:pPrChange>
      </w:pPr>
      <w:del w:id="2887" w:author="phuong vu" w:date="2018-11-15T18:18:00Z">
        <w:r w:rsidRPr="008904F6" w:rsidDel="009F57D7">
          <w:rPr>
            <w:b/>
          </w:rPr>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rPr>
          <w:del w:id="2888" w:author="phuong vu" w:date="2018-11-15T18:18:00Z"/>
        </w:rPr>
        <w:pPrChange w:id="2889" w:author="phuong vu" w:date="2018-11-15T18:18:00Z">
          <w:pPr>
            <w:pStyle w:val="ListParagraph"/>
            <w:numPr>
              <w:numId w:val="44"/>
            </w:numPr>
            <w:ind w:hanging="360"/>
          </w:pPr>
        </w:pPrChange>
      </w:pPr>
      <w:del w:id="2890" w:author="phuong vu" w:date="2018-11-15T18:18:00Z">
        <w:r w:rsidRPr="008904F6" w:rsidDel="009F57D7">
          <w:rPr>
            <w:b/>
          </w:rPr>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rPr>
          <w:del w:id="2891" w:author="phuong vu" w:date="2018-11-15T18:18:00Z"/>
        </w:rPr>
        <w:pPrChange w:id="2892" w:author="phuong vu" w:date="2018-11-15T18:18:00Z">
          <w:pPr>
            <w:pStyle w:val="ListParagraph"/>
            <w:numPr>
              <w:numId w:val="44"/>
            </w:numPr>
            <w:ind w:hanging="360"/>
          </w:pPr>
        </w:pPrChange>
      </w:pPr>
      <w:del w:id="2893" w:author="phuong vu" w:date="2018-11-15T18:18:00Z">
        <w:r w:rsidRPr="008904F6" w:rsidDel="009F57D7">
          <w:rPr>
            <w:b/>
          </w:rPr>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rPr>
          <w:del w:id="2894" w:author="phuong vu" w:date="2018-11-15T18:18:00Z"/>
        </w:rPr>
        <w:pPrChange w:id="2895" w:author="phuong vu" w:date="2018-11-15T18:18:00Z">
          <w:pPr>
            <w:pStyle w:val="ListParagraph"/>
            <w:numPr>
              <w:numId w:val="44"/>
            </w:numPr>
            <w:ind w:hanging="360"/>
          </w:pPr>
        </w:pPrChange>
      </w:pPr>
      <w:del w:id="2896" w:author="phuong vu" w:date="2018-11-15T18:18:00Z">
        <w:r w:rsidRPr="008904F6" w:rsidDel="009F57D7">
          <w:rPr>
            <w:b/>
          </w:rPr>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rPr>
          <w:del w:id="2897" w:author="phuong vu" w:date="2018-11-15T18:18:00Z"/>
        </w:rPr>
        <w:pPrChange w:id="2898" w:author="phuong vu" w:date="2018-11-15T18:18:00Z">
          <w:pPr>
            <w:pStyle w:val="ListParagraph"/>
            <w:numPr>
              <w:numId w:val="44"/>
            </w:numPr>
            <w:ind w:hanging="360"/>
          </w:pPr>
        </w:pPrChange>
      </w:pPr>
      <w:del w:id="2899" w:author="phuong vu" w:date="2018-11-15T18:18:00Z">
        <w:r w:rsidRPr="008904F6" w:rsidDel="009F57D7">
          <w:rPr>
            <w:b/>
          </w:rPr>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rPr>
          <w:del w:id="2900" w:author="phuong vu" w:date="2018-11-15T18:18:00Z"/>
        </w:rPr>
        <w:pPrChange w:id="2901" w:author="phuong vu" w:date="2018-11-15T18:18:00Z">
          <w:pPr>
            <w:pStyle w:val="ListParagraph"/>
            <w:numPr>
              <w:numId w:val="44"/>
            </w:numPr>
            <w:ind w:hanging="360"/>
          </w:pPr>
        </w:pPrChange>
      </w:pPr>
      <w:del w:id="2902" w:author="phuong vu" w:date="2018-11-15T18:18:00Z">
        <w:r w:rsidRPr="008904F6" w:rsidDel="009F57D7">
          <w:rPr>
            <w:b/>
          </w:rPr>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rPr>
          <w:del w:id="2903" w:author="phuong vu" w:date="2018-11-15T18:18:00Z"/>
          <w:i/>
        </w:rPr>
        <w:pPrChange w:id="2904" w:author="phuong vu" w:date="2018-11-15T18:18:00Z">
          <w:pPr>
            <w:pStyle w:val="ListParagraph"/>
            <w:numPr>
              <w:numId w:val="44"/>
            </w:numPr>
            <w:ind w:hanging="360"/>
          </w:pPr>
        </w:pPrChange>
      </w:pPr>
      <w:del w:id="2905" w:author="phuong vu" w:date="2018-11-15T18:18:00Z">
        <w:r w:rsidRPr="008904F6" w:rsidDel="009F57D7">
          <w:rPr>
            <w:b/>
          </w:rPr>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rPr>
          <w:del w:id="2906" w:author="phuong vu" w:date="2018-11-15T18:18:00Z"/>
        </w:rPr>
        <w:pPrChange w:id="2907" w:author="phuong vu" w:date="2018-11-15T18:18:00Z">
          <w:pPr>
            <w:pStyle w:val="ListParagraph"/>
            <w:numPr>
              <w:numId w:val="44"/>
            </w:numPr>
            <w:ind w:hanging="360"/>
          </w:pPr>
        </w:pPrChange>
      </w:pPr>
      <w:del w:id="2908" w:author="phuong vu" w:date="2018-11-15T18:18:00Z">
        <w:r w:rsidRPr="008904F6" w:rsidDel="009F57D7">
          <w:rPr>
            <w:b/>
          </w:rPr>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rPr>
          <w:del w:id="2909" w:author="phuong vu" w:date="2018-11-15T18:18:00Z"/>
        </w:rPr>
        <w:pPrChange w:id="2910" w:author="phuong vu" w:date="2018-11-15T18:18:00Z">
          <w:pPr>
            <w:pStyle w:val="ListParagraph"/>
            <w:numPr>
              <w:numId w:val="44"/>
            </w:numPr>
            <w:ind w:hanging="360"/>
          </w:pPr>
        </w:pPrChange>
      </w:pPr>
      <w:del w:id="2911" w:author="phuong vu" w:date="2018-11-15T18:18:00Z">
        <w:r w:rsidRPr="008904F6" w:rsidDel="009F57D7">
          <w:rPr>
            <w:b/>
          </w:rPr>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rPr>
          <w:del w:id="2912" w:author="phuong vu" w:date="2018-11-15T18:18:00Z"/>
        </w:rPr>
        <w:pPrChange w:id="2913" w:author="phuong vu" w:date="2018-11-15T18:18:00Z">
          <w:pPr>
            <w:pStyle w:val="ListParagraph"/>
            <w:numPr>
              <w:numId w:val="44"/>
            </w:numPr>
            <w:ind w:hanging="360"/>
          </w:pPr>
        </w:pPrChange>
      </w:pPr>
      <w:del w:id="2914" w:author="phuong vu" w:date="2018-11-15T18:18:00Z">
        <w:r w:rsidRPr="008904F6" w:rsidDel="009F57D7">
          <w:rPr>
            <w:b/>
          </w:rPr>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rPr>
          <w:del w:id="2915" w:author="phuong vu" w:date="2018-11-15T18:18:00Z"/>
        </w:rPr>
        <w:pPrChange w:id="2916" w:author="phuong vu" w:date="2018-11-15T18:18:00Z">
          <w:pPr>
            <w:pStyle w:val="ListParagraph"/>
            <w:numPr>
              <w:numId w:val="44"/>
            </w:numPr>
            <w:ind w:hanging="360"/>
          </w:pPr>
        </w:pPrChange>
      </w:pPr>
      <w:del w:id="2917" w:author="phuong vu" w:date="2018-11-15T18:18:00Z">
        <w:r w:rsidRPr="008904F6" w:rsidDel="009F57D7">
          <w:rPr>
            <w:b/>
          </w:rPr>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rPr>
          <w:del w:id="2918" w:author="phuong vu" w:date="2018-11-15T18:18:00Z"/>
        </w:rPr>
        <w:pPrChange w:id="2919" w:author="phuong vu" w:date="2018-11-15T18:18:00Z">
          <w:pPr>
            <w:pStyle w:val="ListParagraph"/>
            <w:numPr>
              <w:numId w:val="44"/>
            </w:numPr>
            <w:ind w:hanging="360"/>
          </w:pPr>
        </w:pPrChange>
      </w:pPr>
      <w:del w:id="2920" w:author="phuong vu" w:date="2018-11-15T18:18:00Z">
        <w:r w:rsidRPr="008904F6" w:rsidDel="009F57D7">
          <w:rPr>
            <w:b/>
          </w:rPr>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rPr>
          <w:del w:id="2921" w:author="phuong vu" w:date="2018-11-15T18:18:00Z"/>
        </w:rPr>
        <w:pPrChange w:id="2922" w:author="phuong vu" w:date="2018-11-15T18:18:00Z">
          <w:pPr>
            <w:pStyle w:val="ListParagraph"/>
            <w:numPr>
              <w:numId w:val="44"/>
            </w:numPr>
            <w:ind w:hanging="360"/>
          </w:pPr>
        </w:pPrChange>
      </w:pPr>
      <w:del w:id="2923" w:author="phuong vu" w:date="2018-11-15T18:18:00Z">
        <w:r w:rsidRPr="008904F6" w:rsidDel="009F57D7">
          <w:rPr>
            <w:b/>
          </w:rPr>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rPr>
          <w:del w:id="2924" w:author="phuong vu" w:date="2018-11-15T18:18:00Z"/>
        </w:rPr>
        <w:pPrChange w:id="2925" w:author="phuong vu" w:date="2018-11-15T18:18:00Z">
          <w:pPr>
            <w:pStyle w:val="ListParagraph"/>
            <w:numPr>
              <w:numId w:val="44"/>
            </w:numPr>
            <w:ind w:hanging="360"/>
          </w:pPr>
        </w:pPrChange>
      </w:pPr>
      <w:del w:id="2926" w:author="phuong vu" w:date="2018-11-15T18:18:00Z">
        <w:r w:rsidRPr="008904F6" w:rsidDel="009F57D7">
          <w:rPr>
            <w:b/>
          </w:rPr>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rPr>
          <w:del w:id="2927" w:author="phuong vu" w:date="2018-11-15T18:18:00Z"/>
        </w:rPr>
        <w:pPrChange w:id="2928" w:author="phuong vu" w:date="2018-11-15T18:18:00Z">
          <w:pPr>
            <w:pStyle w:val="ListParagraph"/>
            <w:numPr>
              <w:numId w:val="44"/>
            </w:numPr>
            <w:ind w:hanging="360"/>
          </w:pPr>
        </w:pPrChange>
      </w:pPr>
      <w:del w:id="2929" w:author="phuong vu" w:date="2018-11-15T18:18:00Z">
        <w:r w:rsidRPr="008904F6" w:rsidDel="009F57D7">
          <w:rPr>
            <w:b/>
          </w:rPr>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rPr>
          <w:del w:id="2930" w:author="phuong vu" w:date="2018-11-15T18:18:00Z"/>
        </w:rPr>
        <w:pPrChange w:id="2931" w:author="phuong vu" w:date="2018-11-15T18:18:00Z">
          <w:pPr>
            <w:pStyle w:val="ListParagraph"/>
            <w:numPr>
              <w:numId w:val="44"/>
            </w:numPr>
            <w:ind w:hanging="360"/>
          </w:pPr>
        </w:pPrChange>
      </w:pPr>
      <w:bookmarkStart w:id="2932" w:name="_Ref530069181"/>
      <w:del w:id="2933" w:author="phuong vu" w:date="2018-11-15T18:18:00Z">
        <w:r w:rsidRPr="008904F6" w:rsidDel="009F57D7">
          <w:rPr>
            <w:b/>
          </w:rPr>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2932"/>
      </w:del>
    </w:p>
    <w:bookmarkEnd w:id="2844"/>
    <w:p w14:paraId="6443EAB9" w14:textId="279A6546" w:rsidR="00C51F17" w:rsidRPr="00751AC2" w:rsidDel="009F57D7" w:rsidRDefault="00C51F17" w:rsidP="008904F6">
      <w:pPr>
        <w:jc w:val="left"/>
        <w:rPr>
          <w:del w:id="2934" w:author="phuong vu" w:date="2018-11-15T18:18:00Z"/>
        </w:rPr>
      </w:pPr>
    </w:p>
    <w:p w14:paraId="1C90ACBA" w14:textId="77777777" w:rsidR="00C51F17" w:rsidRPr="00751AC2" w:rsidDel="009F57D7" w:rsidRDefault="00C51F17" w:rsidP="00C51F17">
      <w:pPr>
        <w:rPr>
          <w:del w:id="2935" w:author="phuong vu" w:date="2018-11-15T18:18:00Z"/>
        </w:rPr>
      </w:pPr>
    </w:p>
    <w:p w14:paraId="753F1629" w14:textId="692C0844" w:rsidR="00C51F17" w:rsidDel="009F57D7" w:rsidRDefault="00C51F17">
      <w:pPr>
        <w:jc w:val="left"/>
        <w:rPr>
          <w:del w:id="2936" w:author="phuong vu" w:date="2018-11-15T18:18:00Z"/>
        </w:rPr>
      </w:pPr>
      <w:del w:id="2937" w:author="phuong vu" w:date="2018-11-15T18:18:00Z">
        <w:r w:rsidDel="009F57D7">
          <w:br w:type="page"/>
        </w:r>
      </w:del>
    </w:p>
    <w:p w14:paraId="594610BD" w14:textId="77777777" w:rsidR="00C51F17" w:rsidRPr="00751AC2" w:rsidDel="009F57D7" w:rsidRDefault="00C51F17" w:rsidP="00C51F17">
      <w:pPr>
        <w:rPr>
          <w:del w:id="2938" w:author="phuong vu" w:date="2018-11-15T18:18:00Z"/>
        </w:rPr>
      </w:pPr>
    </w:p>
    <w:p w14:paraId="104224C0" w14:textId="77777777" w:rsidR="00C51F17" w:rsidRPr="00751AC2" w:rsidDel="009F57D7" w:rsidRDefault="00C51F17" w:rsidP="00C51F17">
      <w:pPr>
        <w:rPr>
          <w:del w:id="2939" w:author="phuong vu" w:date="2018-11-15T18:18:00Z"/>
        </w:rPr>
      </w:pPr>
    </w:p>
    <w:p w14:paraId="6C8F2F3B" w14:textId="3A332C07" w:rsidR="00C51F17" w:rsidDel="009F57D7" w:rsidRDefault="00C51F17">
      <w:pPr>
        <w:rPr>
          <w:del w:id="2940" w:author="phuong vu" w:date="2018-11-15T18:18:00Z"/>
          <w:strike/>
        </w:rPr>
        <w:pPrChange w:id="2941" w:author="phuong vu" w:date="2018-11-15T18:18:00Z">
          <w:pPr>
            <w:jc w:val="left"/>
          </w:pPr>
        </w:pPrChange>
      </w:pPr>
    </w:p>
    <w:p w14:paraId="2E071B9F" w14:textId="6AB618CF" w:rsidR="00C51F17" w:rsidRPr="00B04AB8" w:rsidDel="009F57D7" w:rsidRDefault="00C51F17">
      <w:pPr>
        <w:pStyle w:val="Heading1"/>
        <w:numPr>
          <w:ilvl w:val="0"/>
          <w:numId w:val="0"/>
        </w:numPr>
        <w:ind w:left="540" w:hanging="90"/>
        <w:jc w:val="both"/>
        <w:rPr>
          <w:del w:id="2942" w:author="phuong vu" w:date="2018-11-15T18:18:00Z"/>
        </w:rPr>
        <w:pPrChange w:id="2943" w:author="phuong vu" w:date="2018-11-15T18:18:00Z">
          <w:pPr>
            <w:spacing w:line="360" w:lineRule="auto"/>
          </w:pPr>
        </w:pPrChange>
      </w:pPr>
    </w:p>
    <w:p w14:paraId="0C0E03A1" w14:textId="77777777" w:rsidR="00CB27A4" w:rsidRPr="00B04AB8" w:rsidRDefault="00CB27A4">
      <w:pPr>
        <w:pStyle w:val="Heading1"/>
        <w:numPr>
          <w:ilvl w:val="0"/>
          <w:numId w:val="0"/>
        </w:numPr>
        <w:ind w:left="540" w:hanging="90"/>
        <w:pPrChange w:id="2944" w:author="phuong vu" w:date="2018-11-15T18:18:00Z">
          <w:pPr>
            <w:pStyle w:val="Heading1"/>
            <w:numPr>
              <w:numId w:val="0"/>
            </w:numPr>
            <w:ind w:left="0" w:firstLine="0"/>
          </w:pPr>
        </w:pPrChange>
      </w:pPr>
      <w:bookmarkStart w:id="2945" w:name="_Toc529744452"/>
      <w:r w:rsidRPr="00B04AB8">
        <w:t>TÀI LIỆU THAM KHẢO</w:t>
      </w:r>
      <w:bookmarkEnd w:id="2945"/>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7"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8"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9"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60"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61" w:history="1">
        <w:r w:rsidRPr="007A626B">
          <w:rPr>
            <w:rStyle w:val="Hyperlink"/>
            <w:bCs/>
            <w:lang w:val="en-US"/>
          </w:rPr>
          <w:t>https://www.apollographql.com/docs/react/</w:t>
        </w:r>
      </w:hyperlink>
    </w:p>
    <w:sectPr w:rsidR="007A626B" w:rsidRPr="003B05E0" w:rsidSect="001D00CB">
      <w:headerReference w:type="default" r:id="rId62"/>
      <w:footerReference w:type="default" r:id="rId63"/>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E8546" w14:textId="77777777" w:rsidR="009C4745" w:rsidRDefault="009C4745" w:rsidP="006806BE">
      <w:pPr>
        <w:spacing w:after="0" w:line="240" w:lineRule="auto"/>
      </w:pPr>
      <w:r>
        <w:separator/>
      </w:r>
    </w:p>
  </w:endnote>
  <w:endnote w:type="continuationSeparator" w:id="0">
    <w:p w14:paraId="7F162129" w14:textId="77777777" w:rsidR="009C4745" w:rsidRDefault="009C4745"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891537"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891537" w:rsidRPr="001D00CB" w:rsidRDefault="00891537">
          <w:pPr>
            <w:pStyle w:val="Header"/>
            <w:rPr>
              <w:caps/>
              <w:color w:val="FF0000"/>
              <w:sz w:val="18"/>
            </w:rPr>
          </w:pPr>
        </w:p>
      </w:tc>
      <w:tc>
        <w:tcPr>
          <w:tcW w:w="4674" w:type="dxa"/>
          <w:shd w:val="clear" w:color="auto" w:fill="00B0F0"/>
          <w:tcMar>
            <w:top w:w="0" w:type="dxa"/>
            <w:bottom w:w="0" w:type="dxa"/>
          </w:tcMar>
        </w:tcPr>
        <w:p w14:paraId="2CD568B3" w14:textId="77777777" w:rsidR="00891537" w:rsidRPr="001D00CB" w:rsidRDefault="00891537">
          <w:pPr>
            <w:pStyle w:val="Header"/>
            <w:jc w:val="right"/>
            <w:rPr>
              <w:caps/>
              <w:color w:val="FF0000"/>
              <w:sz w:val="18"/>
            </w:rPr>
          </w:pPr>
        </w:p>
      </w:tc>
    </w:tr>
    <w:tr w:rsidR="00891537" w14:paraId="77229044" w14:textId="77777777" w:rsidTr="005E5E84">
      <w:trPr>
        <w:trHeight w:val="1173"/>
        <w:jc w:val="center"/>
      </w:trPr>
      <w:tc>
        <w:tcPr>
          <w:tcW w:w="4686" w:type="dxa"/>
          <w:shd w:val="clear" w:color="auto" w:fill="auto"/>
          <w:vAlign w:val="center"/>
        </w:tcPr>
        <w:p w14:paraId="4548A087" w14:textId="77777777" w:rsidR="00891537" w:rsidRDefault="00891537" w:rsidP="009F370B">
          <w:pPr>
            <w:rPr>
              <w:lang w:val="en-US"/>
            </w:rPr>
          </w:pPr>
          <w:r>
            <w:rPr>
              <w:lang w:val="en-US"/>
            </w:rPr>
            <w:t>Trần Hoàng Huân – B140147</w:t>
          </w:r>
        </w:p>
        <w:p w14:paraId="345F66DE" w14:textId="6466F408" w:rsidR="00891537" w:rsidRPr="003C43C4" w:rsidRDefault="00891537" w:rsidP="009F370B">
          <w:pPr>
            <w:rPr>
              <w:lang w:val="en-US"/>
            </w:rPr>
          </w:pPr>
          <w:r>
            <w:rPr>
              <w:lang w:val="en-US"/>
            </w:rPr>
            <w:t>Vũ Phương – B1401081</w:t>
          </w:r>
        </w:p>
      </w:tc>
      <w:tc>
        <w:tcPr>
          <w:tcW w:w="4674" w:type="dxa"/>
          <w:shd w:val="clear" w:color="auto" w:fill="auto"/>
          <w:vAlign w:val="center"/>
        </w:tcPr>
        <w:p w14:paraId="4AFA15C9" w14:textId="77777777" w:rsidR="00891537" w:rsidRDefault="0089153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891537" w:rsidRDefault="008915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B7377" w14:textId="77777777" w:rsidR="009C4745" w:rsidRDefault="009C4745" w:rsidP="006806BE">
      <w:pPr>
        <w:spacing w:after="0" w:line="240" w:lineRule="auto"/>
      </w:pPr>
      <w:r>
        <w:separator/>
      </w:r>
    </w:p>
  </w:footnote>
  <w:footnote w:type="continuationSeparator" w:id="0">
    <w:p w14:paraId="3313E925" w14:textId="77777777" w:rsidR="009C4745" w:rsidRDefault="009C4745"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891537" w:rsidRPr="005E5E84" w:rsidRDefault="00891537"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536DA"/>
    <w:rsid w:val="00061E48"/>
    <w:rsid w:val="000628EB"/>
    <w:rsid w:val="00070151"/>
    <w:rsid w:val="00070C2F"/>
    <w:rsid w:val="00074E90"/>
    <w:rsid w:val="00083440"/>
    <w:rsid w:val="000848CF"/>
    <w:rsid w:val="00090442"/>
    <w:rsid w:val="00090B2F"/>
    <w:rsid w:val="000919CD"/>
    <w:rsid w:val="000A2D29"/>
    <w:rsid w:val="000A4F11"/>
    <w:rsid w:val="000B28A3"/>
    <w:rsid w:val="000B72E2"/>
    <w:rsid w:val="000C3B2E"/>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856AA"/>
    <w:rsid w:val="0019031B"/>
    <w:rsid w:val="001A372D"/>
    <w:rsid w:val="001A6E15"/>
    <w:rsid w:val="001B1B08"/>
    <w:rsid w:val="001B2876"/>
    <w:rsid w:val="001C4D2D"/>
    <w:rsid w:val="001D00CB"/>
    <w:rsid w:val="001D59B8"/>
    <w:rsid w:val="00211CD4"/>
    <w:rsid w:val="002175BE"/>
    <w:rsid w:val="00220919"/>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2629"/>
    <w:rsid w:val="002D2EF0"/>
    <w:rsid w:val="002F05BD"/>
    <w:rsid w:val="003119BD"/>
    <w:rsid w:val="003547FD"/>
    <w:rsid w:val="003554A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13DA6"/>
    <w:rsid w:val="0042719D"/>
    <w:rsid w:val="0044273D"/>
    <w:rsid w:val="00442EB8"/>
    <w:rsid w:val="00443B37"/>
    <w:rsid w:val="0044671F"/>
    <w:rsid w:val="00451F3E"/>
    <w:rsid w:val="00465EEF"/>
    <w:rsid w:val="0047465B"/>
    <w:rsid w:val="004863AF"/>
    <w:rsid w:val="0049151D"/>
    <w:rsid w:val="00492072"/>
    <w:rsid w:val="00495D42"/>
    <w:rsid w:val="0049710B"/>
    <w:rsid w:val="004A26FE"/>
    <w:rsid w:val="004A77C2"/>
    <w:rsid w:val="004C3FEE"/>
    <w:rsid w:val="004D7CF2"/>
    <w:rsid w:val="004E3287"/>
    <w:rsid w:val="004F0F1C"/>
    <w:rsid w:val="004F2566"/>
    <w:rsid w:val="004F28F8"/>
    <w:rsid w:val="004F3399"/>
    <w:rsid w:val="004F472B"/>
    <w:rsid w:val="00510604"/>
    <w:rsid w:val="00523613"/>
    <w:rsid w:val="00530384"/>
    <w:rsid w:val="00532496"/>
    <w:rsid w:val="00536771"/>
    <w:rsid w:val="005368A7"/>
    <w:rsid w:val="00540AD2"/>
    <w:rsid w:val="0056343E"/>
    <w:rsid w:val="005738E3"/>
    <w:rsid w:val="00574700"/>
    <w:rsid w:val="00575627"/>
    <w:rsid w:val="0057605B"/>
    <w:rsid w:val="00594C9B"/>
    <w:rsid w:val="005A4BEF"/>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3738A"/>
    <w:rsid w:val="00640F77"/>
    <w:rsid w:val="00646D15"/>
    <w:rsid w:val="00646D9D"/>
    <w:rsid w:val="00653696"/>
    <w:rsid w:val="00660C55"/>
    <w:rsid w:val="00676357"/>
    <w:rsid w:val="006806BE"/>
    <w:rsid w:val="00687AEA"/>
    <w:rsid w:val="006A10B8"/>
    <w:rsid w:val="006A2C8A"/>
    <w:rsid w:val="006A36E6"/>
    <w:rsid w:val="006B0307"/>
    <w:rsid w:val="006B44B5"/>
    <w:rsid w:val="006C103E"/>
    <w:rsid w:val="006C3B6C"/>
    <w:rsid w:val="006D04E7"/>
    <w:rsid w:val="006D4DBC"/>
    <w:rsid w:val="006D794B"/>
    <w:rsid w:val="006D7C26"/>
    <w:rsid w:val="006E1A38"/>
    <w:rsid w:val="006E1FE2"/>
    <w:rsid w:val="006F12F5"/>
    <w:rsid w:val="006F2BC8"/>
    <w:rsid w:val="006F77C5"/>
    <w:rsid w:val="0070756E"/>
    <w:rsid w:val="00716E84"/>
    <w:rsid w:val="00730F28"/>
    <w:rsid w:val="00742FDD"/>
    <w:rsid w:val="00744A90"/>
    <w:rsid w:val="00753680"/>
    <w:rsid w:val="00754F1B"/>
    <w:rsid w:val="007554F4"/>
    <w:rsid w:val="00755C63"/>
    <w:rsid w:val="007625B6"/>
    <w:rsid w:val="007643F4"/>
    <w:rsid w:val="007705D0"/>
    <w:rsid w:val="00774BA7"/>
    <w:rsid w:val="007801A8"/>
    <w:rsid w:val="007A626B"/>
    <w:rsid w:val="007B0561"/>
    <w:rsid w:val="007B7356"/>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75FB7"/>
    <w:rsid w:val="008833F0"/>
    <w:rsid w:val="008904F6"/>
    <w:rsid w:val="00891537"/>
    <w:rsid w:val="00896415"/>
    <w:rsid w:val="008977B2"/>
    <w:rsid w:val="008D1D84"/>
    <w:rsid w:val="008E15BC"/>
    <w:rsid w:val="008E1FFB"/>
    <w:rsid w:val="008E3EFA"/>
    <w:rsid w:val="008E4E1A"/>
    <w:rsid w:val="008F0BB3"/>
    <w:rsid w:val="008F226C"/>
    <w:rsid w:val="0090723F"/>
    <w:rsid w:val="009219F1"/>
    <w:rsid w:val="00924D6A"/>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C4745"/>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43068"/>
    <w:rsid w:val="00B430BD"/>
    <w:rsid w:val="00B467D9"/>
    <w:rsid w:val="00B548E3"/>
    <w:rsid w:val="00B7386E"/>
    <w:rsid w:val="00B76530"/>
    <w:rsid w:val="00B76C47"/>
    <w:rsid w:val="00B80FA6"/>
    <w:rsid w:val="00B81776"/>
    <w:rsid w:val="00B8788E"/>
    <w:rsid w:val="00B87E7C"/>
    <w:rsid w:val="00B944F0"/>
    <w:rsid w:val="00BA6D3B"/>
    <w:rsid w:val="00BB5488"/>
    <w:rsid w:val="00BC1887"/>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7251"/>
    <w:rsid w:val="00D2791A"/>
    <w:rsid w:val="00D3179D"/>
    <w:rsid w:val="00D3682B"/>
    <w:rsid w:val="00D3718D"/>
    <w:rsid w:val="00D37F5C"/>
    <w:rsid w:val="00D43E01"/>
    <w:rsid w:val="00D55D3A"/>
    <w:rsid w:val="00D82BBB"/>
    <w:rsid w:val="00D94765"/>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EC5005"/>
    <w:rsid w:val="00F02EAB"/>
    <w:rsid w:val="00F05D3D"/>
    <w:rsid w:val="00F11107"/>
    <w:rsid w:val="00F150F5"/>
    <w:rsid w:val="00F20C89"/>
    <w:rsid w:val="00F22FF3"/>
    <w:rsid w:val="00F269B7"/>
    <w:rsid w:val="00F32A17"/>
    <w:rsid w:val="00F41082"/>
    <w:rsid w:val="00F45A48"/>
    <w:rsid w:val="00F53F07"/>
    <w:rsid w:val="00F5523F"/>
    <w:rsid w:val="00F55928"/>
    <w:rsid w:val="00F72C81"/>
    <w:rsid w:val="00F96B7D"/>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0.emf"/><Relationship Id="rId53" Type="http://schemas.openxmlformats.org/officeDocument/2006/relationships/image" Target="media/image38.png"/><Relationship Id="rId58" Type="http://schemas.openxmlformats.org/officeDocument/2006/relationships/hyperlink" Target="https://itnext.io/automatically-building-and-maintaining-graphql-apis-with-postgresql-and-postgraphile-c497636abd29"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pollographql.com/docs/react/" TargetMode="External"/><Relationship Id="rId19" Type="http://schemas.openxmlformats.org/officeDocument/2006/relationships/image" Target="media/image6.emf"/><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0.png"/><Relationship Id="rId48" Type="http://schemas.openxmlformats.org/officeDocument/2006/relationships/image" Target="media/image33.png"/><Relationship Id="rId56" Type="http://schemas.openxmlformats.org/officeDocument/2006/relationships/image" Target="media/image38.emf"/><Relationship Id="rId64" Type="http://schemas.openxmlformats.org/officeDocument/2006/relationships/fontTable" Target="fontTable.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graphile.org/postgraphile/introduction/"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viblo.asia/p/cung-tim-hieu-ve-graphql-07LKX4zeKV4"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0.png"/><Relationship Id="rId52" Type="http://schemas.openxmlformats.org/officeDocument/2006/relationships/image" Target="media/image36.png"/><Relationship Id="rId60" Type="http://schemas.openxmlformats.org/officeDocument/2006/relationships/hyperlink" Target="https://viblo.asia/p/reactjs-uu-diem-va-nhuoc-diem-V3m5WzexlO7"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5.emf"/><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2"/>
      <dgm:spPr/>
    </dgm:pt>
    <dgm:pt modelId="{0F255ABA-F279-4ED2-9E5D-4264BB3B8802}" type="pres">
      <dgm:prSet presAssocID="{B1942156-1B6C-4C39-9E3B-0AD66466D368}" presName="connTx" presStyleLbl="parChTrans1D3" presStyleIdx="0" presStyleCnt="12"/>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2"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2"/>
      <dgm:spPr/>
    </dgm:pt>
    <dgm:pt modelId="{436DBADA-7301-4367-8E8A-CEA1363A1417}" type="pres">
      <dgm:prSet presAssocID="{509B0614-C4F5-4567-AF0E-A4F69C5A127F}" presName="connTx" presStyleLbl="parChTrans1D3" presStyleIdx="1" presStyleCnt="12"/>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2"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2"/>
      <dgm:spPr/>
    </dgm:pt>
    <dgm:pt modelId="{E502D3CF-4F13-44A1-BC37-74B9946E51FD}" type="pres">
      <dgm:prSet presAssocID="{1509515D-63AD-4D3F-906D-643267258641}" presName="connTx" presStyleLbl="parChTrans1D3" presStyleIdx="2" presStyleCnt="12"/>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2"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2"/>
      <dgm:spPr/>
    </dgm:pt>
    <dgm:pt modelId="{3B20C7B1-85D7-4D14-91EB-F48A364D004E}" type="pres">
      <dgm:prSet presAssocID="{92D6D765-6D9D-41AA-AD63-4A08A9EED3C9}" presName="connTx" presStyleLbl="parChTrans1D3" presStyleIdx="3" presStyleCnt="12"/>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2" custScaleX="182829">
        <dgm:presLayoutVars>
          <dgm:chPref val="3"/>
        </dgm:presLayoutVars>
      </dgm:prSet>
      <dgm:spPr/>
    </dgm:pt>
    <dgm:pt modelId="{9044698F-9C7A-4BD3-A1EA-13AB9CD8134C}" type="pres">
      <dgm:prSet presAssocID="{828631E6-6CA2-4C05-82EC-D573F9A97055}"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4" presStyleCnt="12"/>
      <dgm:spPr/>
    </dgm:pt>
    <dgm:pt modelId="{0696A595-5278-4A3E-8E8C-9B7A3AA70A77}" type="pres">
      <dgm:prSet presAssocID="{702D292E-70AB-4E26-AEE1-B2F6883D9258}" presName="connTx" presStyleLbl="parChTrans1D3" presStyleIdx="4" presStyleCnt="12"/>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4" presStyleCnt="12"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5" presStyleCnt="12"/>
      <dgm:spPr/>
    </dgm:pt>
    <dgm:pt modelId="{7F4E4926-01E7-49F2-9BC9-21A52C8F27D1}" type="pres">
      <dgm:prSet presAssocID="{450AA779-E768-4D33-AD4D-ECA2E7E7F127}" presName="connTx" presStyleLbl="parChTrans1D3" presStyleIdx="5" presStyleCnt="12"/>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5" presStyleCnt="12"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6" presStyleCnt="12"/>
      <dgm:spPr/>
    </dgm:pt>
    <dgm:pt modelId="{AC85F461-7BF8-49A6-9D2F-04E5397D4FC0}" type="pres">
      <dgm:prSet presAssocID="{4E3028E6-CE58-4004-8033-A49C790B88B3}" presName="connTx" presStyleLbl="parChTrans1D3" presStyleIdx="6" presStyleCnt="12"/>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6" presStyleCnt="12"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7" presStyleCnt="12"/>
      <dgm:spPr/>
    </dgm:pt>
    <dgm:pt modelId="{4C1BECAA-69AF-4187-9D01-BF9A3B547E42}" type="pres">
      <dgm:prSet presAssocID="{B7E56400-3DC6-4D02-BEF3-5475FF17FBE7}" presName="connTx" presStyleLbl="parChTrans1D3" presStyleIdx="7" presStyleCnt="12"/>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7" presStyleCnt="12"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8" presStyleCnt="12"/>
      <dgm:spPr/>
    </dgm:pt>
    <dgm:pt modelId="{781C95B5-65F2-421B-AA6C-9F3272AF1F90}" type="pres">
      <dgm:prSet presAssocID="{229F98AE-3452-471A-AC38-B04D0C50E9E0}" presName="connTx" presStyleLbl="parChTrans1D3" presStyleIdx="8" presStyleCnt="12"/>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8" presStyleCnt="12"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9" presStyleCnt="12"/>
      <dgm:spPr/>
    </dgm:pt>
    <dgm:pt modelId="{B7E2CDE5-1CEA-4778-8CF1-015139725DB3}" type="pres">
      <dgm:prSet presAssocID="{AD73E697-B32A-4740-AF57-411BA2C202CB}" presName="connTx" presStyleLbl="parChTrans1D3" presStyleIdx="9" presStyleCnt="12"/>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9" presStyleCnt="12"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custScaleX="236383" custScaleY="176595">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0" presStyleCnt="12"/>
      <dgm:spPr/>
    </dgm:pt>
    <dgm:pt modelId="{EA342631-8D77-4FE1-A2B3-6418760C44FA}" type="pres">
      <dgm:prSet presAssocID="{B8B502C4-B221-406A-A01C-0BF00E24C019}" presName="connTx" presStyleLbl="parChTrans1D3" presStyleIdx="10" presStyleCnt="12"/>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0" presStyleCnt="12"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1" presStyleCnt="12"/>
      <dgm:spPr/>
    </dgm:pt>
    <dgm:pt modelId="{09169DBB-86E3-4EEC-9776-51D46723CDD0}" type="pres">
      <dgm:prSet presAssocID="{A1E03C5B-A98A-4B2C-88A6-64BFE28BC132}" presName="connTx" presStyleLbl="parChTrans1D3" presStyleIdx="11" presStyleCnt="12"/>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1" presStyleCnt="12"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043BCA8B-5DEF-42C5-AB9A-F92F2C83CFC1}" type="presOf" srcId="{9B297B45-8CC2-48DF-AA1C-5407A0A2B8A5}" destId="{C99C4D5A-C1FE-4431-8DDD-F5E0B6DD1F03}"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847677" y="3892619"/>
          <a:ext cx="221716" cy="3010193"/>
        </a:xfrm>
        <a:custGeom>
          <a:avLst/>
          <a:gdLst/>
          <a:ahLst/>
          <a:cxnLst/>
          <a:rect l="0" t="0" r="0" b="0"/>
          <a:pathLst>
            <a:path>
              <a:moveTo>
                <a:pt x="0" y="0"/>
              </a:moveTo>
              <a:lnTo>
                <a:pt x="110858" y="0"/>
              </a:lnTo>
              <a:lnTo>
                <a:pt x="110858" y="3010193"/>
              </a:lnTo>
              <a:lnTo>
                <a:pt x="221716" y="30101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5322257"/>
        <a:ext cx="150917" cy="150917"/>
      </dsp:txXfrm>
    </dsp:sp>
    <dsp:sp modelId="{395C582D-E61C-4130-ADAE-A6754706B125}">
      <dsp:nvSpPr>
        <dsp:cNvPr id="0" name=""/>
        <dsp:cNvSpPr/>
      </dsp:nvSpPr>
      <dsp:spPr>
        <a:xfrm>
          <a:off x="847677" y="3892619"/>
          <a:ext cx="221716" cy="2587715"/>
        </a:xfrm>
        <a:custGeom>
          <a:avLst/>
          <a:gdLst/>
          <a:ahLst/>
          <a:cxnLst/>
          <a:rect l="0" t="0" r="0" b="0"/>
          <a:pathLst>
            <a:path>
              <a:moveTo>
                <a:pt x="0" y="0"/>
              </a:moveTo>
              <a:lnTo>
                <a:pt x="110858" y="0"/>
              </a:lnTo>
              <a:lnTo>
                <a:pt x="110858" y="2587715"/>
              </a:lnTo>
              <a:lnTo>
                <a:pt x="221716" y="25877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93605" y="5121547"/>
        <a:ext cx="129859" cy="129859"/>
      </dsp:txXfrm>
    </dsp:sp>
    <dsp:sp modelId="{7DA2F1AE-E075-47CA-93EF-069764645891}">
      <dsp:nvSpPr>
        <dsp:cNvPr id="0" name=""/>
        <dsp:cNvSpPr/>
      </dsp:nvSpPr>
      <dsp:spPr>
        <a:xfrm>
          <a:off x="847677" y="3892619"/>
          <a:ext cx="221716" cy="2165237"/>
        </a:xfrm>
        <a:custGeom>
          <a:avLst/>
          <a:gdLst/>
          <a:ahLst/>
          <a:cxnLst/>
          <a:rect l="0" t="0" r="0" b="0"/>
          <a:pathLst>
            <a:path>
              <a:moveTo>
                <a:pt x="0" y="0"/>
              </a:moveTo>
              <a:lnTo>
                <a:pt x="110858" y="0"/>
              </a:lnTo>
              <a:lnTo>
                <a:pt x="110858" y="2165237"/>
              </a:lnTo>
              <a:lnTo>
                <a:pt x="221716" y="21652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04121" y="4920824"/>
        <a:ext cx="108827" cy="108827"/>
      </dsp:txXfrm>
    </dsp:sp>
    <dsp:sp modelId="{C81547A1-DBC5-41BA-BA47-54761F8DB9E0}">
      <dsp:nvSpPr>
        <dsp:cNvPr id="0" name=""/>
        <dsp:cNvSpPr/>
      </dsp:nvSpPr>
      <dsp:spPr>
        <a:xfrm>
          <a:off x="3689893" y="5635379"/>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5733342"/>
        <a:ext cx="15311" cy="15311"/>
      </dsp:txXfrm>
    </dsp:sp>
    <dsp:sp modelId="{9237F333-31E4-4703-B65C-76D401BC6BE5}">
      <dsp:nvSpPr>
        <dsp:cNvPr id="0" name=""/>
        <dsp:cNvSpPr/>
      </dsp:nvSpPr>
      <dsp:spPr>
        <a:xfrm>
          <a:off x="3689893" y="5364707"/>
          <a:ext cx="221716" cy="270671"/>
        </a:xfrm>
        <a:custGeom>
          <a:avLst/>
          <a:gdLst/>
          <a:ahLst/>
          <a:cxnLst/>
          <a:rect l="0" t="0" r="0" b="0"/>
          <a:pathLst>
            <a:path>
              <a:moveTo>
                <a:pt x="0" y="270671"/>
              </a:moveTo>
              <a:lnTo>
                <a:pt x="110858" y="270671"/>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004" y="5491296"/>
        <a:ext cx="17494" cy="17494"/>
      </dsp:txXfrm>
    </dsp:sp>
    <dsp:sp modelId="{BBE59CF0-9407-4C93-8C87-00536C5E9DC6}">
      <dsp:nvSpPr>
        <dsp:cNvPr id="0" name=""/>
        <dsp:cNvSpPr/>
      </dsp:nvSpPr>
      <dsp:spPr>
        <a:xfrm>
          <a:off x="847677" y="3892619"/>
          <a:ext cx="221716" cy="1742759"/>
        </a:xfrm>
        <a:custGeom>
          <a:avLst/>
          <a:gdLst/>
          <a:ahLst/>
          <a:cxnLst/>
          <a:rect l="0" t="0" r="0" b="0"/>
          <a:pathLst>
            <a:path>
              <a:moveTo>
                <a:pt x="0" y="0"/>
              </a:moveTo>
              <a:lnTo>
                <a:pt x="110858" y="0"/>
              </a:lnTo>
              <a:lnTo>
                <a:pt x="110858" y="1742759"/>
              </a:lnTo>
              <a:lnTo>
                <a:pt x="221716" y="17427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14615" y="4720079"/>
        <a:ext cx="87840" cy="87840"/>
      </dsp:txXfrm>
    </dsp:sp>
    <dsp:sp modelId="{1C2053F1-B2B6-4218-AA9A-D7C7BAAA0E29}">
      <dsp:nvSpPr>
        <dsp:cNvPr id="0" name=""/>
        <dsp:cNvSpPr/>
      </dsp:nvSpPr>
      <dsp:spPr>
        <a:xfrm>
          <a:off x="847677" y="3892619"/>
          <a:ext cx="221716" cy="1190842"/>
        </a:xfrm>
        <a:custGeom>
          <a:avLst/>
          <a:gdLst/>
          <a:ahLst/>
          <a:cxnLst/>
          <a:rect l="0" t="0" r="0" b="0"/>
          <a:pathLst>
            <a:path>
              <a:moveTo>
                <a:pt x="0" y="0"/>
              </a:moveTo>
              <a:lnTo>
                <a:pt x="110858" y="0"/>
              </a:lnTo>
              <a:lnTo>
                <a:pt x="110858" y="1190842"/>
              </a:lnTo>
              <a:lnTo>
                <a:pt x="221716" y="11908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252" y="4457758"/>
        <a:ext cx="60565" cy="60565"/>
      </dsp:txXfrm>
    </dsp:sp>
    <dsp:sp modelId="{D6B10375-97CE-4B06-A7F8-3E45F0A32E92}">
      <dsp:nvSpPr>
        <dsp:cNvPr id="0" name=""/>
        <dsp:cNvSpPr/>
      </dsp:nvSpPr>
      <dsp:spPr>
        <a:xfrm>
          <a:off x="847677" y="3892619"/>
          <a:ext cx="221716" cy="638926"/>
        </a:xfrm>
        <a:custGeom>
          <a:avLst/>
          <a:gdLst/>
          <a:ahLst/>
          <a:cxnLst/>
          <a:rect l="0" t="0" r="0" b="0"/>
          <a:pathLst>
            <a:path>
              <a:moveTo>
                <a:pt x="0" y="0"/>
              </a:moveTo>
              <a:lnTo>
                <a:pt x="110858" y="0"/>
              </a:lnTo>
              <a:lnTo>
                <a:pt x="110858" y="638926"/>
              </a:lnTo>
              <a:lnTo>
                <a:pt x="221716" y="63892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41627" y="4195174"/>
        <a:ext cx="33815" cy="33815"/>
      </dsp:txXfrm>
    </dsp:sp>
    <dsp:sp modelId="{92F017A8-2F44-4612-9606-DD2BB77C8E68}">
      <dsp:nvSpPr>
        <dsp:cNvPr id="0" name=""/>
        <dsp:cNvSpPr/>
      </dsp:nvSpPr>
      <dsp:spPr>
        <a:xfrm>
          <a:off x="3689893" y="4109067"/>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4207031"/>
        <a:ext cx="15311" cy="15311"/>
      </dsp:txXfrm>
    </dsp:sp>
    <dsp:sp modelId="{CA3BFC29-10A1-4120-9137-47BCBC4D354D}">
      <dsp:nvSpPr>
        <dsp:cNvPr id="0" name=""/>
        <dsp:cNvSpPr/>
      </dsp:nvSpPr>
      <dsp:spPr>
        <a:xfrm>
          <a:off x="3689893" y="3861451"/>
          <a:ext cx="221716" cy="247616"/>
        </a:xfrm>
        <a:custGeom>
          <a:avLst/>
          <a:gdLst/>
          <a:ahLst/>
          <a:cxnLst/>
          <a:rect l="0" t="0" r="0" b="0"/>
          <a:pathLst>
            <a:path>
              <a:moveTo>
                <a:pt x="0" y="247616"/>
              </a:moveTo>
              <a:lnTo>
                <a:pt x="110858" y="247616"/>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442" y="3976950"/>
        <a:ext cx="16618" cy="16618"/>
      </dsp:txXfrm>
    </dsp:sp>
    <dsp:sp modelId="{08647824-7D60-4E17-958D-224267F2F4C5}">
      <dsp:nvSpPr>
        <dsp:cNvPr id="0" name=""/>
        <dsp:cNvSpPr/>
      </dsp:nvSpPr>
      <dsp:spPr>
        <a:xfrm>
          <a:off x="847677" y="3892619"/>
          <a:ext cx="221716" cy="216448"/>
        </a:xfrm>
        <a:custGeom>
          <a:avLst/>
          <a:gdLst/>
          <a:ahLst/>
          <a:cxnLst/>
          <a:rect l="0" t="0" r="0" b="0"/>
          <a:pathLst>
            <a:path>
              <a:moveTo>
                <a:pt x="0" y="0"/>
              </a:moveTo>
              <a:lnTo>
                <a:pt x="110858" y="0"/>
              </a:lnTo>
              <a:lnTo>
                <a:pt x="110858" y="216448"/>
              </a:lnTo>
              <a:lnTo>
                <a:pt x="221716" y="21644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50789" y="3993097"/>
        <a:ext cx="15492" cy="15492"/>
      </dsp:txXfrm>
    </dsp:sp>
    <dsp:sp modelId="{ED9A0E02-BFCC-417A-9ABD-6F5E29FA2664}">
      <dsp:nvSpPr>
        <dsp:cNvPr id="0" name=""/>
        <dsp:cNvSpPr/>
      </dsp:nvSpPr>
      <dsp:spPr>
        <a:xfrm>
          <a:off x="3689893" y="2724115"/>
          <a:ext cx="221716" cy="714858"/>
        </a:xfrm>
        <a:custGeom>
          <a:avLst/>
          <a:gdLst/>
          <a:ahLst/>
          <a:cxnLst/>
          <a:rect l="0" t="0" r="0" b="0"/>
          <a:pathLst>
            <a:path>
              <a:moveTo>
                <a:pt x="0" y="0"/>
              </a:moveTo>
              <a:lnTo>
                <a:pt x="110858" y="0"/>
              </a:lnTo>
              <a:lnTo>
                <a:pt x="110858" y="714858"/>
              </a:lnTo>
              <a:lnTo>
                <a:pt x="221716" y="71485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040" y="3062833"/>
        <a:ext cx="37422" cy="37422"/>
      </dsp:txXfrm>
    </dsp:sp>
    <dsp:sp modelId="{C82370FA-BBD2-4984-B9C1-4B5AB783D4A2}">
      <dsp:nvSpPr>
        <dsp:cNvPr id="0" name=""/>
        <dsp:cNvSpPr/>
      </dsp:nvSpPr>
      <dsp:spPr>
        <a:xfrm>
          <a:off x="3689893" y="2724115"/>
          <a:ext cx="221716" cy="292380"/>
        </a:xfrm>
        <a:custGeom>
          <a:avLst/>
          <a:gdLst/>
          <a:ahLst/>
          <a:cxnLst/>
          <a:rect l="0" t="0" r="0" b="0"/>
          <a:pathLst>
            <a:path>
              <a:moveTo>
                <a:pt x="0" y="0"/>
              </a:moveTo>
              <a:lnTo>
                <a:pt x="110858" y="0"/>
              </a:lnTo>
              <a:lnTo>
                <a:pt x="110858" y="292380"/>
              </a:lnTo>
              <a:lnTo>
                <a:pt x="221716" y="29238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578" y="2861131"/>
        <a:ext cx="18346" cy="18346"/>
      </dsp:txXfrm>
    </dsp:sp>
    <dsp:sp modelId="{95E8D109-E592-4D60-A141-3697C59F0296}">
      <dsp:nvSpPr>
        <dsp:cNvPr id="0" name=""/>
        <dsp:cNvSpPr/>
      </dsp:nvSpPr>
      <dsp:spPr>
        <a:xfrm>
          <a:off x="3689893" y="2594017"/>
          <a:ext cx="221716" cy="130097"/>
        </a:xfrm>
        <a:custGeom>
          <a:avLst/>
          <a:gdLst/>
          <a:ahLst/>
          <a:cxnLst/>
          <a:rect l="0" t="0" r="0" b="0"/>
          <a:pathLst>
            <a:path>
              <a:moveTo>
                <a:pt x="0" y="130097"/>
              </a:moveTo>
              <a:lnTo>
                <a:pt x="110858" y="13009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325" y="2652639"/>
        <a:ext cx="12853" cy="12853"/>
      </dsp:txXfrm>
    </dsp:sp>
    <dsp:sp modelId="{A979BF83-67A5-4361-85B8-F439C7B4D2AD}">
      <dsp:nvSpPr>
        <dsp:cNvPr id="0" name=""/>
        <dsp:cNvSpPr/>
      </dsp:nvSpPr>
      <dsp:spPr>
        <a:xfrm>
          <a:off x="3689893" y="209039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2390472"/>
        <a:ext cx="33569" cy="33569"/>
      </dsp:txXfrm>
    </dsp:sp>
    <dsp:sp modelId="{1A2B1931-B9B6-4409-B73A-724C14426E47}">
      <dsp:nvSpPr>
        <dsp:cNvPr id="0" name=""/>
        <dsp:cNvSpPr/>
      </dsp:nvSpPr>
      <dsp:spPr>
        <a:xfrm>
          <a:off x="847677" y="2724115"/>
          <a:ext cx="221716" cy="1168504"/>
        </a:xfrm>
        <a:custGeom>
          <a:avLst/>
          <a:gdLst/>
          <a:ahLst/>
          <a:cxnLst/>
          <a:rect l="0" t="0" r="0" b="0"/>
          <a:pathLst>
            <a:path>
              <a:moveTo>
                <a:pt x="0" y="1168504"/>
              </a:moveTo>
              <a:lnTo>
                <a:pt x="110858" y="1168504"/>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801" y="3278633"/>
        <a:ext cx="59467" cy="59467"/>
      </dsp:txXfrm>
    </dsp:sp>
    <dsp:sp modelId="{F77B7BCB-5492-4169-BE3B-11C1C20E7A48}">
      <dsp:nvSpPr>
        <dsp:cNvPr id="0" name=""/>
        <dsp:cNvSpPr/>
      </dsp:nvSpPr>
      <dsp:spPr>
        <a:xfrm>
          <a:off x="3689893" y="882425"/>
          <a:ext cx="221716" cy="704353"/>
        </a:xfrm>
        <a:custGeom>
          <a:avLst/>
          <a:gdLst/>
          <a:ahLst/>
          <a:cxnLst/>
          <a:rect l="0" t="0" r="0" b="0"/>
          <a:pathLst>
            <a:path>
              <a:moveTo>
                <a:pt x="0" y="0"/>
              </a:moveTo>
              <a:lnTo>
                <a:pt x="110858" y="0"/>
              </a:lnTo>
              <a:lnTo>
                <a:pt x="110858" y="704353"/>
              </a:lnTo>
              <a:lnTo>
                <a:pt x="221716" y="70435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291" y="1216141"/>
        <a:ext cx="36921" cy="36921"/>
      </dsp:txXfrm>
    </dsp:sp>
    <dsp:sp modelId="{AD2BD15F-D0C2-483F-94EF-687E65AFFAEF}">
      <dsp:nvSpPr>
        <dsp:cNvPr id="0" name=""/>
        <dsp:cNvSpPr/>
      </dsp:nvSpPr>
      <dsp:spPr>
        <a:xfrm>
          <a:off x="3689893" y="882425"/>
          <a:ext cx="221716" cy="281875"/>
        </a:xfrm>
        <a:custGeom>
          <a:avLst/>
          <a:gdLst/>
          <a:ahLst/>
          <a:cxnLst/>
          <a:rect l="0" t="0" r="0" b="0"/>
          <a:pathLst>
            <a:path>
              <a:moveTo>
                <a:pt x="0" y="0"/>
              </a:moveTo>
              <a:lnTo>
                <a:pt x="110858" y="0"/>
              </a:lnTo>
              <a:lnTo>
                <a:pt x="110858" y="281875"/>
              </a:lnTo>
              <a:lnTo>
                <a:pt x="221716" y="2818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786" y="1014397"/>
        <a:ext cx="17931" cy="17931"/>
      </dsp:txXfrm>
    </dsp:sp>
    <dsp:sp modelId="{183CDB11-4578-42E9-A27F-0D29E61F6ABD}">
      <dsp:nvSpPr>
        <dsp:cNvPr id="0" name=""/>
        <dsp:cNvSpPr/>
      </dsp:nvSpPr>
      <dsp:spPr>
        <a:xfrm>
          <a:off x="3689893" y="741823"/>
          <a:ext cx="221716" cy="140602"/>
        </a:xfrm>
        <a:custGeom>
          <a:avLst/>
          <a:gdLst/>
          <a:ahLst/>
          <a:cxnLst/>
          <a:rect l="0" t="0" r="0" b="0"/>
          <a:pathLst>
            <a:path>
              <a:moveTo>
                <a:pt x="0" y="140602"/>
              </a:moveTo>
              <a:lnTo>
                <a:pt x="110858" y="140602"/>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188" y="805560"/>
        <a:ext cx="13126" cy="13126"/>
      </dsp:txXfrm>
    </dsp:sp>
    <dsp:sp modelId="{C02353A3-67A9-442D-A2BF-E1094F4BE560}">
      <dsp:nvSpPr>
        <dsp:cNvPr id="0" name=""/>
        <dsp:cNvSpPr/>
      </dsp:nvSpPr>
      <dsp:spPr>
        <a:xfrm>
          <a:off x="3689893" y="24870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548782"/>
        <a:ext cx="33569" cy="33569"/>
      </dsp:txXfrm>
    </dsp:sp>
    <dsp:sp modelId="{AED4EDE5-6945-4B7E-909B-5FD983E40139}">
      <dsp:nvSpPr>
        <dsp:cNvPr id="0" name=""/>
        <dsp:cNvSpPr/>
      </dsp:nvSpPr>
      <dsp:spPr>
        <a:xfrm>
          <a:off x="847677" y="882425"/>
          <a:ext cx="221716" cy="3010193"/>
        </a:xfrm>
        <a:custGeom>
          <a:avLst/>
          <a:gdLst/>
          <a:ahLst/>
          <a:cxnLst/>
          <a:rect l="0" t="0" r="0" b="0"/>
          <a:pathLst>
            <a:path>
              <a:moveTo>
                <a:pt x="0" y="3010193"/>
              </a:moveTo>
              <a:lnTo>
                <a:pt x="110858" y="3010193"/>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2312063"/>
        <a:ext cx="150917" cy="150917"/>
      </dsp:txXfrm>
    </dsp:sp>
    <dsp:sp modelId="{57FB70EB-B9E1-4AA1-88AC-EB0B5AEF8A4B}">
      <dsp:nvSpPr>
        <dsp:cNvPr id="0" name=""/>
        <dsp:cNvSpPr/>
      </dsp:nvSpPr>
      <dsp:spPr>
        <a:xfrm rot="16200000">
          <a:off x="-2130872" y="3646630"/>
          <a:ext cx="5465122" cy="49197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2130872" y="3646630"/>
        <a:ext cx="5465122" cy="491977"/>
      </dsp:txXfrm>
    </dsp:sp>
    <dsp:sp modelId="{811CE55F-C1BF-4FC7-8313-7A696D3BA599}">
      <dsp:nvSpPr>
        <dsp:cNvPr id="0" name=""/>
        <dsp:cNvSpPr/>
      </dsp:nvSpPr>
      <dsp:spPr>
        <a:xfrm>
          <a:off x="1069393" y="71343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069393" y="713434"/>
        <a:ext cx="2620500" cy="337982"/>
      </dsp:txXfrm>
    </dsp:sp>
    <dsp:sp modelId="{AA6B4528-6E28-44FA-AEFB-23DAEB8BC605}">
      <dsp:nvSpPr>
        <dsp:cNvPr id="0" name=""/>
        <dsp:cNvSpPr/>
      </dsp:nvSpPr>
      <dsp:spPr>
        <a:xfrm>
          <a:off x="3911610" y="9080"/>
          <a:ext cx="2026809" cy="47925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911610" y="9080"/>
        <a:ext cx="2026809" cy="479255"/>
      </dsp:txXfrm>
    </dsp:sp>
    <dsp:sp modelId="{6A027104-CA89-4A42-8756-8266A82A0AE9}">
      <dsp:nvSpPr>
        <dsp:cNvPr id="0" name=""/>
        <dsp:cNvSpPr/>
      </dsp:nvSpPr>
      <dsp:spPr>
        <a:xfrm>
          <a:off x="3911610" y="572831"/>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911610" y="572831"/>
        <a:ext cx="2026809" cy="337982"/>
      </dsp:txXfrm>
    </dsp:sp>
    <dsp:sp modelId="{17573CF6-E091-4B8F-883C-B99CA7DD583E}">
      <dsp:nvSpPr>
        <dsp:cNvPr id="0" name=""/>
        <dsp:cNvSpPr/>
      </dsp:nvSpPr>
      <dsp:spPr>
        <a:xfrm>
          <a:off x="3911610" y="995309"/>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911610" y="995309"/>
        <a:ext cx="2026809" cy="337982"/>
      </dsp:txXfrm>
    </dsp:sp>
    <dsp:sp modelId="{E18A8D04-A777-497B-8F34-9C50359FD069}">
      <dsp:nvSpPr>
        <dsp:cNvPr id="0" name=""/>
        <dsp:cNvSpPr/>
      </dsp:nvSpPr>
      <dsp:spPr>
        <a:xfrm>
          <a:off x="3911610" y="1417787"/>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911610" y="1417787"/>
        <a:ext cx="2026809" cy="337982"/>
      </dsp:txXfrm>
    </dsp:sp>
    <dsp:sp modelId="{F411107A-C0D6-462C-8B4B-491346B08606}">
      <dsp:nvSpPr>
        <dsp:cNvPr id="0" name=""/>
        <dsp:cNvSpPr/>
      </dsp:nvSpPr>
      <dsp:spPr>
        <a:xfrm>
          <a:off x="1069393" y="255512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069393" y="2555124"/>
        <a:ext cx="2620500" cy="337982"/>
      </dsp:txXfrm>
    </dsp:sp>
    <dsp:sp modelId="{2BBC22D0-8E2A-40F8-90E0-5C02E05F1CFB}">
      <dsp:nvSpPr>
        <dsp:cNvPr id="0" name=""/>
        <dsp:cNvSpPr/>
      </dsp:nvSpPr>
      <dsp:spPr>
        <a:xfrm>
          <a:off x="3911610" y="1840265"/>
          <a:ext cx="2026809" cy="5002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911610" y="1840265"/>
        <a:ext cx="2026809" cy="500264"/>
      </dsp:txXfrm>
    </dsp:sp>
    <dsp:sp modelId="{4C63AE4D-B3D1-4046-9071-4CD2FDE16713}">
      <dsp:nvSpPr>
        <dsp:cNvPr id="0" name=""/>
        <dsp:cNvSpPr/>
      </dsp:nvSpPr>
      <dsp:spPr>
        <a:xfrm>
          <a:off x="3911610" y="242502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911610" y="2425026"/>
        <a:ext cx="2026809" cy="337982"/>
      </dsp:txXfrm>
    </dsp:sp>
    <dsp:sp modelId="{E250815C-C388-4164-9EB4-8D438C6708C1}">
      <dsp:nvSpPr>
        <dsp:cNvPr id="0" name=""/>
        <dsp:cNvSpPr/>
      </dsp:nvSpPr>
      <dsp:spPr>
        <a:xfrm>
          <a:off x="3911610" y="2847504"/>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911610" y="2847504"/>
        <a:ext cx="2026809" cy="337982"/>
      </dsp:txXfrm>
    </dsp:sp>
    <dsp:sp modelId="{F4F11EAD-BC04-484C-AE36-B35F57238A02}">
      <dsp:nvSpPr>
        <dsp:cNvPr id="0" name=""/>
        <dsp:cNvSpPr/>
      </dsp:nvSpPr>
      <dsp:spPr>
        <a:xfrm>
          <a:off x="3911610" y="3269982"/>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911610" y="3269982"/>
        <a:ext cx="2026809" cy="337982"/>
      </dsp:txXfrm>
    </dsp:sp>
    <dsp:sp modelId="{551AC803-22DF-4E8C-8D00-68ECF09A293A}">
      <dsp:nvSpPr>
        <dsp:cNvPr id="0" name=""/>
        <dsp:cNvSpPr/>
      </dsp:nvSpPr>
      <dsp:spPr>
        <a:xfrm>
          <a:off x="1069393" y="3940076"/>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069393" y="3940076"/>
        <a:ext cx="2620500" cy="337982"/>
      </dsp:txXfrm>
    </dsp:sp>
    <dsp:sp modelId="{81755D95-D922-4F29-A303-C8A7CE7E8ABF}">
      <dsp:nvSpPr>
        <dsp:cNvPr id="0" name=""/>
        <dsp:cNvSpPr/>
      </dsp:nvSpPr>
      <dsp:spPr>
        <a:xfrm>
          <a:off x="3911610" y="3692460"/>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911610" y="3692460"/>
        <a:ext cx="2026809" cy="337982"/>
      </dsp:txXfrm>
    </dsp:sp>
    <dsp:sp modelId="{1E5B0938-6BC5-47B1-874D-CDFB32137A58}">
      <dsp:nvSpPr>
        <dsp:cNvPr id="0" name=""/>
        <dsp:cNvSpPr/>
      </dsp:nvSpPr>
      <dsp:spPr>
        <a:xfrm>
          <a:off x="3911610" y="4114938"/>
          <a:ext cx="2026809" cy="4107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911610" y="4114938"/>
        <a:ext cx="2026809" cy="410736"/>
      </dsp:txXfrm>
    </dsp:sp>
    <dsp:sp modelId="{25D8F5CC-BE52-480F-94B9-3A8D9BA2D739}">
      <dsp:nvSpPr>
        <dsp:cNvPr id="0" name=""/>
        <dsp:cNvSpPr/>
      </dsp:nvSpPr>
      <dsp:spPr>
        <a:xfrm>
          <a:off x="1069393" y="436255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069393" y="4362554"/>
        <a:ext cx="2620500" cy="337982"/>
      </dsp:txXfrm>
    </dsp:sp>
    <dsp:sp modelId="{C99C4D5A-C1FE-4431-8DDD-F5E0B6DD1F03}">
      <dsp:nvSpPr>
        <dsp:cNvPr id="0" name=""/>
        <dsp:cNvSpPr/>
      </dsp:nvSpPr>
      <dsp:spPr>
        <a:xfrm>
          <a:off x="1069393" y="4785032"/>
          <a:ext cx="2620500" cy="5968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069393" y="4785032"/>
        <a:ext cx="2620500" cy="596860"/>
      </dsp:txXfrm>
    </dsp:sp>
    <dsp:sp modelId="{8BAFD37D-742D-4652-92FF-8A0FFA23B2A8}">
      <dsp:nvSpPr>
        <dsp:cNvPr id="0" name=""/>
        <dsp:cNvSpPr/>
      </dsp:nvSpPr>
      <dsp:spPr>
        <a:xfrm>
          <a:off x="1069393" y="5466387"/>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069393" y="5466387"/>
        <a:ext cx="2620500" cy="337982"/>
      </dsp:txXfrm>
    </dsp:sp>
    <dsp:sp modelId="{6AFCD169-EFCF-464D-ABB4-2C79634C7C4A}">
      <dsp:nvSpPr>
        <dsp:cNvPr id="0" name=""/>
        <dsp:cNvSpPr/>
      </dsp:nvSpPr>
      <dsp:spPr>
        <a:xfrm>
          <a:off x="3911610" y="519571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911610" y="5195716"/>
        <a:ext cx="2026809" cy="337982"/>
      </dsp:txXfrm>
    </dsp:sp>
    <dsp:sp modelId="{9E092DA1-72A9-43D2-82C2-EBD6E86B4785}">
      <dsp:nvSpPr>
        <dsp:cNvPr id="0" name=""/>
        <dsp:cNvSpPr/>
      </dsp:nvSpPr>
      <dsp:spPr>
        <a:xfrm>
          <a:off x="3911610" y="5618194"/>
          <a:ext cx="2026809" cy="45684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911610" y="5618194"/>
        <a:ext cx="2026809" cy="456847"/>
      </dsp:txXfrm>
    </dsp:sp>
    <dsp:sp modelId="{13A81EE6-1828-4DAD-B0BD-D49725F59F11}">
      <dsp:nvSpPr>
        <dsp:cNvPr id="0" name=""/>
        <dsp:cNvSpPr/>
      </dsp:nvSpPr>
      <dsp:spPr>
        <a:xfrm>
          <a:off x="1069393" y="5888865"/>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069393" y="5888865"/>
        <a:ext cx="2620500" cy="337982"/>
      </dsp:txXfrm>
    </dsp:sp>
    <dsp:sp modelId="{BAB6F684-995A-46D7-93DB-D2A36D22FA84}">
      <dsp:nvSpPr>
        <dsp:cNvPr id="0" name=""/>
        <dsp:cNvSpPr/>
      </dsp:nvSpPr>
      <dsp:spPr>
        <a:xfrm>
          <a:off x="1069393" y="6311343"/>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069393" y="6311343"/>
        <a:ext cx="2620500" cy="337982"/>
      </dsp:txXfrm>
    </dsp:sp>
    <dsp:sp modelId="{87C748B1-8870-485E-AB5F-0A16A9DE458F}">
      <dsp:nvSpPr>
        <dsp:cNvPr id="0" name=""/>
        <dsp:cNvSpPr/>
      </dsp:nvSpPr>
      <dsp:spPr>
        <a:xfrm>
          <a:off x="1069393" y="6733821"/>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069393" y="6733821"/>
        <a:ext cx="2620500" cy="33798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FDC2B-394B-4B3F-9D3B-AE5C1B2DE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7513</TotalTime>
  <Pages>79</Pages>
  <Words>9472</Words>
  <Characters>53991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63</cp:revision>
  <dcterms:created xsi:type="dcterms:W3CDTF">2017-06-06T18:20:00Z</dcterms:created>
  <dcterms:modified xsi:type="dcterms:W3CDTF">2018-11-18T16:17:00Z</dcterms:modified>
</cp:coreProperties>
</file>