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49" w:name="_Toc529744415"/>
      <w:r>
        <w:t>Quản lí phân công xử lí đơn hàng</w:t>
      </w:r>
      <w:bookmarkEnd w:id="4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50" w:name="_Toc529744416"/>
      <w:r>
        <w:t>Tạo đơn hàng</w:t>
      </w:r>
      <w:bookmarkEnd w:id="50"/>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51" w:name="_Toc529744417"/>
      <w:r>
        <w:t>Tìm kiếm chi nhánh gần nhất, có đủ các dịch vụ theo yêu cầu</w:t>
      </w:r>
      <w:bookmarkEnd w:id="51"/>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52" w:name="_Toc529744418"/>
      <w:r>
        <w:t>Tìm kiếm và lọc quần áo theo loại có sẵn</w:t>
      </w:r>
      <w:bookmarkEnd w:id="5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53" w:name="_Toc529744419"/>
      <w:r>
        <w:lastRenderedPageBreak/>
        <w:t>Tìm kiếm đơn hàng</w:t>
      </w:r>
      <w:bookmarkEnd w:id="5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54" w:name="_Toc529744420"/>
      <w:r>
        <w:t>Đăng nhập</w:t>
      </w:r>
      <w:r>
        <w:rPr>
          <w:lang w:val="en-US"/>
        </w:rPr>
        <w:t xml:space="preserve"> hệ thống</w:t>
      </w:r>
      <w:bookmarkEnd w:id="5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55" w:name="_Toc529744421"/>
      <w:r>
        <w:rPr>
          <w:lang w:val="en-US"/>
        </w:rPr>
        <w:t>Đ</w:t>
      </w:r>
      <w:r>
        <w:t>ăng xuất hệ thống</w:t>
      </w:r>
      <w:bookmarkEnd w:id="5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56" w:name="_Toc529744422"/>
      <w:r w:rsidR="00F5523F">
        <w:rPr>
          <w:lang w:val="en-US"/>
        </w:rPr>
        <w:t>Đăng kí tài khoản khách hàng</w:t>
      </w:r>
      <w:bookmarkEnd w:id="5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57" w:name="_Toc529231143"/>
      <w:bookmarkStart w:id="58" w:name="_Toc529231530"/>
      <w:bookmarkStart w:id="59" w:name="_Toc529744423"/>
      <w:bookmarkEnd w:id="57"/>
      <w:bookmarkEnd w:id="58"/>
      <w:r>
        <w:lastRenderedPageBreak/>
        <w:t>Yêu cầu phi chức năng</w:t>
      </w:r>
      <w:bookmarkEnd w:id="59"/>
    </w:p>
    <w:p w14:paraId="55534234" w14:textId="7CE15827" w:rsidR="00EC1917" w:rsidRDefault="00EC1917" w:rsidP="00EC1917">
      <w:pPr>
        <w:pStyle w:val="Heading3"/>
      </w:pPr>
      <w:bookmarkStart w:id="60" w:name="_Toc529744424"/>
      <w:r>
        <w:t>Yêu cầu thực thi</w:t>
      </w:r>
      <w:bookmarkEnd w:id="6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61" w:name="_Toc529744425"/>
      <w:r>
        <w:t>Yêu cầu chất lượng phần mềm</w:t>
      </w:r>
      <w:bookmarkEnd w:id="6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62" w:name="_Toc529744426"/>
      <w:r>
        <w:t>Các quy tắc nghiệp vụ</w:t>
      </w:r>
      <w:bookmarkEnd w:id="62"/>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63" w:name="_Toc529744427"/>
      <w:r>
        <w:rPr>
          <w:lang w:val="en-US"/>
        </w:rPr>
        <w:t>Thiết kế và cài đặt</w:t>
      </w:r>
      <w:bookmarkEnd w:id="63"/>
    </w:p>
    <w:p w14:paraId="11721B01" w14:textId="4C802CAA" w:rsidR="00EC1917" w:rsidRDefault="00EC1917" w:rsidP="00EC1917">
      <w:pPr>
        <w:pStyle w:val="Heading3"/>
      </w:pPr>
      <w:bookmarkStart w:id="64" w:name="_Toc529744428"/>
      <w:r>
        <w:t>Kiến tr</w:t>
      </w:r>
      <w:r w:rsidR="006327EB">
        <w:t>ú</w:t>
      </w:r>
      <w:r>
        <w:t>c hệ thống</w:t>
      </w:r>
      <w:bookmarkEnd w:id="64"/>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65"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65"/>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9A04B7" w:rsidRPr="00277F44" w:rsidRDefault="009A04B7" w:rsidP="00277F44">
                      <w:pPr>
                        <w:pStyle w:val="Caption"/>
                        <w:jc w:val="center"/>
                        <w:rPr>
                          <w:noProof/>
                          <w:color w:val="auto"/>
                          <w:sz w:val="26"/>
                          <w:szCs w:val="26"/>
                        </w:rPr>
                      </w:pPr>
                      <w:r w:rsidRPr="00277F4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430B586E">
            <wp:simplePos x="0" y="0"/>
            <wp:positionH relativeFrom="margin">
              <wp:align>center</wp:align>
            </wp:positionH>
            <wp:positionV relativeFrom="paragraph">
              <wp:posOffset>908050</wp:posOffset>
            </wp:positionV>
            <wp:extent cx="6294120" cy="7080885"/>
            <wp:effectExtent l="0" t="0" r="0" b="438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66" w:name="_Toc529744429"/>
      <w:r>
        <w:lastRenderedPageBreak/>
        <w:t>Sơ đồ USE CASE</w:t>
      </w:r>
      <w:bookmarkEnd w:id="66"/>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67"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67"/>
    </w:p>
    <w:p w14:paraId="3E178335" w14:textId="2E6FD88F" w:rsidR="004A77C2" w:rsidRDefault="004A77C2" w:rsidP="004A77C2">
      <w:pPr>
        <w:pStyle w:val="Heading3"/>
      </w:pPr>
      <w:bookmarkStart w:id="68" w:name="_Toc529744430"/>
      <w:r>
        <w:t>Sơ đồ phân rã USE CASE</w:t>
      </w:r>
      <w:bookmarkEnd w:id="68"/>
    </w:p>
    <w:p w14:paraId="6F5A1A58" w14:textId="15655F98" w:rsidR="00C84B71" w:rsidRDefault="00C84B71" w:rsidP="00C84B71">
      <w:pPr>
        <w:pStyle w:val="Heading3"/>
      </w:pPr>
      <w:bookmarkStart w:id="69" w:name="_Toc529744431"/>
      <w:r>
        <w:t xml:space="preserve">Sơ đồ </w:t>
      </w:r>
      <w:r w:rsidR="001A6E15">
        <w:t>C</w:t>
      </w:r>
      <w:r>
        <w:t>DM</w:t>
      </w:r>
      <w:bookmarkEnd w:id="69"/>
    </w:p>
    <w:p w14:paraId="27AB324E" w14:textId="07457F3A" w:rsidR="001A6E15" w:rsidRDefault="001A6E15">
      <w:pPr>
        <w:pStyle w:val="Heading3"/>
      </w:pPr>
      <w:bookmarkStart w:id="70" w:name="_Toc529744432"/>
      <w:r>
        <w:t>Sơ đồ LDM</w:t>
      </w:r>
      <w:bookmarkEnd w:id="70"/>
    </w:p>
    <w:p w14:paraId="244D096B" w14:textId="13C92BAE"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Pr>
          <w:noProof/>
          <w:lang w:val="en-US"/>
        </w:rPr>
        <w:t>5</w:t>
      </w:r>
      <w:r>
        <w:rPr>
          <w:noProof/>
          <w:lang w:val="en-US"/>
        </w:rPr>
        <w:t>4</w:t>
      </w:r>
      <w:r>
        <w:rPr>
          <w:lang w:val="en-US"/>
        </w:rPr>
        <w:fldChar w:fldCharType="end"/>
      </w:r>
    </w:p>
    <w:p w14:paraId="4FBF77B2" w14:textId="5F6676A4" w:rsidR="00CB1F1C" w:rsidRPr="00972D96" w:rsidRDefault="00EC1917" w:rsidP="00972D96">
      <w:pPr>
        <w:pStyle w:val="Heading3"/>
      </w:pPr>
      <w:bookmarkStart w:id="71" w:name="_Toc529744434"/>
      <w:r>
        <w:lastRenderedPageBreak/>
        <w:t>Thiết kế dữ liệu</w:t>
      </w:r>
      <w:bookmarkEnd w:id="71"/>
    </w:p>
    <w:p w14:paraId="38692DB1" w14:textId="5CD52E27" w:rsidR="00EC1917" w:rsidRDefault="00BA6D3B" w:rsidP="007C127C">
      <w:pPr>
        <w:pStyle w:val="Heading3"/>
      </w:pPr>
      <w:bookmarkStart w:id="72" w:name="_Toc529231542"/>
      <w:bookmarkStart w:id="73" w:name="_Toc529744435"/>
      <w:bookmarkEnd w:id="72"/>
      <w:r>
        <w:t>Thiết kế theo chức năng</w:t>
      </w:r>
      <w:bookmarkEnd w:id="73"/>
    </w:p>
    <w:p w14:paraId="28D86442" w14:textId="0D6135D9" w:rsidR="005368A7" w:rsidRDefault="00D43E01" w:rsidP="005368A7">
      <w:pPr>
        <w:pStyle w:val="Heading4"/>
        <w:rPr>
          <w:lang w:val="en-US"/>
        </w:rPr>
      </w:pPr>
      <w:r>
        <w:rPr>
          <w:lang w:val="en-US"/>
        </w:rPr>
        <w:t>Quản lí đơn hàng</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w:t>
      </w:r>
      <w:r>
        <w:rPr>
          <w:lang w:val="en-US"/>
        </w:rPr>
        <w:t>â</w:t>
      </w:r>
      <w:r>
        <w:rPr>
          <w:lang w:val="en-US"/>
        </w:rPr>
        <w:t>n viên kiểm tra các thông tin đơn hàng trước khi xác nhận và xử lí các</w:t>
      </w:r>
      <w:r>
        <w:rPr>
          <w:lang w:val="en-US"/>
        </w:rPr>
        <w:t xml:space="preserve">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lastRenderedPageBreak/>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0CD14863" w14:textId="54813EA9" w:rsidR="00977C58" w:rsidRDefault="00DC4C5A" w:rsidP="009A04B7">
            <w:pPr>
              <w:spacing w:line="360" w:lineRule="auto"/>
              <w:rPr>
                <w:lang w:val="en-US"/>
              </w:rPr>
            </w:pPr>
            <w:r>
              <w:rPr>
                <w:lang w:val="en-US"/>
              </w:rPr>
              <w:t>Xem chi tiết biên nhận</w:t>
            </w:r>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w:t>
            </w:r>
            <w:r>
              <w:rPr>
                <w:lang w:val="en-US"/>
              </w:rPr>
              <w:t>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45167118" w14:textId="4DC2A79F" w:rsidR="00977C58" w:rsidRDefault="00977C58" w:rsidP="009A04B7">
            <w:pPr>
              <w:spacing w:line="360" w:lineRule="auto"/>
              <w:rPr>
                <w:lang w:val="en-US"/>
              </w:rPr>
            </w:pPr>
            <w:r>
              <w:rPr>
                <w:lang w:val="en-US"/>
              </w:rPr>
              <w:t>Hiển thị chi tiết đơn hàng</w:t>
            </w:r>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w:t>
            </w:r>
            <w:r>
              <w:rPr>
                <w:lang w:val="en-US"/>
              </w:rPr>
              <w:t>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 xml:space="preserve">Chức năng hỗ trợ người dùng nhân viên thay đổi </w:t>
      </w:r>
      <w:r>
        <w:rPr>
          <w:lang w:val="en-US"/>
        </w:rPr>
        <w:t xml:space="preserve">trạng thái đơn hàng ứng với từng bước thực hiện xử lí đơn hàng trong thực tế. </w:t>
      </w:r>
      <w:r>
        <w:rPr>
          <w:lang w:val="en-US"/>
        </w:rPr>
        <w:t>Người dùng muốn thực hiện các chức năng này</w:t>
      </w:r>
      <w:r>
        <w:rPr>
          <w:lang w:val="en-US"/>
        </w:rPr>
        <w:t xml:space="preserve">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7ED65FE2" w:rsidR="008977B2" w:rsidRDefault="008977B2" w:rsidP="009A04B7">
            <w:pPr>
              <w:spacing w:line="360" w:lineRule="auto"/>
              <w:rPr>
                <w:lang w:val="en-US"/>
              </w:rPr>
            </w:pPr>
            <w:del w:id="74" w:author="phuong vu" w:date="2018-11-15T16:34:00Z">
              <w:r w:rsidDel="002938F0">
                <w:rPr>
                  <w:lang w:val="en-US"/>
                </w:rPr>
                <w:delText>span</w:delText>
              </w:r>
            </w:del>
            <w:ins w:id="75" w:author="phuong vu" w:date="2018-11-15T16:34:00Z">
              <w:r w:rsidR="002938F0">
                <w:rPr>
                  <w:lang w:val="en-US"/>
                </w:rPr>
                <w:t>button</w:t>
              </w:r>
            </w:ins>
          </w:p>
        </w:tc>
        <w:tc>
          <w:tcPr>
            <w:tcW w:w="2970" w:type="dxa"/>
          </w:tcPr>
          <w:p w14:paraId="2CA7331E" w14:textId="1BD633C3" w:rsidR="008977B2" w:rsidRDefault="008977B2" w:rsidP="009A04B7">
            <w:pPr>
              <w:spacing w:line="360" w:lineRule="auto"/>
              <w:rPr>
                <w:lang w:val="en-US"/>
              </w:rPr>
            </w:pPr>
            <w:del w:id="76" w:author="phuong vu" w:date="2018-11-15T16:34:00Z">
              <w:r w:rsidDel="007801A8">
                <w:rPr>
                  <w:lang w:val="en-US"/>
                </w:rPr>
                <w:delText>Trạng thái đơn hàng</w:delText>
              </w:r>
            </w:del>
            <w:ins w:id="77" w:author="phuong vu" w:date="2018-11-15T16:34:00Z">
              <w:r w:rsidR="007801A8">
                <w:rPr>
                  <w:lang w:val="en-US"/>
                </w:rPr>
                <w:t>Chấp nhận đơn hàng</w:t>
              </w:r>
            </w:ins>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CA32684" w:rsidR="008977B2" w:rsidRDefault="008977B2" w:rsidP="009A04B7">
            <w:pPr>
              <w:spacing w:line="360" w:lineRule="auto"/>
              <w:rPr>
                <w:lang w:val="en-US"/>
              </w:rPr>
            </w:pPr>
            <w:del w:id="78" w:author="phuong vu" w:date="2018-11-15T16:34:00Z">
              <w:r w:rsidDel="007801A8">
                <w:rPr>
                  <w:lang w:val="en-US"/>
                </w:rPr>
                <w:delText>Xem chi tiết biên nhận</w:delText>
              </w:r>
            </w:del>
            <w:ins w:id="79" w:author="phuong vu" w:date="2018-11-15T16:35:00Z">
              <w:r w:rsidR="007801A8">
                <w:rPr>
                  <w:lang w:val="en-US"/>
                </w:rPr>
                <w:t>Hủy đơn hàng</w:t>
              </w:r>
            </w:ins>
          </w:p>
        </w:tc>
        <w:tc>
          <w:tcPr>
            <w:tcW w:w="1266" w:type="dxa"/>
          </w:tcPr>
          <w:p w14:paraId="64AD7953" w14:textId="77777777" w:rsidR="008977B2" w:rsidRDefault="008977B2" w:rsidP="009A04B7">
            <w:pPr>
              <w:spacing w:line="360" w:lineRule="auto"/>
              <w:rPr>
                <w:lang w:val="en-US"/>
              </w:rPr>
            </w:pPr>
          </w:p>
        </w:tc>
        <w:tc>
          <w:tcPr>
            <w:tcW w:w="1756" w:type="dxa"/>
          </w:tcPr>
          <w:p w14:paraId="6E144DF9" w14:textId="0EB1510C" w:rsidR="008977B2" w:rsidRDefault="008977B2" w:rsidP="009A04B7">
            <w:pPr>
              <w:spacing w:line="360" w:lineRule="auto"/>
              <w:rPr>
                <w:lang w:val="en-US"/>
              </w:rPr>
            </w:pPr>
            <w:del w:id="80" w:author="phuong vu" w:date="2018-11-15T16:35:00Z">
              <w:r w:rsidDel="007801A8">
                <w:rPr>
                  <w:lang w:val="en-US"/>
                </w:rPr>
                <w:delText xml:space="preserve">Nếu không tồn tại biên nhận sẽ ẩn </w:delText>
              </w:r>
            </w:del>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07AD6E50" w:rsidR="008977B2" w:rsidRDefault="008977B2" w:rsidP="009A04B7">
            <w:pPr>
              <w:spacing w:line="360" w:lineRule="auto"/>
              <w:rPr>
                <w:lang w:val="en-US"/>
              </w:rPr>
            </w:pPr>
            <w:del w:id="81" w:author="phuong vu" w:date="2018-11-15T16:34:00Z">
              <w:r w:rsidDel="007801A8">
                <w:rPr>
                  <w:lang w:val="en-US"/>
                </w:rPr>
                <w:delText>span</w:delText>
              </w:r>
            </w:del>
            <w:ins w:id="82" w:author="phuong vu" w:date="2018-11-15T16:34:00Z">
              <w:r w:rsidR="007801A8">
                <w:rPr>
                  <w:lang w:val="en-US"/>
                </w:rPr>
                <w:t>button</w:t>
              </w:r>
            </w:ins>
          </w:p>
        </w:tc>
        <w:tc>
          <w:tcPr>
            <w:tcW w:w="2970" w:type="dxa"/>
          </w:tcPr>
          <w:p w14:paraId="5D2903A5" w14:textId="7E77EA1F" w:rsidR="008977B2" w:rsidRDefault="008977B2" w:rsidP="009A04B7">
            <w:pPr>
              <w:spacing w:line="360" w:lineRule="auto"/>
              <w:rPr>
                <w:lang w:val="en-US"/>
              </w:rPr>
            </w:pPr>
            <w:del w:id="83" w:author="phuong vu" w:date="2018-11-15T16:35:00Z">
              <w:r w:rsidDel="007801A8">
                <w:rPr>
                  <w:lang w:val="en-US"/>
                </w:rPr>
                <w:delText>Hiển thị thông tin đơn hàng</w:delText>
              </w:r>
            </w:del>
            <w:ins w:id="84" w:author="phuong vu" w:date="2018-11-15T16:35:00Z">
              <w:r w:rsidR="007801A8">
                <w:rPr>
                  <w:lang w:val="en-US"/>
                </w:rPr>
                <w:t>Xử lí đơn hàng</w:t>
              </w:r>
            </w:ins>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5434758A" w:rsidR="008977B2" w:rsidRDefault="008977B2" w:rsidP="009A04B7">
            <w:pPr>
              <w:spacing w:line="360" w:lineRule="auto"/>
              <w:rPr>
                <w:lang w:val="en-US"/>
              </w:rPr>
            </w:pPr>
            <w:del w:id="85" w:author="phuong vu" w:date="2018-11-15T16:35:00Z">
              <w:r w:rsidDel="007801A8">
                <w:rPr>
                  <w:lang w:val="en-US"/>
                </w:rPr>
                <w:delText>table</w:delText>
              </w:r>
            </w:del>
            <w:ins w:id="86" w:author="phuong vu" w:date="2018-11-15T16:35:00Z">
              <w:r w:rsidR="007801A8">
                <w:rPr>
                  <w:lang w:val="en-US"/>
                </w:rPr>
                <w:t>button</w:t>
              </w:r>
            </w:ins>
          </w:p>
        </w:tc>
        <w:tc>
          <w:tcPr>
            <w:tcW w:w="2970" w:type="dxa"/>
          </w:tcPr>
          <w:p w14:paraId="0463A6D9" w14:textId="615D5011" w:rsidR="008977B2" w:rsidRDefault="008977B2" w:rsidP="009A04B7">
            <w:pPr>
              <w:spacing w:line="360" w:lineRule="auto"/>
              <w:rPr>
                <w:lang w:val="en-US"/>
              </w:rPr>
            </w:pPr>
            <w:del w:id="87" w:author="phuong vu" w:date="2018-11-15T16:35:00Z">
              <w:r w:rsidDel="007801A8">
                <w:rPr>
                  <w:lang w:val="en-US"/>
                </w:rPr>
                <w:delText>Hiển thị chi tiết đơn hàng</w:delText>
              </w:r>
            </w:del>
            <w:ins w:id="88" w:author="phuong vu" w:date="2018-11-15T16:35:00Z">
              <w:r w:rsidR="007801A8">
                <w:rPr>
                  <w:lang w:val="en-US"/>
                </w:rPr>
                <w:t>Hoàn tất xử lí đơn hàng</w:t>
              </w:r>
            </w:ins>
          </w:p>
        </w:tc>
        <w:tc>
          <w:tcPr>
            <w:tcW w:w="1266" w:type="dxa"/>
          </w:tcPr>
          <w:p w14:paraId="7E0480C2" w14:textId="19F36700" w:rsidR="008977B2" w:rsidRDefault="008977B2" w:rsidP="009A04B7">
            <w:pPr>
              <w:spacing w:line="360" w:lineRule="auto"/>
              <w:jc w:val="left"/>
              <w:rPr>
                <w:lang w:val="en-US"/>
              </w:rPr>
            </w:pPr>
            <w:del w:id="89" w:author="phuong vu" w:date="2018-11-15T16:35:00Z">
              <w:r w:rsidDel="007801A8">
                <w:rPr>
                  <w:lang w:val="en-US"/>
                </w:rPr>
                <w:delText>Không có dữ liệu nếu rỗng</w:delText>
              </w:r>
            </w:del>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ins w:id="90" w:author="phuong vu" w:date="2018-11-15T16:36:00Z">
              <w:r>
                <w:rPr>
                  <w:lang w:val="en-US"/>
                </w:rPr>
                <w:t>X</w:t>
              </w:r>
            </w:ins>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53D58034" w:rsidR="008977B2" w:rsidRDefault="008977B2" w:rsidP="009A04B7">
            <w:pPr>
              <w:jc w:val="center"/>
              <w:rPr>
                <w:lang w:val="en-US"/>
              </w:rPr>
            </w:pPr>
            <w:del w:id="91" w:author="phuong vu" w:date="2018-11-15T16:36:00Z">
              <w:r w:rsidDel="007801A8">
                <w:rPr>
                  <w:lang w:val="en-US"/>
                </w:rPr>
                <w:delText>X</w:delText>
              </w:r>
            </w:del>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5D0D7B18" w:rsidR="008977B2" w:rsidRDefault="007801A8" w:rsidP="009A04B7">
            <w:pPr>
              <w:spacing w:line="360" w:lineRule="auto"/>
              <w:rPr>
                <w:lang w:val="en-US"/>
              </w:rPr>
            </w:pPr>
            <w:ins w:id="92" w:author="phuong vu" w:date="2018-11-15T16:36:00Z">
              <w:r>
                <w:rPr>
                  <w:lang w:val="en-US"/>
                </w:rPr>
                <w:t>task</w:t>
              </w:r>
            </w:ins>
            <w:del w:id="93" w:author="phuong vu" w:date="2018-11-15T16:36:00Z">
              <w:r w:rsidR="008977B2" w:rsidDel="007801A8">
                <w:rPr>
                  <w:lang w:val="en-US"/>
                </w:rPr>
                <w:delText>customer</w:delText>
              </w:r>
            </w:del>
          </w:p>
        </w:tc>
        <w:tc>
          <w:tcPr>
            <w:tcW w:w="1463" w:type="dxa"/>
          </w:tcPr>
          <w:p w14:paraId="5AB9864E" w14:textId="69382108" w:rsidR="008977B2" w:rsidRDefault="007801A8" w:rsidP="009A04B7">
            <w:pPr>
              <w:spacing w:line="360" w:lineRule="auto"/>
              <w:jc w:val="center"/>
              <w:rPr>
                <w:lang w:val="en-US"/>
              </w:rPr>
            </w:pPr>
            <w:ins w:id="94" w:author="phuong vu" w:date="2018-11-15T16:36:00Z">
              <w:r>
                <w:rPr>
                  <w:lang w:val="en-US"/>
                </w:rPr>
                <w:t>X</w:t>
              </w:r>
            </w:ins>
          </w:p>
        </w:tc>
        <w:tc>
          <w:tcPr>
            <w:tcW w:w="1463" w:type="dxa"/>
          </w:tcPr>
          <w:p w14:paraId="1A62539A" w14:textId="29581D87" w:rsidR="008977B2" w:rsidRDefault="007801A8" w:rsidP="009A04B7">
            <w:pPr>
              <w:spacing w:line="360" w:lineRule="auto"/>
              <w:jc w:val="center"/>
              <w:rPr>
                <w:lang w:val="en-US"/>
              </w:rPr>
            </w:pPr>
            <w:ins w:id="95" w:author="phuong vu" w:date="2018-11-15T16:36:00Z">
              <w:r>
                <w:rPr>
                  <w:lang w:val="en-US"/>
                </w:rPr>
                <w:t>X</w:t>
              </w:r>
            </w:ins>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40A43789" w:rsidR="008977B2" w:rsidRDefault="008977B2" w:rsidP="009A04B7">
            <w:pPr>
              <w:jc w:val="center"/>
              <w:rPr>
                <w:lang w:val="en-US"/>
              </w:rPr>
            </w:pPr>
            <w:del w:id="96" w:author="phuong vu" w:date="2018-11-15T16:36:00Z">
              <w:r w:rsidDel="007801A8">
                <w:rPr>
                  <w:lang w:val="en-US"/>
                </w:rPr>
                <w:delText>X</w:delText>
              </w:r>
            </w:del>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ins w:id="97" w:author="phuong vu" w:date="2018-11-15T16:36:00Z">
              <w:r>
                <w:rPr>
                  <w:lang w:val="en-US"/>
                </w:rPr>
                <w:t>X</w:t>
              </w:r>
            </w:ins>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76F36B24" w:rsidR="008977B2" w:rsidRDefault="008977B2" w:rsidP="009A04B7">
            <w:pPr>
              <w:jc w:val="center"/>
              <w:rPr>
                <w:lang w:val="en-US"/>
              </w:rPr>
            </w:pPr>
            <w:del w:id="98" w:author="phuong vu" w:date="2018-11-15T16:36:00Z">
              <w:r w:rsidDel="007801A8">
                <w:rPr>
                  <w:lang w:val="en-US"/>
                </w:rPr>
                <w:delText>X</w:delText>
              </w:r>
            </w:del>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ins w:id="99" w:author="phuong vu" w:date="2018-11-15T16:36:00Z">
              <w:r>
                <w:rPr>
                  <w:lang w:val="en-US"/>
                </w:rPr>
                <w:t>X</w:t>
              </w:r>
            </w:ins>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73624540" w:rsidR="008977B2" w:rsidRDefault="008977B2" w:rsidP="009A04B7">
            <w:pPr>
              <w:jc w:val="center"/>
              <w:rPr>
                <w:lang w:val="en-US"/>
              </w:rPr>
            </w:pPr>
            <w:del w:id="100" w:author="phuong vu" w:date="2018-11-15T16:36:00Z">
              <w:r w:rsidDel="007801A8">
                <w:rPr>
                  <w:lang w:val="en-US"/>
                </w:rPr>
                <w:delText>X</w:delText>
              </w:r>
            </w:del>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77777777" w:rsidR="00070C2F" w:rsidRDefault="00070C2F" w:rsidP="00070C2F">
      <w:pPr>
        <w:pStyle w:val="Heading6"/>
        <w:rPr>
          <w:lang w:val="en-US"/>
        </w:rPr>
      </w:pPr>
      <w:r>
        <w:rPr>
          <w:lang w:val="en-US"/>
        </w:rPr>
        <w:t>Mục đích</w:t>
      </w:r>
    </w:p>
    <w:p w14:paraId="18192888" w14:textId="7A2E634D" w:rsidR="00070C2F" w:rsidRDefault="00070C2F" w:rsidP="00070C2F">
      <w:pPr>
        <w:pStyle w:val="Heading6"/>
        <w:rPr>
          <w:lang w:val="en-US"/>
        </w:rPr>
      </w:pPr>
      <w:r>
        <w:rPr>
          <w:lang w:val="en-US"/>
        </w:rPr>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r w:rsidRPr="009B63D4">
        <w:rPr>
          <w:color w:val="auto"/>
          <w:sz w:val="26"/>
          <w:szCs w:val="26"/>
          <w:lang w:val="en-US"/>
        </w:rPr>
        <w:t xml:space="preserve"> Giao diện thực hiện chức năng tạo hóa đơn cho đơn hàng</w:t>
      </w:r>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77777777" w:rsidR="00070C2F" w:rsidRDefault="00070C2F" w:rsidP="00070C2F">
      <w:pPr>
        <w:pStyle w:val="Heading6"/>
        <w:rPr>
          <w:lang w:val="en-US"/>
        </w:rPr>
      </w:pPr>
      <w:r>
        <w:rPr>
          <w:lang w:val="en-US"/>
        </w:rPr>
        <w:lastRenderedPageBreak/>
        <w:t>Các thành phần giao diện</w:t>
      </w:r>
    </w:p>
    <w:p w14:paraId="3625AAC2" w14:textId="77777777" w:rsidR="00070C2F" w:rsidRDefault="00070C2F" w:rsidP="00070C2F">
      <w:pPr>
        <w:pStyle w:val="Heading6"/>
        <w:rPr>
          <w:lang w:val="en-US"/>
        </w:rPr>
      </w:pPr>
      <w:r>
        <w:rPr>
          <w:lang w:val="en-US"/>
        </w:rPr>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5B9F95FD" w:rsidR="00A61DB2" w:rsidRDefault="00FC2466" w:rsidP="00A61DB2">
      <w:pPr>
        <w:pStyle w:val="Heading4"/>
        <w:rPr>
          <w:lang w:val="en-US"/>
        </w:rPr>
      </w:pPr>
      <w:r>
        <w:rPr>
          <w:lang w:val="en-US"/>
        </w:rPr>
        <w:t>Quản lí biên nhận</w:t>
      </w:r>
    </w:p>
    <w:p w14:paraId="1449E3B4" w14:textId="5CCE386F" w:rsidR="005E64D7" w:rsidRDefault="005E64D7" w:rsidP="005E64D7">
      <w:pPr>
        <w:pStyle w:val="Heading5"/>
        <w:rPr>
          <w:lang w:val="en-US"/>
        </w:rPr>
      </w:pPr>
      <w:r>
        <w:rPr>
          <w:lang w:val="en-US"/>
        </w:rPr>
        <w:t xml:space="preserve">Xem chi tiết </w:t>
      </w:r>
      <w:r>
        <w:rPr>
          <w:lang w:val="en-US"/>
        </w:rPr>
        <w:t>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t>Các thành phần giao diện</w:t>
      </w:r>
    </w:p>
    <w:p w14:paraId="666C6471" w14:textId="639A5A79" w:rsidR="00070C2F" w:rsidRDefault="00070C2F" w:rsidP="00070C2F">
      <w:pPr>
        <w:pStyle w:val="Heading6"/>
        <w:rPr>
          <w:ins w:id="101" w:author="phuong vu" w:date="2018-11-15T16:59: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A4F14">
        <w:trPr>
          <w:ins w:id="102" w:author="phuong vu" w:date="2018-11-15T16:59:00Z"/>
        </w:trPr>
        <w:tc>
          <w:tcPr>
            <w:tcW w:w="805" w:type="dxa"/>
            <w:vMerge w:val="restart"/>
            <w:vAlign w:val="center"/>
          </w:tcPr>
          <w:p w14:paraId="5E738FB8" w14:textId="77777777" w:rsidR="008E1FFB" w:rsidRPr="007F1EF1" w:rsidRDefault="008E1FFB" w:rsidP="00AA4F14">
            <w:pPr>
              <w:spacing w:line="360" w:lineRule="auto"/>
              <w:jc w:val="center"/>
              <w:rPr>
                <w:ins w:id="103" w:author="phuong vu" w:date="2018-11-15T16:59:00Z"/>
                <w:b/>
                <w:lang w:val="en-US"/>
              </w:rPr>
            </w:pPr>
            <w:ins w:id="104" w:author="phuong vu" w:date="2018-11-15T16:59:00Z">
              <w:r w:rsidRPr="007F1EF1">
                <w:rPr>
                  <w:b/>
                  <w:lang w:val="en-US"/>
                </w:rPr>
                <w:t>STT</w:t>
              </w:r>
            </w:ins>
          </w:p>
        </w:tc>
        <w:tc>
          <w:tcPr>
            <w:tcW w:w="2120" w:type="dxa"/>
            <w:vMerge w:val="restart"/>
            <w:vAlign w:val="center"/>
          </w:tcPr>
          <w:p w14:paraId="125D6501" w14:textId="77777777" w:rsidR="008E1FFB" w:rsidRPr="007F1EF1" w:rsidRDefault="008E1FFB" w:rsidP="00AA4F14">
            <w:pPr>
              <w:spacing w:line="360" w:lineRule="auto"/>
              <w:jc w:val="center"/>
              <w:rPr>
                <w:ins w:id="105" w:author="phuong vu" w:date="2018-11-15T16:59:00Z"/>
                <w:b/>
                <w:lang w:val="en-US"/>
              </w:rPr>
            </w:pPr>
            <w:ins w:id="106" w:author="phuong vu" w:date="2018-11-15T16:59:00Z">
              <w:r w:rsidRPr="007F1EF1">
                <w:rPr>
                  <w:b/>
                  <w:lang w:val="en-US"/>
                </w:rPr>
                <w:t>Tên bảng/</w:t>
              </w:r>
            </w:ins>
          </w:p>
          <w:p w14:paraId="23F8A511" w14:textId="77777777" w:rsidR="008E1FFB" w:rsidRPr="007F1EF1" w:rsidRDefault="008E1FFB" w:rsidP="00AA4F14">
            <w:pPr>
              <w:spacing w:line="360" w:lineRule="auto"/>
              <w:jc w:val="center"/>
              <w:rPr>
                <w:ins w:id="107" w:author="phuong vu" w:date="2018-11-15T16:59:00Z"/>
                <w:b/>
                <w:lang w:val="en-US"/>
              </w:rPr>
            </w:pPr>
            <w:ins w:id="108" w:author="phuong vu" w:date="2018-11-15T16:59:00Z">
              <w:r w:rsidRPr="007F1EF1">
                <w:rPr>
                  <w:b/>
                  <w:lang w:val="en-US"/>
                </w:rPr>
                <w:t>Cấu tr</w:t>
              </w:r>
              <w:r>
                <w:rPr>
                  <w:b/>
                  <w:lang w:val="en-US"/>
                </w:rPr>
                <w:t>ú</w:t>
              </w:r>
              <w:r w:rsidRPr="007F1EF1">
                <w:rPr>
                  <w:b/>
                  <w:lang w:val="en-US"/>
                </w:rPr>
                <w:t>c dữ liệu</w:t>
              </w:r>
            </w:ins>
          </w:p>
        </w:tc>
        <w:tc>
          <w:tcPr>
            <w:tcW w:w="5852" w:type="dxa"/>
            <w:gridSpan w:val="4"/>
            <w:vAlign w:val="center"/>
          </w:tcPr>
          <w:p w14:paraId="14E13E84" w14:textId="77777777" w:rsidR="008E1FFB" w:rsidRPr="007F1EF1" w:rsidRDefault="008E1FFB" w:rsidP="00AA4F14">
            <w:pPr>
              <w:spacing w:line="360" w:lineRule="auto"/>
              <w:jc w:val="center"/>
              <w:rPr>
                <w:ins w:id="109" w:author="phuong vu" w:date="2018-11-15T16:59:00Z"/>
                <w:b/>
                <w:lang w:val="en-US"/>
              </w:rPr>
            </w:pPr>
            <w:ins w:id="110" w:author="phuong vu" w:date="2018-11-15T16:59:00Z">
              <w:r w:rsidRPr="007F1EF1">
                <w:rPr>
                  <w:b/>
                  <w:lang w:val="en-US"/>
                </w:rPr>
                <w:t>Phương thức</w:t>
              </w:r>
            </w:ins>
          </w:p>
        </w:tc>
      </w:tr>
      <w:tr w:rsidR="008E1FFB" w14:paraId="4EE85620" w14:textId="77777777" w:rsidTr="00AA4F14">
        <w:trPr>
          <w:ins w:id="111" w:author="phuong vu" w:date="2018-11-15T16:59:00Z"/>
        </w:trPr>
        <w:tc>
          <w:tcPr>
            <w:tcW w:w="805" w:type="dxa"/>
            <w:vMerge/>
            <w:vAlign w:val="center"/>
          </w:tcPr>
          <w:p w14:paraId="3C0A90C5" w14:textId="77777777" w:rsidR="008E1FFB" w:rsidRPr="007F1EF1" w:rsidRDefault="008E1FFB" w:rsidP="00AA4F14">
            <w:pPr>
              <w:spacing w:line="360" w:lineRule="auto"/>
              <w:jc w:val="center"/>
              <w:rPr>
                <w:ins w:id="112" w:author="phuong vu" w:date="2018-11-15T16:59:00Z"/>
                <w:b/>
                <w:lang w:val="en-US"/>
              </w:rPr>
            </w:pPr>
          </w:p>
        </w:tc>
        <w:tc>
          <w:tcPr>
            <w:tcW w:w="2120" w:type="dxa"/>
            <w:vMerge/>
            <w:vAlign w:val="center"/>
          </w:tcPr>
          <w:p w14:paraId="7C609C5F" w14:textId="77777777" w:rsidR="008E1FFB" w:rsidRPr="007F1EF1" w:rsidRDefault="008E1FFB" w:rsidP="00AA4F14">
            <w:pPr>
              <w:spacing w:line="360" w:lineRule="auto"/>
              <w:jc w:val="center"/>
              <w:rPr>
                <w:ins w:id="113" w:author="phuong vu" w:date="2018-11-15T16:59:00Z"/>
                <w:b/>
                <w:lang w:val="en-US"/>
              </w:rPr>
            </w:pPr>
          </w:p>
        </w:tc>
        <w:tc>
          <w:tcPr>
            <w:tcW w:w="1463" w:type="dxa"/>
            <w:vAlign w:val="center"/>
          </w:tcPr>
          <w:p w14:paraId="215BDB4E" w14:textId="77777777" w:rsidR="008E1FFB" w:rsidRPr="007F1EF1" w:rsidRDefault="008E1FFB" w:rsidP="00AA4F14">
            <w:pPr>
              <w:spacing w:line="360" w:lineRule="auto"/>
              <w:jc w:val="center"/>
              <w:rPr>
                <w:ins w:id="114" w:author="phuong vu" w:date="2018-11-15T16:59:00Z"/>
                <w:b/>
                <w:lang w:val="en-US"/>
              </w:rPr>
            </w:pPr>
            <w:ins w:id="115" w:author="phuong vu" w:date="2018-11-15T16:59:00Z">
              <w:r w:rsidRPr="007F1EF1">
                <w:rPr>
                  <w:b/>
                  <w:lang w:val="en-US"/>
                </w:rPr>
                <w:t>Thêm</w:t>
              </w:r>
            </w:ins>
          </w:p>
        </w:tc>
        <w:tc>
          <w:tcPr>
            <w:tcW w:w="1463" w:type="dxa"/>
            <w:vAlign w:val="center"/>
          </w:tcPr>
          <w:p w14:paraId="5BF8FD4D" w14:textId="77777777" w:rsidR="008E1FFB" w:rsidRPr="007F1EF1" w:rsidRDefault="008E1FFB" w:rsidP="00AA4F14">
            <w:pPr>
              <w:spacing w:line="360" w:lineRule="auto"/>
              <w:jc w:val="center"/>
              <w:rPr>
                <w:ins w:id="116" w:author="phuong vu" w:date="2018-11-15T16:59:00Z"/>
                <w:b/>
                <w:lang w:val="en-US"/>
              </w:rPr>
            </w:pPr>
            <w:ins w:id="117" w:author="phuong vu" w:date="2018-11-15T16:59:00Z">
              <w:r w:rsidRPr="007F1EF1">
                <w:rPr>
                  <w:b/>
                  <w:lang w:val="en-US"/>
                </w:rPr>
                <w:t>Sửa</w:t>
              </w:r>
            </w:ins>
          </w:p>
        </w:tc>
        <w:tc>
          <w:tcPr>
            <w:tcW w:w="1463" w:type="dxa"/>
            <w:vAlign w:val="center"/>
          </w:tcPr>
          <w:p w14:paraId="7A1A5520" w14:textId="77777777" w:rsidR="008E1FFB" w:rsidRPr="007F1EF1" w:rsidRDefault="008E1FFB" w:rsidP="00AA4F14">
            <w:pPr>
              <w:spacing w:line="360" w:lineRule="auto"/>
              <w:jc w:val="center"/>
              <w:rPr>
                <w:ins w:id="118" w:author="phuong vu" w:date="2018-11-15T16:59:00Z"/>
                <w:b/>
                <w:lang w:val="en-US"/>
              </w:rPr>
            </w:pPr>
            <w:ins w:id="119" w:author="phuong vu" w:date="2018-11-15T16:59:00Z">
              <w:r w:rsidRPr="007F1EF1">
                <w:rPr>
                  <w:b/>
                  <w:lang w:val="en-US"/>
                </w:rPr>
                <w:t>Xóa</w:t>
              </w:r>
            </w:ins>
          </w:p>
        </w:tc>
        <w:tc>
          <w:tcPr>
            <w:tcW w:w="1463" w:type="dxa"/>
            <w:vAlign w:val="center"/>
          </w:tcPr>
          <w:p w14:paraId="5F40AAE1" w14:textId="77777777" w:rsidR="008E1FFB" w:rsidRPr="007F1EF1" w:rsidRDefault="008E1FFB" w:rsidP="00AA4F14">
            <w:pPr>
              <w:spacing w:line="360" w:lineRule="auto"/>
              <w:jc w:val="center"/>
              <w:rPr>
                <w:ins w:id="120" w:author="phuong vu" w:date="2018-11-15T16:59:00Z"/>
                <w:b/>
                <w:lang w:val="en-US"/>
              </w:rPr>
            </w:pPr>
            <w:ins w:id="121" w:author="phuong vu" w:date="2018-11-15T16:59:00Z">
              <w:r w:rsidRPr="007F1EF1">
                <w:rPr>
                  <w:b/>
                  <w:lang w:val="en-US"/>
                </w:rPr>
                <w:t>Truy vấn</w:t>
              </w:r>
            </w:ins>
          </w:p>
        </w:tc>
      </w:tr>
      <w:tr w:rsidR="008E1FFB" w14:paraId="7ADEABEE" w14:textId="77777777" w:rsidTr="00AA4F14">
        <w:trPr>
          <w:ins w:id="122" w:author="phuong vu" w:date="2018-11-15T16:59:00Z"/>
        </w:trPr>
        <w:tc>
          <w:tcPr>
            <w:tcW w:w="805" w:type="dxa"/>
          </w:tcPr>
          <w:p w14:paraId="423CE20A" w14:textId="77777777" w:rsidR="008E1FFB" w:rsidRDefault="008E1FFB" w:rsidP="00AA4F14">
            <w:pPr>
              <w:spacing w:line="360" w:lineRule="auto"/>
              <w:jc w:val="center"/>
              <w:rPr>
                <w:ins w:id="123" w:author="phuong vu" w:date="2018-11-15T16:59:00Z"/>
                <w:lang w:val="en-US"/>
              </w:rPr>
            </w:pPr>
            <w:ins w:id="124" w:author="phuong vu" w:date="2018-11-15T16:59:00Z">
              <w:r>
                <w:rPr>
                  <w:lang w:val="en-US"/>
                </w:rPr>
                <w:t>1</w:t>
              </w:r>
            </w:ins>
          </w:p>
        </w:tc>
        <w:tc>
          <w:tcPr>
            <w:tcW w:w="2120" w:type="dxa"/>
          </w:tcPr>
          <w:p w14:paraId="34B8805C" w14:textId="77777777" w:rsidR="008E1FFB" w:rsidRDefault="008E1FFB" w:rsidP="00AA4F14">
            <w:pPr>
              <w:spacing w:line="360" w:lineRule="auto"/>
              <w:rPr>
                <w:ins w:id="125" w:author="phuong vu" w:date="2018-11-15T16:59:00Z"/>
                <w:lang w:val="en-US"/>
              </w:rPr>
            </w:pPr>
            <w:ins w:id="126" w:author="phuong vu" w:date="2018-11-15T16:59:00Z">
              <w:r>
                <w:rPr>
                  <w:lang w:val="en-US"/>
                </w:rPr>
                <w:t>customer_order</w:t>
              </w:r>
            </w:ins>
          </w:p>
        </w:tc>
        <w:tc>
          <w:tcPr>
            <w:tcW w:w="1463" w:type="dxa"/>
          </w:tcPr>
          <w:p w14:paraId="25212463" w14:textId="77777777" w:rsidR="008E1FFB" w:rsidRDefault="008E1FFB" w:rsidP="00AA4F14">
            <w:pPr>
              <w:spacing w:line="360" w:lineRule="auto"/>
              <w:jc w:val="center"/>
              <w:rPr>
                <w:ins w:id="127" w:author="phuong vu" w:date="2018-11-15T16:59:00Z"/>
                <w:lang w:val="en-US"/>
              </w:rPr>
            </w:pPr>
          </w:p>
        </w:tc>
        <w:tc>
          <w:tcPr>
            <w:tcW w:w="1463" w:type="dxa"/>
          </w:tcPr>
          <w:p w14:paraId="037DB113" w14:textId="77777777" w:rsidR="008E1FFB" w:rsidRDefault="008E1FFB" w:rsidP="00AA4F14">
            <w:pPr>
              <w:spacing w:line="360" w:lineRule="auto"/>
              <w:jc w:val="center"/>
              <w:rPr>
                <w:ins w:id="128" w:author="phuong vu" w:date="2018-11-15T16:59:00Z"/>
                <w:lang w:val="en-US"/>
              </w:rPr>
            </w:pPr>
          </w:p>
        </w:tc>
        <w:tc>
          <w:tcPr>
            <w:tcW w:w="1463" w:type="dxa"/>
          </w:tcPr>
          <w:p w14:paraId="07FEE7D8" w14:textId="77777777" w:rsidR="008E1FFB" w:rsidRDefault="008E1FFB" w:rsidP="00AA4F14">
            <w:pPr>
              <w:spacing w:line="360" w:lineRule="auto"/>
              <w:jc w:val="center"/>
              <w:rPr>
                <w:ins w:id="129" w:author="phuong vu" w:date="2018-11-15T16:59:00Z"/>
                <w:lang w:val="en-US"/>
              </w:rPr>
            </w:pPr>
          </w:p>
        </w:tc>
        <w:tc>
          <w:tcPr>
            <w:tcW w:w="1463" w:type="dxa"/>
          </w:tcPr>
          <w:p w14:paraId="5910F6F3" w14:textId="77777777" w:rsidR="008E1FFB" w:rsidRDefault="008E1FFB" w:rsidP="00AA4F14">
            <w:pPr>
              <w:jc w:val="center"/>
              <w:rPr>
                <w:ins w:id="130" w:author="phuong vu" w:date="2018-11-15T16:59:00Z"/>
                <w:lang w:val="en-US"/>
              </w:rPr>
            </w:pPr>
            <w:ins w:id="131" w:author="phuong vu" w:date="2018-11-15T16:59:00Z">
              <w:r>
                <w:rPr>
                  <w:lang w:val="en-US"/>
                </w:rPr>
                <w:t>X</w:t>
              </w:r>
            </w:ins>
          </w:p>
        </w:tc>
      </w:tr>
      <w:tr w:rsidR="008E1FFB" w14:paraId="30AC3B84" w14:textId="77777777" w:rsidTr="00AA4F14">
        <w:trPr>
          <w:ins w:id="132" w:author="phuong vu" w:date="2018-11-15T16:59:00Z"/>
        </w:trPr>
        <w:tc>
          <w:tcPr>
            <w:tcW w:w="805" w:type="dxa"/>
          </w:tcPr>
          <w:p w14:paraId="4B76B9A1" w14:textId="77777777" w:rsidR="008E1FFB" w:rsidRDefault="008E1FFB" w:rsidP="00AA4F14">
            <w:pPr>
              <w:spacing w:line="360" w:lineRule="auto"/>
              <w:jc w:val="center"/>
              <w:rPr>
                <w:ins w:id="133" w:author="phuong vu" w:date="2018-11-15T16:59:00Z"/>
                <w:lang w:val="en-US"/>
              </w:rPr>
            </w:pPr>
            <w:ins w:id="134" w:author="phuong vu" w:date="2018-11-15T16:59:00Z">
              <w:r>
                <w:rPr>
                  <w:lang w:val="en-US"/>
                </w:rPr>
                <w:t>2</w:t>
              </w:r>
            </w:ins>
          </w:p>
        </w:tc>
        <w:tc>
          <w:tcPr>
            <w:tcW w:w="2120" w:type="dxa"/>
          </w:tcPr>
          <w:p w14:paraId="24BC2C2F" w14:textId="77777777" w:rsidR="008E1FFB" w:rsidRDefault="008E1FFB" w:rsidP="00AA4F14">
            <w:pPr>
              <w:spacing w:line="360" w:lineRule="auto"/>
              <w:rPr>
                <w:ins w:id="135" w:author="phuong vu" w:date="2018-11-15T16:59:00Z"/>
                <w:lang w:val="en-US"/>
              </w:rPr>
            </w:pPr>
            <w:ins w:id="136" w:author="phuong vu" w:date="2018-11-15T16:59:00Z">
              <w:r>
                <w:rPr>
                  <w:lang w:val="en-US"/>
                </w:rPr>
                <w:t>customer</w:t>
              </w:r>
            </w:ins>
          </w:p>
        </w:tc>
        <w:tc>
          <w:tcPr>
            <w:tcW w:w="1463" w:type="dxa"/>
          </w:tcPr>
          <w:p w14:paraId="61F7C09E" w14:textId="77777777" w:rsidR="008E1FFB" w:rsidRDefault="008E1FFB" w:rsidP="00AA4F14">
            <w:pPr>
              <w:spacing w:line="360" w:lineRule="auto"/>
              <w:jc w:val="center"/>
              <w:rPr>
                <w:ins w:id="137" w:author="phuong vu" w:date="2018-11-15T16:59:00Z"/>
                <w:lang w:val="en-US"/>
              </w:rPr>
            </w:pPr>
          </w:p>
        </w:tc>
        <w:tc>
          <w:tcPr>
            <w:tcW w:w="1463" w:type="dxa"/>
          </w:tcPr>
          <w:p w14:paraId="78A55A6A" w14:textId="77777777" w:rsidR="008E1FFB" w:rsidRDefault="008E1FFB" w:rsidP="00AA4F14">
            <w:pPr>
              <w:spacing w:line="360" w:lineRule="auto"/>
              <w:jc w:val="center"/>
              <w:rPr>
                <w:ins w:id="138" w:author="phuong vu" w:date="2018-11-15T16:59:00Z"/>
                <w:lang w:val="en-US"/>
              </w:rPr>
            </w:pPr>
          </w:p>
        </w:tc>
        <w:tc>
          <w:tcPr>
            <w:tcW w:w="1463" w:type="dxa"/>
          </w:tcPr>
          <w:p w14:paraId="7A8A9FB9" w14:textId="77777777" w:rsidR="008E1FFB" w:rsidRDefault="008E1FFB" w:rsidP="00AA4F14">
            <w:pPr>
              <w:spacing w:line="360" w:lineRule="auto"/>
              <w:jc w:val="center"/>
              <w:rPr>
                <w:ins w:id="139" w:author="phuong vu" w:date="2018-11-15T16:59:00Z"/>
                <w:lang w:val="en-US"/>
              </w:rPr>
            </w:pPr>
          </w:p>
        </w:tc>
        <w:tc>
          <w:tcPr>
            <w:tcW w:w="1463" w:type="dxa"/>
          </w:tcPr>
          <w:p w14:paraId="331E68EE" w14:textId="77777777" w:rsidR="008E1FFB" w:rsidRDefault="008E1FFB" w:rsidP="00AA4F14">
            <w:pPr>
              <w:jc w:val="center"/>
              <w:rPr>
                <w:ins w:id="140" w:author="phuong vu" w:date="2018-11-15T16:59:00Z"/>
                <w:lang w:val="en-US"/>
              </w:rPr>
            </w:pPr>
            <w:ins w:id="141" w:author="phuong vu" w:date="2018-11-15T16:59:00Z">
              <w:r>
                <w:rPr>
                  <w:lang w:val="en-US"/>
                </w:rPr>
                <w:t>X</w:t>
              </w:r>
            </w:ins>
          </w:p>
        </w:tc>
      </w:tr>
      <w:tr w:rsidR="008E1FFB" w14:paraId="54D95C3E" w14:textId="77777777" w:rsidTr="00AA4F14">
        <w:trPr>
          <w:ins w:id="142" w:author="phuong vu" w:date="2018-11-15T16:59:00Z"/>
        </w:trPr>
        <w:tc>
          <w:tcPr>
            <w:tcW w:w="805" w:type="dxa"/>
          </w:tcPr>
          <w:p w14:paraId="5A74149D" w14:textId="77777777" w:rsidR="008E1FFB" w:rsidRDefault="008E1FFB" w:rsidP="00AA4F14">
            <w:pPr>
              <w:spacing w:line="360" w:lineRule="auto"/>
              <w:jc w:val="center"/>
              <w:rPr>
                <w:ins w:id="143" w:author="phuong vu" w:date="2018-11-15T16:59:00Z"/>
                <w:lang w:val="en-US"/>
              </w:rPr>
            </w:pPr>
            <w:ins w:id="144" w:author="phuong vu" w:date="2018-11-15T16:59:00Z">
              <w:r>
                <w:rPr>
                  <w:lang w:val="en-US"/>
                </w:rPr>
                <w:lastRenderedPageBreak/>
                <w:t>3</w:t>
              </w:r>
            </w:ins>
          </w:p>
        </w:tc>
        <w:tc>
          <w:tcPr>
            <w:tcW w:w="2120" w:type="dxa"/>
          </w:tcPr>
          <w:p w14:paraId="3247A6D3" w14:textId="6B170938" w:rsidR="008E1FFB" w:rsidRDefault="008E1FFB" w:rsidP="00AA4F14">
            <w:pPr>
              <w:spacing w:line="360" w:lineRule="auto"/>
              <w:rPr>
                <w:ins w:id="145" w:author="phuong vu" w:date="2018-11-15T16:59:00Z"/>
                <w:lang w:val="en-US"/>
              </w:rPr>
            </w:pPr>
            <w:ins w:id="146" w:author="phuong vu" w:date="2018-11-15T16:59:00Z">
              <w:r>
                <w:rPr>
                  <w:lang w:val="en-US"/>
                </w:rPr>
                <w:t>receipt</w:t>
              </w:r>
              <w:r>
                <w:rPr>
                  <w:lang w:val="en-US"/>
                </w:rPr>
                <w:t>_detail</w:t>
              </w:r>
            </w:ins>
          </w:p>
        </w:tc>
        <w:tc>
          <w:tcPr>
            <w:tcW w:w="1463" w:type="dxa"/>
          </w:tcPr>
          <w:p w14:paraId="01D7B3B0" w14:textId="77777777" w:rsidR="008E1FFB" w:rsidRDefault="008E1FFB" w:rsidP="00AA4F14">
            <w:pPr>
              <w:spacing w:line="360" w:lineRule="auto"/>
              <w:jc w:val="center"/>
              <w:rPr>
                <w:ins w:id="147" w:author="phuong vu" w:date="2018-11-15T16:59:00Z"/>
                <w:lang w:val="en-US"/>
              </w:rPr>
            </w:pPr>
          </w:p>
        </w:tc>
        <w:tc>
          <w:tcPr>
            <w:tcW w:w="1463" w:type="dxa"/>
          </w:tcPr>
          <w:p w14:paraId="4B1521E8" w14:textId="77777777" w:rsidR="008E1FFB" w:rsidRDefault="008E1FFB" w:rsidP="00AA4F14">
            <w:pPr>
              <w:spacing w:line="360" w:lineRule="auto"/>
              <w:jc w:val="center"/>
              <w:rPr>
                <w:ins w:id="148" w:author="phuong vu" w:date="2018-11-15T16:59:00Z"/>
                <w:lang w:val="en-US"/>
              </w:rPr>
            </w:pPr>
          </w:p>
        </w:tc>
        <w:tc>
          <w:tcPr>
            <w:tcW w:w="1463" w:type="dxa"/>
          </w:tcPr>
          <w:p w14:paraId="04C29941" w14:textId="77777777" w:rsidR="008E1FFB" w:rsidRDefault="008E1FFB" w:rsidP="00AA4F14">
            <w:pPr>
              <w:spacing w:line="360" w:lineRule="auto"/>
              <w:jc w:val="center"/>
              <w:rPr>
                <w:ins w:id="149" w:author="phuong vu" w:date="2018-11-15T16:59:00Z"/>
                <w:lang w:val="en-US"/>
              </w:rPr>
            </w:pPr>
          </w:p>
        </w:tc>
        <w:tc>
          <w:tcPr>
            <w:tcW w:w="1463" w:type="dxa"/>
          </w:tcPr>
          <w:p w14:paraId="387E002C" w14:textId="77777777" w:rsidR="008E1FFB" w:rsidRDefault="008E1FFB" w:rsidP="00AA4F14">
            <w:pPr>
              <w:jc w:val="center"/>
              <w:rPr>
                <w:ins w:id="150" w:author="phuong vu" w:date="2018-11-15T16:59:00Z"/>
                <w:lang w:val="en-US"/>
              </w:rPr>
            </w:pPr>
            <w:ins w:id="151" w:author="phuong vu" w:date="2018-11-15T16:59:00Z">
              <w:r>
                <w:rPr>
                  <w:lang w:val="en-US"/>
                </w:rPr>
                <w:t>X</w:t>
              </w:r>
            </w:ins>
          </w:p>
        </w:tc>
      </w:tr>
      <w:tr w:rsidR="008E1FFB" w14:paraId="2CC416DD" w14:textId="77777777" w:rsidTr="00AA4F14">
        <w:trPr>
          <w:ins w:id="152" w:author="phuong vu" w:date="2018-11-15T16:59:00Z"/>
        </w:trPr>
        <w:tc>
          <w:tcPr>
            <w:tcW w:w="805" w:type="dxa"/>
          </w:tcPr>
          <w:p w14:paraId="31B4A292" w14:textId="77777777" w:rsidR="008E1FFB" w:rsidRDefault="008E1FFB" w:rsidP="00AA4F14">
            <w:pPr>
              <w:spacing w:line="360" w:lineRule="auto"/>
              <w:jc w:val="center"/>
              <w:rPr>
                <w:ins w:id="153" w:author="phuong vu" w:date="2018-11-15T16:59:00Z"/>
                <w:lang w:val="en-US"/>
              </w:rPr>
            </w:pPr>
            <w:ins w:id="154" w:author="phuong vu" w:date="2018-11-15T16:59:00Z">
              <w:r>
                <w:rPr>
                  <w:lang w:val="en-US"/>
                </w:rPr>
                <w:t>4</w:t>
              </w:r>
            </w:ins>
          </w:p>
        </w:tc>
        <w:tc>
          <w:tcPr>
            <w:tcW w:w="2120" w:type="dxa"/>
          </w:tcPr>
          <w:p w14:paraId="79CD9207" w14:textId="77777777" w:rsidR="008E1FFB" w:rsidRDefault="008E1FFB" w:rsidP="00AA4F14">
            <w:pPr>
              <w:spacing w:line="360" w:lineRule="auto"/>
              <w:rPr>
                <w:ins w:id="155" w:author="phuong vu" w:date="2018-11-15T16:59:00Z"/>
                <w:lang w:val="en-US"/>
              </w:rPr>
            </w:pPr>
            <w:ins w:id="156" w:author="phuong vu" w:date="2018-11-15T16:59:00Z">
              <w:r>
                <w:rPr>
                  <w:lang w:val="en-US"/>
                </w:rPr>
                <w:t>receipt</w:t>
              </w:r>
            </w:ins>
          </w:p>
        </w:tc>
        <w:tc>
          <w:tcPr>
            <w:tcW w:w="1463" w:type="dxa"/>
          </w:tcPr>
          <w:p w14:paraId="5E681253" w14:textId="77777777" w:rsidR="008E1FFB" w:rsidRDefault="008E1FFB" w:rsidP="00AA4F14">
            <w:pPr>
              <w:spacing w:line="360" w:lineRule="auto"/>
              <w:jc w:val="center"/>
              <w:rPr>
                <w:ins w:id="157" w:author="phuong vu" w:date="2018-11-15T16:59:00Z"/>
                <w:lang w:val="en-US"/>
              </w:rPr>
            </w:pPr>
          </w:p>
        </w:tc>
        <w:tc>
          <w:tcPr>
            <w:tcW w:w="1463" w:type="dxa"/>
          </w:tcPr>
          <w:p w14:paraId="5993D6B0" w14:textId="77777777" w:rsidR="008E1FFB" w:rsidRDefault="008E1FFB" w:rsidP="00AA4F14">
            <w:pPr>
              <w:spacing w:line="360" w:lineRule="auto"/>
              <w:jc w:val="center"/>
              <w:rPr>
                <w:ins w:id="158" w:author="phuong vu" w:date="2018-11-15T16:59:00Z"/>
                <w:lang w:val="en-US"/>
              </w:rPr>
            </w:pPr>
          </w:p>
        </w:tc>
        <w:tc>
          <w:tcPr>
            <w:tcW w:w="1463" w:type="dxa"/>
          </w:tcPr>
          <w:p w14:paraId="17A0044B" w14:textId="77777777" w:rsidR="008E1FFB" w:rsidRDefault="008E1FFB" w:rsidP="00AA4F14">
            <w:pPr>
              <w:spacing w:line="360" w:lineRule="auto"/>
              <w:jc w:val="center"/>
              <w:rPr>
                <w:ins w:id="159" w:author="phuong vu" w:date="2018-11-15T16:59:00Z"/>
                <w:lang w:val="en-US"/>
              </w:rPr>
            </w:pPr>
          </w:p>
        </w:tc>
        <w:tc>
          <w:tcPr>
            <w:tcW w:w="1463" w:type="dxa"/>
          </w:tcPr>
          <w:p w14:paraId="70D1695D" w14:textId="77777777" w:rsidR="008E1FFB" w:rsidRDefault="008E1FFB" w:rsidP="00AA4F14">
            <w:pPr>
              <w:jc w:val="center"/>
              <w:rPr>
                <w:ins w:id="160" w:author="phuong vu" w:date="2018-11-15T16:59:00Z"/>
                <w:lang w:val="en-US"/>
              </w:rPr>
            </w:pPr>
            <w:ins w:id="161" w:author="phuong vu" w:date="2018-11-15T16:59:00Z">
              <w:r>
                <w:rPr>
                  <w:lang w:val="en-US"/>
                </w:rPr>
                <w:t>X</w:t>
              </w:r>
            </w:ins>
          </w:p>
        </w:tc>
      </w:tr>
    </w:tbl>
    <w:p w14:paraId="338DB55D" w14:textId="77777777" w:rsidR="008E1FFB" w:rsidRPr="008E1FFB" w:rsidRDefault="008E1FFB" w:rsidP="008E1FFB">
      <w:pPr>
        <w:rPr>
          <w:lang w:val="en-US"/>
          <w:rPrChange w:id="162" w:author="phuong vu" w:date="2018-11-15T16:59:00Z">
            <w:rPr>
              <w:lang w:val="en-US"/>
            </w:rPr>
          </w:rPrChange>
        </w:rPr>
        <w:pPrChange w:id="163" w:author="phuong vu" w:date="2018-11-15T16:59:00Z">
          <w:pPr>
            <w:pStyle w:val="Heading6"/>
          </w:pPr>
        </w:pPrChange>
      </w:pPr>
    </w:p>
    <w:p w14:paraId="6E57EDDC" w14:textId="4B967BB8" w:rsidR="00070C2F" w:rsidRPr="006C3B6C" w:rsidRDefault="00070C2F" w:rsidP="009B63D4">
      <w:pPr>
        <w:pStyle w:val="Heading6"/>
        <w:rPr>
          <w:lang w:val="en-US"/>
        </w:rPr>
      </w:pPr>
      <w:r>
        <w:rPr>
          <w:lang w:val="en-US"/>
        </w:rPr>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ins w:id="164" w:author="phuong vu" w:date="2018-11-15T16:56: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A4F14">
        <w:trPr>
          <w:ins w:id="165" w:author="phuong vu" w:date="2018-11-15T16:56:00Z"/>
        </w:trPr>
        <w:tc>
          <w:tcPr>
            <w:tcW w:w="805" w:type="dxa"/>
            <w:vMerge w:val="restart"/>
            <w:vAlign w:val="center"/>
          </w:tcPr>
          <w:p w14:paraId="2823D6F3" w14:textId="77777777" w:rsidR="00DE2334" w:rsidRPr="007F1EF1" w:rsidRDefault="00DE2334" w:rsidP="00AA4F14">
            <w:pPr>
              <w:spacing w:line="360" w:lineRule="auto"/>
              <w:jc w:val="center"/>
              <w:rPr>
                <w:ins w:id="166" w:author="phuong vu" w:date="2018-11-15T16:56:00Z"/>
                <w:b/>
                <w:lang w:val="en-US"/>
              </w:rPr>
            </w:pPr>
            <w:ins w:id="167" w:author="phuong vu" w:date="2018-11-15T16:56:00Z">
              <w:r w:rsidRPr="007F1EF1">
                <w:rPr>
                  <w:b/>
                  <w:lang w:val="en-US"/>
                </w:rPr>
                <w:t>STT</w:t>
              </w:r>
            </w:ins>
          </w:p>
        </w:tc>
        <w:tc>
          <w:tcPr>
            <w:tcW w:w="2120" w:type="dxa"/>
            <w:vMerge w:val="restart"/>
            <w:vAlign w:val="center"/>
          </w:tcPr>
          <w:p w14:paraId="01F9EE7D" w14:textId="77777777" w:rsidR="00DE2334" w:rsidRPr="007F1EF1" w:rsidRDefault="00DE2334" w:rsidP="00AA4F14">
            <w:pPr>
              <w:spacing w:line="360" w:lineRule="auto"/>
              <w:jc w:val="center"/>
              <w:rPr>
                <w:ins w:id="168" w:author="phuong vu" w:date="2018-11-15T16:56:00Z"/>
                <w:b/>
                <w:lang w:val="en-US"/>
              </w:rPr>
            </w:pPr>
            <w:ins w:id="169" w:author="phuong vu" w:date="2018-11-15T16:56:00Z">
              <w:r w:rsidRPr="007F1EF1">
                <w:rPr>
                  <w:b/>
                  <w:lang w:val="en-US"/>
                </w:rPr>
                <w:t>Tên bảng/</w:t>
              </w:r>
            </w:ins>
          </w:p>
          <w:p w14:paraId="6C3EEC74" w14:textId="77777777" w:rsidR="00DE2334" w:rsidRPr="007F1EF1" w:rsidRDefault="00DE2334" w:rsidP="00AA4F14">
            <w:pPr>
              <w:spacing w:line="360" w:lineRule="auto"/>
              <w:jc w:val="center"/>
              <w:rPr>
                <w:ins w:id="170" w:author="phuong vu" w:date="2018-11-15T16:56:00Z"/>
                <w:b/>
                <w:lang w:val="en-US"/>
              </w:rPr>
            </w:pPr>
            <w:ins w:id="171" w:author="phuong vu" w:date="2018-11-15T16:56:00Z">
              <w:r w:rsidRPr="007F1EF1">
                <w:rPr>
                  <w:b/>
                  <w:lang w:val="en-US"/>
                </w:rPr>
                <w:t>Cấu tr</w:t>
              </w:r>
              <w:r>
                <w:rPr>
                  <w:b/>
                  <w:lang w:val="en-US"/>
                </w:rPr>
                <w:t>ú</w:t>
              </w:r>
              <w:r w:rsidRPr="007F1EF1">
                <w:rPr>
                  <w:b/>
                  <w:lang w:val="en-US"/>
                </w:rPr>
                <w:t>c dữ liệu</w:t>
              </w:r>
            </w:ins>
          </w:p>
        </w:tc>
        <w:tc>
          <w:tcPr>
            <w:tcW w:w="5852" w:type="dxa"/>
            <w:gridSpan w:val="4"/>
            <w:vAlign w:val="center"/>
          </w:tcPr>
          <w:p w14:paraId="4501FD14" w14:textId="77777777" w:rsidR="00DE2334" w:rsidRPr="007F1EF1" w:rsidRDefault="00DE2334" w:rsidP="00AA4F14">
            <w:pPr>
              <w:spacing w:line="360" w:lineRule="auto"/>
              <w:jc w:val="center"/>
              <w:rPr>
                <w:ins w:id="172" w:author="phuong vu" w:date="2018-11-15T16:56:00Z"/>
                <w:b/>
                <w:lang w:val="en-US"/>
              </w:rPr>
            </w:pPr>
            <w:ins w:id="173" w:author="phuong vu" w:date="2018-11-15T16:56:00Z">
              <w:r w:rsidRPr="007F1EF1">
                <w:rPr>
                  <w:b/>
                  <w:lang w:val="en-US"/>
                </w:rPr>
                <w:t>Phương thức</w:t>
              </w:r>
            </w:ins>
          </w:p>
        </w:tc>
      </w:tr>
      <w:tr w:rsidR="00DE2334" w14:paraId="0A1EF53A" w14:textId="77777777" w:rsidTr="00AA4F14">
        <w:trPr>
          <w:ins w:id="174" w:author="phuong vu" w:date="2018-11-15T16:56:00Z"/>
        </w:trPr>
        <w:tc>
          <w:tcPr>
            <w:tcW w:w="805" w:type="dxa"/>
            <w:vMerge/>
            <w:vAlign w:val="center"/>
          </w:tcPr>
          <w:p w14:paraId="31E028D0" w14:textId="77777777" w:rsidR="00DE2334" w:rsidRPr="007F1EF1" w:rsidRDefault="00DE2334" w:rsidP="00AA4F14">
            <w:pPr>
              <w:spacing w:line="360" w:lineRule="auto"/>
              <w:jc w:val="center"/>
              <w:rPr>
                <w:ins w:id="175" w:author="phuong vu" w:date="2018-11-15T16:56:00Z"/>
                <w:b/>
                <w:lang w:val="en-US"/>
              </w:rPr>
            </w:pPr>
          </w:p>
        </w:tc>
        <w:tc>
          <w:tcPr>
            <w:tcW w:w="2120" w:type="dxa"/>
            <w:vMerge/>
            <w:vAlign w:val="center"/>
          </w:tcPr>
          <w:p w14:paraId="7F8A75B8" w14:textId="77777777" w:rsidR="00DE2334" w:rsidRPr="007F1EF1" w:rsidRDefault="00DE2334" w:rsidP="00AA4F14">
            <w:pPr>
              <w:spacing w:line="360" w:lineRule="auto"/>
              <w:jc w:val="center"/>
              <w:rPr>
                <w:ins w:id="176" w:author="phuong vu" w:date="2018-11-15T16:56:00Z"/>
                <w:b/>
                <w:lang w:val="en-US"/>
              </w:rPr>
            </w:pPr>
          </w:p>
        </w:tc>
        <w:tc>
          <w:tcPr>
            <w:tcW w:w="1463" w:type="dxa"/>
            <w:vAlign w:val="center"/>
          </w:tcPr>
          <w:p w14:paraId="7DD322F4" w14:textId="77777777" w:rsidR="00DE2334" w:rsidRPr="007F1EF1" w:rsidRDefault="00DE2334" w:rsidP="00AA4F14">
            <w:pPr>
              <w:spacing w:line="360" w:lineRule="auto"/>
              <w:jc w:val="center"/>
              <w:rPr>
                <w:ins w:id="177" w:author="phuong vu" w:date="2018-11-15T16:56:00Z"/>
                <w:b/>
                <w:lang w:val="en-US"/>
              </w:rPr>
            </w:pPr>
            <w:ins w:id="178" w:author="phuong vu" w:date="2018-11-15T16:56:00Z">
              <w:r w:rsidRPr="007F1EF1">
                <w:rPr>
                  <w:b/>
                  <w:lang w:val="en-US"/>
                </w:rPr>
                <w:t>Thêm</w:t>
              </w:r>
            </w:ins>
          </w:p>
        </w:tc>
        <w:tc>
          <w:tcPr>
            <w:tcW w:w="1463" w:type="dxa"/>
            <w:vAlign w:val="center"/>
          </w:tcPr>
          <w:p w14:paraId="27F0E872" w14:textId="77777777" w:rsidR="00DE2334" w:rsidRPr="007F1EF1" w:rsidRDefault="00DE2334" w:rsidP="00AA4F14">
            <w:pPr>
              <w:spacing w:line="360" w:lineRule="auto"/>
              <w:jc w:val="center"/>
              <w:rPr>
                <w:ins w:id="179" w:author="phuong vu" w:date="2018-11-15T16:56:00Z"/>
                <w:b/>
                <w:lang w:val="en-US"/>
              </w:rPr>
            </w:pPr>
            <w:ins w:id="180" w:author="phuong vu" w:date="2018-11-15T16:56:00Z">
              <w:r w:rsidRPr="007F1EF1">
                <w:rPr>
                  <w:b/>
                  <w:lang w:val="en-US"/>
                </w:rPr>
                <w:t>Sửa</w:t>
              </w:r>
            </w:ins>
          </w:p>
        </w:tc>
        <w:tc>
          <w:tcPr>
            <w:tcW w:w="1463" w:type="dxa"/>
            <w:vAlign w:val="center"/>
          </w:tcPr>
          <w:p w14:paraId="6012365A" w14:textId="77777777" w:rsidR="00DE2334" w:rsidRPr="007F1EF1" w:rsidRDefault="00DE2334" w:rsidP="00AA4F14">
            <w:pPr>
              <w:spacing w:line="360" w:lineRule="auto"/>
              <w:jc w:val="center"/>
              <w:rPr>
                <w:ins w:id="181" w:author="phuong vu" w:date="2018-11-15T16:56:00Z"/>
                <w:b/>
                <w:lang w:val="en-US"/>
              </w:rPr>
            </w:pPr>
            <w:ins w:id="182" w:author="phuong vu" w:date="2018-11-15T16:56:00Z">
              <w:r w:rsidRPr="007F1EF1">
                <w:rPr>
                  <w:b/>
                  <w:lang w:val="en-US"/>
                </w:rPr>
                <w:t>Xóa</w:t>
              </w:r>
            </w:ins>
          </w:p>
        </w:tc>
        <w:tc>
          <w:tcPr>
            <w:tcW w:w="1463" w:type="dxa"/>
            <w:vAlign w:val="center"/>
          </w:tcPr>
          <w:p w14:paraId="35BC0BD7" w14:textId="77777777" w:rsidR="00DE2334" w:rsidRPr="007F1EF1" w:rsidRDefault="00DE2334" w:rsidP="00AA4F14">
            <w:pPr>
              <w:spacing w:line="360" w:lineRule="auto"/>
              <w:jc w:val="center"/>
              <w:rPr>
                <w:ins w:id="183" w:author="phuong vu" w:date="2018-11-15T16:56:00Z"/>
                <w:b/>
                <w:lang w:val="en-US"/>
              </w:rPr>
            </w:pPr>
            <w:ins w:id="184" w:author="phuong vu" w:date="2018-11-15T16:56:00Z">
              <w:r w:rsidRPr="007F1EF1">
                <w:rPr>
                  <w:b/>
                  <w:lang w:val="en-US"/>
                </w:rPr>
                <w:t>Truy vấn</w:t>
              </w:r>
            </w:ins>
          </w:p>
        </w:tc>
      </w:tr>
      <w:tr w:rsidR="00DE2334" w14:paraId="030F51B7" w14:textId="77777777" w:rsidTr="00AA4F14">
        <w:trPr>
          <w:ins w:id="185" w:author="phuong vu" w:date="2018-11-15T16:56:00Z"/>
        </w:trPr>
        <w:tc>
          <w:tcPr>
            <w:tcW w:w="805" w:type="dxa"/>
          </w:tcPr>
          <w:p w14:paraId="60B2556F" w14:textId="77777777" w:rsidR="00DE2334" w:rsidRDefault="00DE2334" w:rsidP="00AA4F14">
            <w:pPr>
              <w:spacing w:line="360" w:lineRule="auto"/>
              <w:jc w:val="center"/>
              <w:rPr>
                <w:ins w:id="186" w:author="phuong vu" w:date="2018-11-15T16:56:00Z"/>
                <w:lang w:val="en-US"/>
              </w:rPr>
            </w:pPr>
            <w:ins w:id="187" w:author="phuong vu" w:date="2018-11-15T16:56:00Z">
              <w:r>
                <w:rPr>
                  <w:lang w:val="en-US"/>
                </w:rPr>
                <w:t>1</w:t>
              </w:r>
            </w:ins>
          </w:p>
        </w:tc>
        <w:tc>
          <w:tcPr>
            <w:tcW w:w="2120" w:type="dxa"/>
          </w:tcPr>
          <w:p w14:paraId="34847956" w14:textId="77777777" w:rsidR="00DE2334" w:rsidRDefault="00DE2334" w:rsidP="00AA4F14">
            <w:pPr>
              <w:spacing w:line="360" w:lineRule="auto"/>
              <w:rPr>
                <w:ins w:id="188" w:author="phuong vu" w:date="2018-11-15T16:56:00Z"/>
                <w:lang w:val="en-US"/>
              </w:rPr>
            </w:pPr>
            <w:ins w:id="189" w:author="phuong vu" w:date="2018-11-15T16:56:00Z">
              <w:r>
                <w:rPr>
                  <w:lang w:val="en-US"/>
                </w:rPr>
                <w:t>customer_order</w:t>
              </w:r>
            </w:ins>
          </w:p>
        </w:tc>
        <w:tc>
          <w:tcPr>
            <w:tcW w:w="1463" w:type="dxa"/>
          </w:tcPr>
          <w:p w14:paraId="592FB54D" w14:textId="77777777" w:rsidR="00DE2334" w:rsidRDefault="00DE2334" w:rsidP="00AA4F14">
            <w:pPr>
              <w:spacing w:line="360" w:lineRule="auto"/>
              <w:jc w:val="center"/>
              <w:rPr>
                <w:ins w:id="190" w:author="phuong vu" w:date="2018-11-15T16:56:00Z"/>
                <w:lang w:val="en-US"/>
              </w:rPr>
            </w:pPr>
          </w:p>
        </w:tc>
        <w:tc>
          <w:tcPr>
            <w:tcW w:w="1463" w:type="dxa"/>
          </w:tcPr>
          <w:p w14:paraId="164B3BBE" w14:textId="77777777" w:rsidR="00DE2334" w:rsidRDefault="00DE2334" w:rsidP="00AA4F14">
            <w:pPr>
              <w:spacing w:line="360" w:lineRule="auto"/>
              <w:jc w:val="center"/>
              <w:rPr>
                <w:ins w:id="191" w:author="phuong vu" w:date="2018-11-15T16:56:00Z"/>
                <w:lang w:val="en-US"/>
              </w:rPr>
            </w:pPr>
            <w:ins w:id="192" w:author="phuong vu" w:date="2018-11-15T16:56:00Z">
              <w:r>
                <w:rPr>
                  <w:lang w:val="en-US"/>
                </w:rPr>
                <w:t>X</w:t>
              </w:r>
            </w:ins>
          </w:p>
        </w:tc>
        <w:tc>
          <w:tcPr>
            <w:tcW w:w="1463" w:type="dxa"/>
          </w:tcPr>
          <w:p w14:paraId="5F3FA9A9" w14:textId="77777777" w:rsidR="00DE2334" w:rsidRDefault="00DE2334" w:rsidP="00AA4F14">
            <w:pPr>
              <w:spacing w:line="360" w:lineRule="auto"/>
              <w:jc w:val="center"/>
              <w:rPr>
                <w:ins w:id="193" w:author="phuong vu" w:date="2018-11-15T16:56:00Z"/>
                <w:lang w:val="en-US"/>
              </w:rPr>
            </w:pPr>
          </w:p>
        </w:tc>
        <w:tc>
          <w:tcPr>
            <w:tcW w:w="1463" w:type="dxa"/>
          </w:tcPr>
          <w:p w14:paraId="285C96BB" w14:textId="77777777" w:rsidR="00DE2334" w:rsidRDefault="00DE2334" w:rsidP="00AA4F14">
            <w:pPr>
              <w:jc w:val="center"/>
              <w:rPr>
                <w:ins w:id="194" w:author="phuong vu" w:date="2018-11-15T16:56:00Z"/>
                <w:lang w:val="en-US"/>
              </w:rPr>
            </w:pPr>
          </w:p>
        </w:tc>
      </w:tr>
      <w:tr w:rsidR="00DE2334" w14:paraId="35CA55AE" w14:textId="77777777" w:rsidTr="00AA4F14">
        <w:trPr>
          <w:ins w:id="195" w:author="phuong vu" w:date="2018-11-15T16:56:00Z"/>
        </w:trPr>
        <w:tc>
          <w:tcPr>
            <w:tcW w:w="805" w:type="dxa"/>
          </w:tcPr>
          <w:p w14:paraId="7DBE7B6B" w14:textId="77777777" w:rsidR="00DE2334" w:rsidRDefault="00DE2334" w:rsidP="00AA4F14">
            <w:pPr>
              <w:spacing w:line="360" w:lineRule="auto"/>
              <w:jc w:val="center"/>
              <w:rPr>
                <w:ins w:id="196" w:author="phuong vu" w:date="2018-11-15T16:56:00Z"/>
                <w:lang w:val="en-US"/>
              </w:rPr>
            </w:pPr>
            <w:ins w:id="197" w:author="phuong vu" w:date="2018-11-15T16:56:00Z">
              <w:r>
                <w:rPr>
                  <w:lang w:val="en-US"/>
                </w:rPr>
                <w:t>2</w:t>
              </w:r>
            </w:ins>
          </w:p>
        </w:tc>
        <w:tc>
          <w:tcPr>
            <w:tcW w:w="2120" w:type="dxa"/>
          </w:tcPr>
          <w:p w14:paraId="0F91C2F2" w14:textId="77777777" w:rsidR="00DE2334" w:rsidRDefault="00DE2334" w:rsidP="00AA4F14">
            <w:pPr>
              <w:spacing w:line="360" w:lineRule="auto"/>
              <w:rPr>
                <w:ins w:id="198" w:author="phuong vu" w:date="2018-11-15T16:56:00Z"/>
                <w:lang w:val="en-US"/>
              </w:rPr>
            </w:pPr>
            <w:ins w:id="199" w:author="phuong vu" w:date="2018-11-15T16:56:00Z">
              <w:r>
                <w:rPr>
                  <w:lang w:val="en-US"/>
                </w:rPr>
                <w:t>task</w:t>
              </w:r>
            </w:ins>
          </w:p>
        </w:tc>
        <w:tc>
          <w:tcPr>
            <w:tcW w:w="1463" w:type="dxa"/>
          </w:tcPr>
          <w:p w14:paraId="65F066E6" w14:textId="77777777" w:rsidR="00DE2334" w:rsidRDefault="00DE2334" w:rsidP="00AA4F14">
            <w:pPr>
              <w:spacing w:line="360" w:lineRule="auto"/>
              <w:jc w:val="center"/>
              <w:rPr>
                <w:ins w:id="200" w:author="phuong vu" w:date="2018-11-15T16:56:00Z"/>
                <w:lang w:val="en-US"/>
              </w:rPr>
            </w:pPr>
            <w:ins w:id="201" w:author="phuong vu" w:date="2018-11-15T16:56:00Z">
              <w:r>
                <w:rPr>
                  <w:lang w:val="en-US"/>
                </w:rPr>
                <w:t>X</w:t>
              </w:r>
            </w:ins>
          </w:p>
        </w:tc>
        <w:tc>
          <w:tcPr>
            <w:tcW w:w="1463" w:type="dxa"/>
          </w:tcPr>
          <w:p w14:paraId="52A86D1B" w14:textId="77777777" w:rsidR="00DE2334" w:rsidRDefault="00DE2334" w:rsidP="00AA4F14">
            <w:pPr>
              <w:spacing w:line="360" w:lineRule="auto"/>
              <w:jc w:val="center"/>
              <w:rPr>
                <w:ins w:id="202" w:author="phuong vu" w:date="2018-11-15T16:56:00Z"/>
                <w:lang w:val="en-US"/>
              </w:rPr>
            </w:pPr>
            <w:ins w:id="203" w:author="phuong vu" w:date="2018-11-15T16:56:00Z">
              <w:r>
                <w:rPr>
                  <w:lang w:val="en-US"/>
                </w:rPr>
                <w:t>X</w:t>
              </w:r>
            </w:ins>
          </w:p>
        </w:tc>
        <w:tc>
          <w:tcPr>
            <w:tcW w:w="1463" w:type="dxa"/>
          </w:tcPr>
          <w:p w14:paraId="226E7FB3" w14:textId="77777777" w:rsidR="00DE2334" w:rsidRDefault="00DE2334" w:rsidP="00AA4F14">
            <w:pPr>
              <w:spacing w:line="360" w:lineRule="auto"/>
              <w:jc w:val="center"/>
              <w:rPr>
                <w:ins w:id="204" w:author="phuong vu" w:date="2018-11-15T16:56:00Z"/>
                <w:lang w:val="en-US"/>
              </w:rPr>
            </w:pPr>
          </w:p>
        </w:tc>
        <w:tc>
          <w:tcPr>
            <w:tcW w:w="1463" w:type="dxa"/>
          </w:tcPr>
          <w:p w14:paraId="0425B62C" w14:textId="77777777" w:rsidR="00DE2334" w:rsidRDefault="00DE2334" w:rsidP="00AA4F14">
            <w:pPr>
              <w:jc w:val="center"/>
              <w:rPr>
                <w:ins w:id="205" w:author="phuong vu" w:date="2018-11-15T16:56:00Z"/>
                <w:lang w:val="en-US"/>
              </w:rPr>
            </w:pPr>
          </w:p>
        </w:tc>
      </w:tr>
      <w:tr w:rsidR="00DE2334" w14:paraId="72EBEA62" w14:textId="77777777" w:rsidTr="00AA4F14">
        <w:trPr>
          <w:ins w:id="206" w:author="phuong vu" w:date="2018-11-15T16:56:00Z"/>
        </w:trPr>
        <w:tc>
          <w:tcPr>
            <w:tcW w:w="805" w:type="dxa"/>
          </w:tcPr>
          <w:p w14:paraId="2E45C7AF" w14:textId="77777777" w:rsidR="00DE2334" w:rsidRDefault="00DE2334" w:rsidP="00AA4F14">
            <w:pPr>
              <w:spacing w:line="360" w:lineRule="auto"/>
              <w:jc w:val="center"/>
              <w:rPr>
                <w:ins w:id="207" w:author="phuong vu" w:date="2018-11-15T16:56:00Z"/>
                <w:lang w:val="en-US"/>
              </w:rPr>
            </w:pPr>
            <w:ins w:id="208" w:author="phuong vu" w:date="2018-11-15T16:56:00Z">
              <w:r>
                <w:rPr>
                  <w:lang w:val="en-US"/>
                </w:rPr>
                <w:t>3</w:t>
              </w:r>
            </w:ins>
          </w:p>
        </w:tc>
        <w:tc>
          <w:tcPr>
            <w:tcW w:w="2120" w:type="dxa"/>
          </w:tcPr>
          <w:p w14:paraId="460A4563" w14:textId="77777777" w:rsidR="00DE2334" w:rsidRDefault="00DE2334" w:rsidP="00AA4F14">
            <w:pPr>
              <w:spacing w:line="360" w:lineRule="auto"/>
              <w:rPr>
                <w:ins w:id="209" w:author="phuong vu" w:date="2018-11-15T16:56:00Z"/>
                <w:lang w:val="en-US"/>
              </w:rPr>
            </w:pPr>
            <w:ins w:id="210" w:author="phuong vu" w:date="2018-11-15T16:56:00Z">
              <w:r>
                <w:rPr>
                  <w:lang w:val="en-US"/>
                </w:rPr>
                <w:t>order_detail</w:t>
              </w:r>
            </w:ins>
          </w:p>
        </w:tc>
        <w:tc>
          <w:tcPr>
            <w:tcW w:w="1463" w:type="dxa"/>
          </w:tcPr>
          <w:p w14:paraId="1314C561" w14:textId="77777777" w:rsidR="00DE2334" w:rsidRDefault="00DE2334" w:rsidP="00AA4F14">
            <w:pPr>
              <w:spacing w:line="360" w:lineRule="auto"/>
              <w:jc w:val="center"/>
              <w:rPr>
                <w:ins w:id="211" w:author="phuong vu" w:date="2018-11-15T16:56:00Z"/>
                <w:lang w:val="en-US"/>
              </w:rPr>
            </w:pPr>
          </w:p>
        </w:tc>
        <w:tc>
          <w:tcPr>
            <w:tcW w:w="1463" w:type="dxa"/>
          </w:tcPr>
          <w:p w14:paraId="1EE4C89F" w14:textId="77777777" w:rsidR="00DE2334" w:rsidRDefault="00DE2334" w:rsidP="00AA4F14">
            <w:pPr>
              <w:spacing w:line="360" w:lineRule="auto"/>
              <w:jc w:val="center"/>
              <w:rPr>
                <w:ins w:id="212" w:author="phuong vu" w:date="2018-11-15T16:56:00Z"/>
                <w:lang w:val="en-US"/>
              </w:rPr>
            </w:pPr>
            <w:ins w:id="213" w:author="phuong vu" w:date="2018-11-15T16:56:00Z">
              <w:r>
                <w:rPr>
                  <w:lang w:val="en-US"/>
                </w:rPr>
                <w:t>X</w:t>
              </w:r>
            </w:ins>
          </w:p>
        </w:tc>
        <w:tc>
          <w:tcPr>
            <w:tcW w:w="1463" w:type="dxa"/>
          </w:tcPr>
          <w:p w14:paraId="49F13FF2" w14:textId="77777777" w:rsidR="00DE2334" w:rsidRDefault="00DE2334" w:rsidP="00AA4F14">
            <w:pPr>
              <w:spacing w:line="360" w:lineRule="auto"/>
              <w:jc w:val="center"/>
              <w:rPr>
                <w:ins w:id="214" w:author="phuong vu" w:date="2018-11-15T16:56:00Z"/>
                <w:lang w:val="en-US"/>
              </w:rPr>
            </w:pPr>
          </w:p>
        </w:tc>
        <w:tc>
          <w:tcPr>
            <w:tcW w:w="1463" w:type="dxa"/>
          </w:tcPr>
          <w:p w14:paraId="472F0BFE" w14:textId="77777777" w:rsidR="00DE2334" w:rsidRDefault="00DE2334" w:rsidP="00AA4F14">
            <w:pPr>
              <w:jc w:val="center"/>
              <w:rPr>
                <w:ins w:id="215" w:author="phuong vu" w:date="2018-11-15T16:56:00Z"/>
                <w:lang w:val="en-US"/>
              </w:rPr>
            </w:pPr>
          </w:p>
        </w:tc>
      </w:tr>
      <w:tr w:rsidR="00DE2334" w14:paraId="0C2AFE63" w14:textId="77777777" w:rsidTr="00AA4F14">
        <w:trPr>
          <w:ins w:id="216" w:author="phuong vu" w:date="2018-11-15T16:56:00Z"/>
        </w:trPr>
        <w:tc>
          <w:tcPr>
            <w:tcW w:w="805" w:type="dxa"/>
          </w:tcPr>
          <w:p w14:paraId="5F8BAD02" w14:textId="77777777" w:rsidR="00DE2334" w:rsidRDefault="00DE2334" w:rsidP="00AA4F14">
            <w:pPr>
              <w:spacing w:line="360" w:lineRule="auto"/>
              <w:jc w:val="center"/>
              <w:rPr>
                <w:ins w:id="217" w:author="phuong vu" w:date="2018-11-15T16:56:00Z"/>
                <w:lang w:val="en-US"/>
              </w:rPr>
            </w:pPr>
            <w:ins w:id="218" w:author="phuong vu" w:date="2018-11-15T16:56:00Z">
              <w:r>
                <w:rPr>
                  <w:lang w:val="en-US"/>
                </w:rPr>
                <w:t>4</w:t>
              </w:r>
            </w:ins>
          </w:p>
        </w:tc>
        <w:tc>
          <w:tcPr>
            <w:tcW w:w="2120" w:type="dxa"/>
          </w:tcPr>
          <w:p w14:paraId="0C7905DD" w14:textId="77777777" w:rsidR="00DE2334" w:rsidRDefault="00DE2334" w:rsidP="00AA4F14">
            <w:pPr>
              <w:spacing w:line="360" w:lineRule="auto"/>
              <w:rPr>
                <w:ins w:id="219" w:author="phuong vu" w:date="2018-11-15T16:56:00Z"/>
                <w:lang w:val="en-US"/>
              </w:rPr>
            </w:pPr>
            <w:ins w:id="220" w:author="phuong vu" w:date="2018-11-15T16:56:00Z">
              <w:r>
                <w:rPr>
                  <w:lang w:val="en-US"/>
                </w:rPr>
                <w:t>receipt</w:t>
              </w:r>
            </w:ins>
          </w:p>
        </w:tc>
        <w:tc>
          <w:tcPr>
            <w:tcW w:w="1463" w:type="dxa"/>
          </w:tcPr>
          <w:p w14:paraId="19E2A47D" w14:textId="77777777" w:rsidR="00DE2334" w:rsidRDefault="00DE2334" w:rsidP="00AA4F14">
            <w:pPr>
              <w:spacing w:line="360" w:lineRule="auto"/>
              <w:jc w:val="center"/>
              <w:rPr>
                <w:ins w:id="221" w:author="phuong vu" w:date="2018-11-15T16:56:00Z"/>
                <w:lang w:val="en-US"/>
              </w:rPr>
            </w:pPr>
          </w:p>
        </w:tc>
        <w:tc>
          <w:tcPr>
            <w:tcW w:w="1463" w:type="dxa"/>
          </w:tcPr>
          <w:p w14:paraId="26CD018A" w14:textId="77777777" w:rsidR="00DE2334" w:rsidRDefault="00DE2334" w:rsidP="00AA4F14">
            <w:pPr>
              <w:spacing w:line="360" w:lineRule="auto"/>
              <w:jc w:val="center"/>
              <w:rPr>
                <w:ins w:id="222" w:author="phuong vu" w:date="2018-11-15T16:56:00Z"/>
                <w:lang w:val="en-US"/>
              </w:rPr>
            </w:pPr>
            <w:ins w:id="223" w:author="phuong vu" w:date="2018-11-15T16:56:00Z">
              <w:r>
                <w:rPr>
                  <w:lang w:val="en-US"/>
                </w:rPr>
                <w:t>X</w:t>
              </w:r>
            </w:ins>
          </w:p>
        </w:tc>
        <w:tc>
          <w:tcPr>
            <w:tcW w:w="1463" w:type="dxa"/>
          </w:tcPr>
          <w:p w14:paraId="21C0D277" w14:textId="77777777" w:rsidR="00DE2334" w:rsidRDefault="00DE2334" w:rsidP="00AA4F14">
            <w:pPr>
              <w:spacing w:line="360" w:lineRule="auto"/>
              <w:jc w:val="center"/>
              <w:rPr>
                <w:ins w:id="224" w:author="phuong vu" w:date="2018-11-15T16:56:00Z"/>
                <w:lang w:val="en-US"/>
              </w:rPr>
            </w:pPr>
          </w:p>
        </w:tc>
        <w:tc>
          <w:tcPr>
            <w:tcW w:w="1463" w:type="dxa"/>
          </w:tcPr>
          <w:p w14:paraId="7D56F612" w14:textId="77777777" w:rsidR="00DE2334" w:rsidRDefault="00DE2334" w:rsidP="00AA4F14">
            <w:pPr>
              <w:jc w:val="center"/>
              <w:rPr>
                <w:ins w:id="225" w:author="phuong vu" w:date="2018-11-15T16:56:00Z"/>
                <w:lang w:val="en-US"/>
              </w:rPr>
            </w:pPr>
          </w:p>
        </w:tc>
      </w:tr>
    </w:tbl>
    <w:p w14:paraId="650C68F8" w14:textId="77777777" w:rsidR="00DE2334" w:rsidRPr="00DE2334" w:rsidRDefault="00DE2334" w:rsidP="00DE2334">
      <w:pPr>
        <w:rPr>
          <w:lang w:val="en-US"/>
          <w:rPrChange w:id="226" w:author="phuong vu" w:date="2018-11-15T16:56:00Z">
            <w:rPr>
              <w:lang w:val="en-US"/>
            </w:rPr>
          </w:rPrChange>
        </w:rPr>
        <w:pPrChange w:id="227" w:author="phuong vu" w:date="2018-11-15T16:56:00Z">
          <w:pPr>
            <w:pStyle w:val="Heading6"/>
          </w:pPr>
        </w:pPrChange>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5411730C" w:rsidR="00070C2F" w:rsidRDefault="00070C2F" w:rsidP="00070C2F">
      <w:pPr>
        <w:pStyle w:val="Heading6"/>
        <w:rPr>
          <w:ins w:id="228" w:author="phuong vu" w:date="2018-11-15T16:46: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A4F14">
        <w:trPr>
          <w:ins w:id="229" w:author="phuong vu" w:date="2018-11-15T16:46:00Z"/>
        </w:trPr>
        <w:tc>
          <w:tcPr>
            <w:tcW w:w="805" w:type="dxa"/>
            <w:vAlign w:val="center"/>
          </w:tcPr>
          <w:p w14:paraId="4EB5F767" w14:textId="77777777" w:rsidR="00451F3E" w:rsidRPr="007F1EF1" w:rsidRDefault="00451F3E" w:rsidP="00AA4F14">
            <w:pPr>
              <w:spacing w:line="360" w:lineRule="auto"/>
              <w:jc w:val="center"/>
              <w:rPr>
                <w:ins w:id="230" w:author="phuong vu" w:date="2018-11-15T16:46:00Z"/>
                <w:b/>
                <w:lang w:val="en-US"/>
              </w:rPr>
            </w:pPr>
            <w:ins w:id="231" w:author="phuong vu" w:date="2018-11-15T16:46:00Z">
              <w:r w:rsidRPr="007F1EF1">
                <w:rPr>
                  <w:b/>
                  <w:lang w:val="en-US"/>
                </w:rPr>
                <w:t>STT</w:t>
              </w:r>
            </w:ins>
          </w:p>
        </w:tc>
        <w:tc>
          <w:tcPr>
            <w:tcW w:w="1980" w:type="dxa"/>
            <w:vAlign w:val="center"/>
          </w:tcPr>
          <w:p w14:paraId="35E10CCD" w14:textId="77777777" w:rsidR="00451F3E" w:rsidRPr="007F1EF1" w:rsidRDefault="00451F3E" w:rsidP="00AA4F14">
            <w:pPr>
              <w:spacing w:line="360" w:lineRule="auto"/>
              <w:jc w:val="center"/>
              <w:rPr>
                <w:ins w:id="232" w:author="phuong vu" w:date="2018-11-15T16:46:00Z"/>
                <w:b/>
                <w:lang w:val="en-US"/>
              </w:rPr>
            </w:pPr>
            <w:ins w:id="233" w:author="phuong vu" w:date="2018-11-15T16:46:00Z">
              <w:r w:rsidRPr="007F1EF1">
                <w:rPr>
                  <w:b/>
                  <w:lang w:val="en-US"/>
                </w:rPr>
                <w:t>Loại điều khiển</w:t>
              </w:r>
            </w:ins>
          </w:p>
        </w:tc>
        <w:tc>
          <w:tcPr>
            <w:tcW w:w="2970" w:type="dxa"/>
            <w:vAlign w:val="center"/>
          </w:tcPr>
          <w:p w14:paraId="15B4DAE8" w14:textId="77777777" w:rsidR="00451F3E" w:rsidRPr="007F1EF1" w:rsidRDefault="00451F3E" w:rsidP="00AA4F14">
            <w:pPr>
              <w:spacing w:line="360" w:lineRule="auto"/>
              <w:jc w:val="center"/>
              <w:rPr>
                <w:ins w:id="234" w:author="phuong vu" w:date="2018-11-15T16:46:00Z"/>
                <w:b/>
                <w:lang w:val="en-US"/>
              </w:rPr>
            </w:pPr>
            <w:ins w:id="235" w:author="phuong vu" w:date="2018-11-15T16:46:00Z">
              <w:r w:rsidRPr="007F1EF1">
                <w:rPr>
                  <w:b/>
                  <w:lang w:val="en-US"/>
                </w:rPr>
                <w:t>Nội dung thực hiện</w:t>
              </w:r>
            </w:ins>
          </w:p>
        </w:tc>
        <w:tc>
          <w:tcPr>
            <w:tcW w:w="1266" w:type="dxa"/>
            <w:vAlign w:val="center"/>
          </w:tcPr>
          <w:p w14:paraId="563EC63B" w14:textId="77777777" w:rsidR="00451F3E" w:rsidRPr="007F1EF1" w:rsidRDefault="00451F3E" w:rsidP="00AA4F14">
            <w:pPr>
              <w:spacing w:line="360" w:lineRule="auto"/>
              <w:jc w:val="center"/>
              <w:rPr>
                <w:ins w:id="236" w:author="phuong vu" w:date="2018-11-15T16:46:00Z"/>
                <w:b/>
                <w:lang w:val="en-US"/>
              </w:rPr>
            </w:pPr>
            <w:ins w:id="237" w:author="phuong vu" w:date="2018-11-15T16:46:00Z">
              <w:r w:rsidRPr="007F1EF1">
                <w:rPr>
                  <w:b/>
                  <w:lang w:val="en-US"/>
                </w:rPr>
                <w:t>Giá trị mặc định</w:t>
              </w:r>
            </w:ins>
          </w:p>
        </w:tc>
        <w:tc>
          <w:tcPr>
            <w:tcW w:w="1756" w:type="dxa"/>
            <w:vAlign w:val="center"/>
          </w:tcPr>
          <w:p w14:paraId="41479801" w14:textId="77777777" w:rsidR="00451F3E" w:rsidRPr="007F1EF1" w:rsidRDefault="00451F3E" w:rsidP="00AA4F14">
            <w:pPr>
              <w:spacing w:line="360" w:lineRule="auto"/>
              <w:jc w:val="center"/>
              <w:rPr>
                <w:ins w:id="238" w:author="phuong vu" w:date="2018-11-15T16:46:00Z"/>
                <w:b/>
                <w:lang w:val="en-US"/>
              </w:rPr>
            </w:pPr>
            <w:ins w:id="239" w:author="phuong vu" w:date="2018-11-15T16:46:00Z">
              <w:r w:rsidRPr="007F1EF1">
                <w:rPr>
                  <w:b/>
                  <w:lang w:val="en-US"/>
                </w:rPr>
                <w:t>Lưu ý</w:t>
              </w:r>
            </w:ins>
          </w:p>
        </w:tc>
      </w:tr>
      <w:tr w:rsidR="00451F3E" w14:paraId="3706529C" w14:textId="77777777" w:rsidTr="00AA4F14">
        <w:trPr>
          <w:ins w:id="240" w:author="phuong vu" w:date="2018-11-15T16:46:00Z"/>
        </w:trPr>
        <w:tc>
          <w:tcPr>
            <w:tcW w:w="805" w:type="dxa"/>
          </w:tcPr>
          <w:p w14:paraId="62332970" w14:textId="77777777" w:rsidR="00451F3E" w:rsidRDefault="00451F3E" w:rsidP="00AA4F14">
            <w:pPr>
              <w:spacing w:line="360" w:lineRule="auto"/>
              <w:jc w:val="center"/>
              <w:rPr>
                <w:ins w:id="241" w:author="phuong vu" w:date="2018-11-15T16:46:00Z"/>
                <w:lang w:val="en-US"/>
              </w:rPr>
            </w:pPr>
            <w:ins w:id="242" w:author="phuong vu" w:date="2018-11-15T16:46:00Z">
              <w:r>
                <w:rPr>
                  <w:lang w:val="en-US"/>
                </w:rPr>
                <w:t>1</w:t>
              </w:r>
            </w:ins>
          </w:p>
        </w:tc>
        <w:tc>
          <w:tcPr>
            <w:tcW w:w="1980" w:type="dxa"/>
          </w:tcPr>
          <w:p w14:paraId="5FC9A44C" w14:textId="72CEF073" w:rsidR="00451F3E" w:rsidRDefault="00451F3E" w:rsidP="00AA4F14">
            <w:pPr>
              <w:spacing w:line="360" w:lineRule="auto"/>
              <w:rPr>
                <w:ins w:id="243" w:author="phuong vu" w:date="2018-11-15T16:46:00Z"/>
                <w:lang w:val="en-US"/>
              </w:rPr>
            </w:pPr>
            <w:ins w:id="244" w:author="phuong vu" w:date="2018-11-15T16:47:00Z">
              <w:r>
                <w:rPr>
                  <w:lang w:val="en-US"/>
                </w:rPr>
                <w:t>inputText</w:t>
              </w:r>
            </w:ins>
          </w:p>
        </w:tc>
        <w:tc>
          <w:tcPr>
            <w:tcW w:w="2970" w:type="dxa"/>
          </w:tcPr>
          <w:p w14:paraId="55B0E60D" w14:textId="1217847B" w:rsidR="00451F3E" w:rsidRDefault="00F45A48" w:rsidP="00AA4F14">
            <w:pPr>
              <w:spacing w:line="360" w:lineRule="auto"/>
              <w:rPr>
                <w:ins w:id="245" w:author="phuong vu" w:date="2018-11-15T16:46:00Z"/>
                <w:lang w:val="en-US"/>
              </w:rPr>
            </w:pPr>
            <w:ins w:id="246" w:author="phuong vu" w:date="2018-11-15T16:53:00Z">
              <w:r>
                <w:rPr>
                  <w:lang w:val="en-US"/>
                </w:rPr>
                <w:t>Ngày lấy đồ</w:t>
              </w:r>
            </w:ins>
          </w:p>
        </w:tc>
        <w:tc>
          <w:tcPr>
            <w:tcW w:w="1266" w:type="dxa"/>
          </w:tcPr>
          <w:p w14:paraId="7E7676E2" w14:textId="77777777" w:rsidR="00451F3E" w:rsidRDefault="00451F3E" w:rsidP="00AA4F14">
            <w:pPr>
              <w:spacing w:line="360" w:lineRule="auto"/>
              <w:rPr>
                <w:ins w:id="247" w:author="phuong vu" w:date="2018-11-15T16:46:00Z"/>
                <w:lang w:val="en-US"/>
              </w:rPr>
            </w:pPr>
          </w:p>
        </w:tc>
        <w:tc>
          <w:tcPr>
            <w:tcW w:w="1756" w:type="dxa"/>
          </w:tcPr>
          <w:p w14:paraId="21BBA71A" w14:textId="77777777" w:rsidR="00451F3E" w:rsidRDefault="00451F3E" w:rsidP="00AA4F14">
            <w:pPr>
              <w:spacing w:line="360" w:lineRule="auto"/>
              <w:rPr>
                <w:ins w:id="248" w:author="phuong vu" w:date="2018-11-15T16:46:00Z"/>
                <w:lang w:val="en-US"/>
              </w:rPr>
            </w:pPr>
          </w:p>
        </w:tc>
      </w:tr>
      <w:tr w:rsidR="00F45A48" w14:paraId="50F1EF56" w14:textId="77777777" w:rsidTr="00AA4F14">
        <w:trPr>
          <w:ins w:id="249" w:author="phuong vu" w:date="2018-11-15T16:53:00Z"/>
        </w:trPr>
        <w:tc>
          <w:tcPr>
            <w:tcW w:w="805" w:type="dxa"/>
          </w:tcPr>
          <w:p w14:paraId="5A590F48" w14:textId="6C7799E5" w:rsidR="00F45A48" w:rsidRDefault="00F45A48" w:rsidP="00AA4F14">
            <w:pPr>
              <w:spacing w:line="360" w:lineRule="auto"/>
              <w:jc w:val="center"/>
              <w:rPr>
                <w:ins w:id="250" w:author="phuong vu" w:date="2018-11-15T16:53:00Z"/>
                <w:lang w:val="en-US"/>
              </w:rPr>
            </w:pPr>
            <w:ins w:id="251" w:author="phuong vu" w:date="2018-11-15T16:53:00Z">
              <w:r>
                <w:rPr>
                  <w:lang w:val="en-US"/>
                </w:rPr>
                <w:t>2</w:t>
              </w:r>
            </w:ins>
          </w:p>
        </w:tc>
        <w:tc>
          <w:tcPr>
            <w:tcW w:w="1980" w:type="dxa"/>
          </w:tcPr>
          <w:p w14:paraId="25AC1C8B" w14:textId="4A725E71" w:rsidR="00F45A48" w:rsidRDefault="00F45A48" w:rsidP="00AA4F14">
            <w:pPr>
              <w:spacing w:line="360" w:lineRule="auto"/>
              <w:rPr>
                <w:ins w:id="252" w:author="phuong vu" w:date="2018-11-15T16:53:00Z"/>
                <w:lang w:val="en-US"/>
              </w:rPr>
            </w:pPr>
            <w:ins w:id="253" w:author="phuong vu" w:date="2018-11-15T16:53:00Z">
              <w:r>
                <w:rPr>
                  <w:lang w:val="en-US"/>
                </w:rPr>
                <w:t>inputText</w:t>
              </w:r>
            </w:ins>
          </w:p>
        </w:tc>
        <w:tc>
          <w:tcPr>
            <w:tcW w:w="2970" w:type="dxa"/>
          </w:tcPr>
          <w:p w14:paraId="56CFBCBD" w14:textId="0F0437DD" w:rsidR="00F45A48" w:rsidRDefault="00D20C30" w:rsidP="00AA4F14">
            <w:pPr>
              <w:spacing w:line="360" w:lineRule="auto"/>
              <w:rPr>
                <w:ins w:id="254" w:author="phuong vu" w:date="2018-11-15T16:53:00Z"/>
                <w:lang w:val="en-US"/>
              </w:rPr>
            </w:pPr>
            <w:ins w:id="255" w:author="phuong vu" w:date="2018-11-15T16:54:00Z">
              <w:r>
                <w:rPr>
                  <w:lang w:val="en-US"/>
                </w:rPr>
                <w:t>Thời gian lấy đồ</w:t>
              </w:r>
            </w:ins>
          </w:p>
        </w:tc>
        <w:tc>
          <w:tcPr>
            <w:tcW w:w="1266" w:type="dxa"/>
          </w:tcPr>
          <w:p w14:paraId="7A8879FF" w14:textId="77777777" w:rsidR="00F45A48" w:rsidRDefault="00F45A48" w:rsidP="00AA4F14">
            <w:pPr>
              <w:spacing w:line="360" w:lineRule="auto"/>
              <w:rPr>
                <w:ins w:id="256" w:author="phuong vu" w:date="2018-11-15T16:53:00Z"/>
                <w:lang w:val="en-US"/>
              </w:rPr>
            </w:pPr>
          </w:p>
        </w:tc>
        <w:tc>
          <w:tcPr>
            <w:tcW w:w="1756" w:type="dxa"/>
          </w:tcPr>
          <w:p w14:paraId="60BD1595" w14:textId="77777777" w:rsidR="00F45A48" w:rsidRDefault="00F45A48" w:rsidP="00AA4F14">
            <w:pPr>
              <w:spacing w:line="360" w:lineRule="auto"/>
              <w:rPr>
                <w:ins w:id="257" w:author="phuong vu" w:date="2018-11-15T16:53:00Z"/>
                <w:lang w:val="en-US"/>
              </w:rPr>
            </w:pPr>
          </w:p>
        </w:tc>
      </w:tr>
      <w:tr w:rsidR="00D20C30" w14:paraId="7BBA8271" w14:textId="77777777" w:rsidTr="00AA4F14">
        <w:trPr>
          <w:ins w:id="258" w:author="phuong vu" w:date="2018-11-15T16:54:00Z"/>
        </w:trPr>
        <w:tc>
          <w:tcPr>
            <w:tcW w:w="805" w:type="dxa"/>
          </w:tcPr>
          <w:p w14:paraId="2B50FBBE" w14:textId="3D2B219C" w:rsidR="00D20C30" w:rsidRDefault="00D20C30" w:rsidP="00AA4F14">
            <w:pPr>
              <w:spacing w:line="360" w:lineRule="auto"/>
              <w:jc w:val="center"/>
              <w:rPr>
                <w:ins w:id="259" w:author="phuong vu" w:date="2018-11-15T16:54:00Z"/>
                <w:lang w:val="en-US"/>
              </w:rPr>
            </w:pPr>
            <w:ins w:id="260" w:author="phuong vu" w:date="2018-11-15T16:54:00Z">
              <w:r>
                <w:rPr>
                  <w:lang w:val="en-US"/>
                </w:rPr>
                <w:t>3</w:t>
              </w:r>
            </w:ins>
          </w:p>
        </w:tc>
        <w:tc>
          <w:tcPr>
            <w:tcW w:w="1980" w:type="dxa"/>
          </w:tcPr>
          <w:p w14:paraId="5CD66038" w14:textId="2B047EB9" w:rsidR="00D20C30" w:rsidRDefault="00D20C30" w:rsidP="00AA4F14">
            <w:pPr>
              <w:spacing w:line="360" w:lineRule="auto"/>
              <w:rPr>
                <w:ins w:id="261" w:author="phuong vu" w:date="2018-11-15T16:54:00Z"/>
                <w:lang w:val="en-US"/>
              </w:rPr>
            </w:pPr>
            <w:ins w:id="262" w:author="phuong vu" w:date="2018-11-15T16:54:00Z">
              <w:r>
                <w:rPr>
                  <w:lang w:val="en-US"/>
                </w:rPr>
                <w:t>inputText</w:t>
              </w:r>
            </w:ins>
          </w:p>
        </w:tc>
        <w:tc>
          <w:tcPr>
            <w:tcW w:w="2970" w:type="dxa"/>
          </w:tcPr>
          <w:p w14:paraId="27362707" w14:textId="145E40D6" w:rsidR="00D20C30" w:rsidRDefault="00D20C30" w:rsidP="00AA4F14">
            <w:pPr>
              <w:spacing w:line="360" w:lineRule="auto"/>
              <w:rPr>
                <w:ins w:id="263" w:author="phuong vu" w:date="2018-11-15T16:54:00Z"/>
                <w:lang w:val="en-US"/>
              </w:rPr>
            </w:pPr>
            <w:ins w:id="264" w:author="phuong vu" w:date="2018-11-15T16:54:00Z">
              <w:r>
                <w:rPr>
                  <w:lang w:val="en-US"/>
                </w:rPr>
                <w:t>Ngày trả đồ</w:t>
              </w:r>
            </w:ins>
          </w:p>
        </w:tc>
        <w:tc>
          <w:tcPr>
            <w:tcW w:w="1266" w:type="dxa"/>
          </w:tcPr>
          <w:p w14:paraId="6383F37C" w14:textId="77777777" w:rsidR="00D20C30" w:rsidRDefault="00D20C30" w:rsidP="00AA4F14">
            <w:pPr>
              <w:spacing w:line="360" w:lineRule="auto"/>
              <w:rPr>
                <w:ins w:id="265" w:author="phuong vu" w:date="2018-11-15T16:54:00Z"/>
                <w:lang w:val="en-US"/>
              </w:rPr>
            </w:pPr>
          </w:p>
        </w:tc>
        <w:tc>
          <w:tcPr>
            <w:tcW w:w="1756" w:type="dxa"/>
          </w:tcPr>
          <w:p w14:paraId="5820C1E0" w14:textId="77777777" w:rsidR="00D20C30" w:rsidRDefault="00D20C30" w:rsidP="00AA4F14">
            <w:pPr>
              <w:spacing w:line="360" w:lineRule="auto"/>
              <w:rPr>
                <w:ins w:id="266" w:author="phuong vu" w:date="2018-11-15T16:54:00Z"/>
                <w:lang w:val="en-US"/>
              </w:rPr>
            </w:pPr>
          </w:p>
        </w:tc>
      </w:tr>
      <w:tr w:rsidR="00D20C30" w14:paraId="67EBED48" w14:textId="77777777" w:rsidTr="00AA4F14">
        <w:trPr>
          <w:ins w:id="267" w:author="phuong vu" w:date="2018-11-15T16:54:00Z"/>
        </w:trPr>
        <w:tc>
          <w:tcPr>
            <w:tcW w:w="805" w:type="dxa"/>
          </w:tcPr>
          <w:p w14:paraId="369CC96F" w14:textId="60FAC0BD" w:rsidR="00D20C30" w:rsidRDefault="00D20C30" w:rsidP="00AA4F14">
            <w:pPr>
              <w:spacing w:line="360" w:lineRule="auto"/>
              <w:jc w:val="center"/>
              <w:rPr>
                <w:ins w:id="268" w:author="phuong vu" w:date="2018-11-15T16:54:00Z"/>
                <w:lang w:val="en-US"/>
              </w:rPr>
            </w:pPr>
            <w:ins w:id="269" w:author="phuong vu" w:date="2018-11-15T16:54:00Z">
              <w:r>
                <w:rPr>
                  <w:lang w:val="en-US"/>
                </w:rPr>
                <w:t>4</w:t>
              </w:r>
            </w:ins>
          </w:p>
        </w:tc>
        <w:tc>
          <w:tcPr>
            <w:tcW w:w="1980" w:type="dxa"/>
          </w:tcPr>
          <w:p w14:paraId="37E88549" w14:textId="7DCECEB7" w:rsidR="00D20C30" w:rsidRDefault="00D20C30" w:rsidP="00AA4F14">
            <w:pPr>
              <w:spacing w:line="360" w:lineRule="auto"/>
              <w:rPr>
                <w:ins w:id="270" w:author="phuong vu" w:date="2018-11-15T16:54:00Z"/>
                <w:lang w:val="en-US"/>
              </w:rPr>
            </w:pPr>
            <w:ins w:id="271" w:author="phuong vu" w:date="2018-11-15T16:54:00Z">
              <w:r>
                <w:rPr>
                  <w:lang w:val="en-US"/>
                </w:rPr>
                <w:t>inputText</w:t>
              </w:r>
            </w:ins>
          </w:p>
        </w:tc>
        <w:tc>
          <w:tcPr>
            <w:tcW w:w="2970" w:type="dxa"/>
          </w:tcPr>
          <w:p w14:paraId="6E4E12D0" w14:textId="61BCAA7B" w:rsidR="00D20C30" w:rsidRDefault="00D20C30" w:rsidP="00AA4F14">
            <w:pPr>
              <w:spacing w:line="360" w:lineRule="auto"/>
              <w:rPr>
                <w:ins w:id="272" w:author="phuong vu" w:date="2018-11-15T16:54:00Z"/>
                <w:lang w:val="en-US"/>
              </w:rPr>
            </w:pPr>
            <w:ins w:id="273" w:author="phuong vu" w:date="2018-11-15T16:54:00Z">
              <w:r>
                <w:rPr>
                  <w:lang w:val="en-US"/>
                </w:rPr>
                <w:t>Thời gian trả đồ</w:t>
              </w:r>
            </w:ins>
          </w:p>
        </w:tc>
        <w:tc>
          <w:tcPr>
            <w:tcW w:w="1266" w:type="dxa"/>
          </w:tcPr>
          <w:p w14:paraId="4434B8D6" w14:textId="77777777" w:rsidR="00D20C30" w:rsidRDefault="00D20C30" w:rsidP="00AA4F14">
            <w:pPr>
              <w:spacing w:line="360" w:lineRule="auto"/>
              <w:rPr>
                <w:ins w:id="274" w:author="phuong vu" w:date="2018-11-15T16:54:00Z"/>
                <w:lang w:val="en-US"/>
              </w:rPr>
            </w:pPr>
          </w:p>
        </w:tc>
        <w:tc>
          <w:tcPr>
            <w:tcW w:w="1756" w:type="dxa"/>
          </w:tcPr>
          <w:p w14:paraId="35A3CC93" w14:textId="77777777" w:rsidR="00D20C30" w:rsidRDefault="00D20C30" w:rsidP="00AA4F14">
            <w:pPr>
              <w:spacing w:line="360" w:lineRule="auto"/>
              <w:rPr>
                <w:ins w:id="275" w:author="phuong vu" w:date="2018-11-15T16:54:00Z"/>
                <w:lang w:val="en-US"/>
              </w:rPr>
            </w:pPr>
          </w:p>
        </w:tc>
      </w:tr>
      <w:tr w:rsidR="00451F3E" w14:paraId="4B76FFA3" w14:textId="77777777" w:rsidTr="00AA4F14">
        <w:trPr>
          <w:ins w:id="276" w:author="phuong vu" w:date="2018-11-15T16:47:00Z"/>
        </w:trPr>
        <w:tc>
          <w:tcPr>
            <w:tcW w:w="805" w:type="dxa"/>
          </w:tcPr>
          <w:p w14:paraId="17AC425E" w14:textId="66BE7298" w:rsidR="00451F3E" w:rsidRDefault="00451F3E" w:rsidP="00AA4F14">
            <w:pPr>
              <w:spacing w:line="360" w:lineRule="auto"/>
              <w:jc w:val="center"/>
              <w:rPr>
                <w:ins w:id="277" w:author="phuong vu" w:date="2018-11-15T16:47:00Z"/>
                <w:lang w:val="en-US"/>
              </w:rPr>
            </w:pPr>
            <w:ins w:id="278" w:author="phuong vu" w:date="2018-11-15T16:51:00Z">
              <w:r>
                <w:rPr>
                  <w:lang w:val="en-US"/>
                </w:rPr>
                <w:t>3</w:t>
              </w:r>
            </w:ins>
          </w:p>
        </w:tc>
        <w:tc>
          <w:tcPr>
            <w:tcW w:w="1980" w:type="dxa"/>
          </w:tcPr>
          <w:p w14:paraId="467ACDAA" w14:textId="191AEFCA" w:rsidR="00451F3E" w:rsidRDefault="00451F3E" w:rsidP="00AA4F14">
            <w:pPr>
              <w:spacing w:line="360" w:lineRule="auto"/>
              <w:rPr>
                <w:ins w:id="279" w:author="phuong vu" w:date="2018-11-15T16:47:00Z"/>
                <w:lang w:val="en-US"/>
              </w:rPr>
            </w:pPr>
            <w:ins w:id="280" w:author="phuong vu" w:date="2018-11-15T16:47:00Z">
              <w:r>
                <w:rPr>
                  <w:lang w:val="en-US"/>
                </w:rPr>
                <w:t>button</w:t>
              </w:r>
            </w:ins>
          </w:p>
        </w:tc>
        <w:tc>
          <w:tcPr>
            <w:tcW w:w="2970" w:type="dxa"/>
          </w:tcPr>
          <w:p w14:paraId="7030D177" w14:textId="33C5E870" w:rsidR="00451F3E" w:rsidRDefault="00451F3E" w:rsidP="00AA4F14">
            <w:pPr>
              <w:spacing w:line="360" w:lineRule="auto"/>
              <w:rPr>
                <w:ins w:id="281" w:author="phuong vu" w:date="2018-11-15T16:47:00Z"/>
                <w:lang w:val="en-US"/>
              </w:rPr>
            </w:pPr>
            <w:ins w:id="282" w:author="phuong vu" w:date="2018-11-15T16:51:00Z">
              <w:r>
                <w:rPr>
                  <w:lang w:val="en-US"/>
                </w:rPr>
                <w:t>Cập nhật biên nhận</w:t>
              </w:r>
            </w:ins>
          </w:p>
        </w:tc>
        <w:tc>
          <w:tcPr>
            <w:tcW w:w="1266" w:type="dxa"/>
          </w:tcPr>
          <w:p w14:paraId="1BE0B2DA" w14:textId="77777777" w:rsidR="00451F3E" w:rsidRDefault="00451F3E" w:rsidP="00AA4F14">
            <w:pPr>
              <w:spacing w:line="360" w:lineRule="auto"/>
              <w:rPr>
                <w:ins w:id="283" w:author="phuong vu" w:date="2018-11-15T16:47:00Z"/>
                <w:lang w:val="en-US"/>
              </w:rPr>
            </w:pPr>
          </w:p>
        </w:tc>
        <w:tc>
          <w:tcPr>
            <w:tcW w:w="1756" w:type="dxa"/>
          </w:tcPr>
          <w:p w14:paraId="163A08F9" w14:textId="77777777" w:rsidR="00451F3E" w:rsidRDefault="00451F3E" w:rsidP="00AA4F14">
            <w:pPr>
              <w:spacing w:line="360" w:lineRule="auto"/>
              <w:rPr>
                <w:ins w:id="284" w:author="phuong vu" w:date="2018-11-15T16:47:00Z"/>
                <w:lang w:val="en-US"/>
              </w:rPr>
            </w:pPr>
          </w:p>
        </w:tc>
      </w:tr>
    </w:tbl>
    <w:p w14:paraId="3C777AFC" w14:textId="77777777" w:rsidR="00451F3E" w:rsidRPr="00451F3E" w:rsidRDefault="00451F3E" w:rsidP="00451F3E">
      <w:pPr>
        <w:rPr>
          <w:lang w:val="en-US"/>
          <w:rPrChange w:id="285" w:author="phuong vu" w:date="2018-11-15T16:46:00Z">
            <w:rPr>
              <w:lang w:val="en-US"/>
            </w:rPr>
          </w:rPrChange>
        </w:rPr>
        <w:pPrChange w:id="286" w:author="phuong vu" w:date="2018-11-15T16:46:00Z">
          <w:pPr>
            <w:pStyle w:val="Heading6"/>
          </w:pPr>
        </w:pPrChange>
      </w:pPr>
    </w:p>
    <w:p w14:paraId="546B60C6" w14:textId="702A9BF0" w:rsidR="00070C2F" w:rsidRDefault="00070C2F" w:rsidP="00070C2F">
      <w:pPr>
        <w:pStyle w:val="Heading6"/>
        <w:rPr>
          <w:ins w:id="287" w:author="phuong vu" w:date="2018-11-15T16:57:00Z"/>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A4F14">
        <w:trPr>
          <w:ins w:id="288" w:author="phuong vu" w:date="2018-11-15T16:57:00Z"/>
        </w:trPr>
        <w:tc>
          <w:tcPr>
            <w:tcW w:w="805" w:type="dxa"/>
            <w:vMerge w:val="restart"/>
            <w:vAlign w:val="center"/>
          </w:tcPr>
          <w:p w14:paraId="6A66E82D" w14:textId="77777777" w:rsidR="00DE2334" w:rsidRPr="007F1EF1" w:rsidRDefault="00DE2334" w:rsidP="00AA4F14">
            <w:pPr>
              <w:spacing w:line="360" w:lineRule="auto"/>
              <w:jc w:val="center"/>
              <w:rPr>
                <w:ins w:id="289" w:author="phuong vu" w:date="2018-11-15T16:57:00Z"/>
                <w:b/>
                <w:lang w:val="en-US"/>
              </w:rPr>
            </w:pPr>
            <w:ins w:id="290" w:author="phuong vu" w:date="2018-11-15T16:57:00Z">
              <w:r w:rsidRPr="007F1EF1">
                <w:rPr>
                  <w:b/>
                  <w:lang w:val="en-US"/>
                </w:rPr>
                <w:t>STT</w:t>
              </w:r>
            </w:ins>
          </w:p>
        </w:tc>
        <w:tc>
          <w:tcPr>
            <w:tcW w:w="2120" w:type="dxa"/>
            <w:vMerge w:val="restart"/>
            <w:vAlign w:val="center"/>
          </w:tcPr>
          <w:p w14:paraId="08E5ED4E" w14:textId="77777777" w:rsidR="00DE2334" w:rsidRPr="007F1EF1" w:rsidRDefault="00DE2334" w:rsidP="00AA4F14">
            <w:pPr>
              <w:spacing w:line="360" w:lineRule="auto"/>
              <w:jc w:val="center"/>
              <w:rPr>
                <w:ins w:id="291" w:author="phuong vu" w:date="2018-11-15T16:57:00Z"/>
                <w:b/>
                <w:lang w:val="en-US"/>
              </w:rPr>
            </w:pPr>
            <w:ins w:id="292" w:author="phuong vu" w:date="2018-11-15T16:57:00Z">
              <w:r w:rsidRPr="007F1EF1">
                <w:rPr>
                  <w:b/>
                  <w:lang w:val="en-US"/>
                </w:rPr>
                <w:t>Tên bảng/</w:t>
              </w:r>
            </w:ins>
          </w:p>
          <w:p w14:paraId="77CD6C79" w14:textId="77777777" w:rsidR="00DE2334" w:rsidRPr="007F1EF1" w:rsidRDefault="00DE2334" w:rsidP="00AA4F14">
            <w:pPr>
              <w:spacing w:line="360" w:lineRule="auto"/>
              <w:jc w:val="center"/>
              <w:rPr>
                <w:ins w:id="293" w:author="phuong vu" w:date="2018-11-15T16:57:00Z"/>
                <w:b/>
                <w:lang w:val="en-US"/>
              </w:rPr>
            </w:pPr>
            <w:ins w:id="294" w:author="phuong vu" w:date="2018-11-15T16:57:00Z">
              <w:r w:rsidRPr="007F1EF1">
                <w:rPr>
                  <w:b/>
                  <w:lang w:val="en-US"/>
                </w:rPr>
                <w:t>Cấu tr</w:t>
              </w:r>
              <w:r>
                <w:rPr>
                  <w:b/>
                  <w:lang w:val="en-US"/>
                </w:rPr>
                <w:t>ú</w:t>
              </w:r>
              <w:r w:rsidRPr="007F1EF1">
                <w:rPr>
                  <w:b/>
                  <w:lang w:val="en-US"/>
                </w:rPr>
                <w:t>c dữ liệu</w:t>
              </w:r>
            </w:ins>
          </w:p>
        </w:tc>
        <w:tc>
          <w:tcPr>
            <w:tcW w:w="5852" w:type="dxa"/>
            <w:gridSpan w:val="4"/>
            <w:vAlign w:val="center"/>
          </w:tcPr>
          <w:p w14:paraId="1EC7656E" w14:textId="77777777" w:rsidR="00DE2334" w:rsidRPr="007F1EF1" w:rsidRDefault="00DE2334" w:rsidP="00AA4F14">
            <w:pPr>
              <w:spacing w:line="360" w:lineRule="auto"/>
              <w:jc w:val="center"/>
              <w:rPr>
                <w:ins w:id="295" w:author="phuong vu" w:date="2018-11-15T16:57:00Z"/>
                <w:b/>
                <w:lang w:val="en-US"/>
              </w:rPr>
            </w:pPr>
            <w:ins w:id="296" w:author="phuong vu" w:date="2018-11-15T16:57:00Z">
              <w:r w:rsidRPr="007F1EF1">
                <w:rPr>
                  <w:b/>
                  <w:lang w:val="en-US"/>
                </w:rPr>
                <w:t>Phương thức</w:t>
              </w:r>
            </w:ins>
          </w:p>
        </w:tc>
      </w:tr>
      <w:tr w:rsidR="00DE2334" w14:paraId="6F53A699" w14:textId="77777777" w:rsidTr="00AA4F14">
        <w:trPr>
          <w:ins w:id="297" w:author="phuong vu" w:date="2018-11-15T16:57:00Z"/>
        </w:trPr>
        <w:tc>
          <w:tcPr>
            <w:tcW w:w="805" w:type="dxa"/>
            <w:vMerge/>
            <w:vAlign w:val="center"/>
          </w:tcPr>
          <w:p w14:paraId="0726DF77" w14:textId="77777777" w:rsidR="00DE2334" w:rsidRPr="007F1EF1" w:rsidRDefault="00DE2334" w:rsidP="00AA4F14">
            <w:pPr>
              <w:spacing w:line="360" w:lineRule="auto"/>
              <w:jc w:val="center"/>
              <w:rPr>
                <w:ins w:id="298" w:author="phuong vu" w:date="2018-11-15T16:57:00Z"/>
                <w:b/>
                <w:lang w:val="en-US"/>
              </w:rPr>
            </w:pPr>
          </w:p>
        </w:tc>
        <w:tc>
          <w:tcPr>
            <w:tcW w:w="2120" w:type="dxa"/>
            <w:vMerge/>
            <w:vAlign w:val="center"/>
          </w:tcPr>
          <w:p w14:paraId="79577E11" w14:textId="77777777" w:rsidR="00DE2334" w:rsidRPr="007F1EF1" w:rsidRDefault="00DE2334" w:rsidP="00AA4F14">
            <w:pPr>
              <w:spacing w:line="360" w:lineRule="auto"/>
              <w:jc w:val="center"/>
              <w:rPr>
                <w:ins w:id="299" w:author="phuong vu" w:date="2018-11-15T16:57:00Z"/>
                <w:b/>
                <w:lang w:val="en-US"/>
              </w:rPr>
            </w:pPr>
          </w:p>
        </w:tc>
        <w:tc>
          <w:tcPr>
            <w:tcW w:w="1463" w:type="dxa"/>
            <w:vAlign w:val="center"/>
          </w:tcPr>
          <w:p w14:paraId="2C8C47F7" w14:textId="77777777" w:rsidR="00DE2334" w:rsidRPr="007F1EF1" w:rsidRDefault="00DE2334" w:rsidP="00AA4F14">
            <w:pPr>
              <w:spacing w:line="360" w:lineRule="auto"/>
              <w:jc w:val="center"/>
              <w:rPr>
                <w:ins w:id="300" w:author="phuong vu" w:date="2018-11-15T16:57:00Z"/>
                <w:b/>
                <w:lang w:val="en-US"/>
              </w:rPr>
            </w:pPr>
            <w:ins w:id="301" w:author="phuong vu" w:date="2018-11-15T16:57:00Z">
              <w:r w:rsidRPr="007F1EF1">
                <w:rPr>
                  <w:b/>
                  <w:lang w:val="en-US"/>
                </w:rPr>
                <w:t>Thêm</w:t>
              </w:r>
            </w:ins>
          </w:p>
        </w:tc>
        <w:tc>
          <w:tcPr>
            <w:tcW w:w="1463" w:type="dxa"/>
            <w:vAlign w:val="center"/>
          </w:tcPr>
          <w:p w14:paraId="1CB196E4" w14:textId="77777777" w:rsidR="00DE2334" w:rsidRPr="007F1EF1" w:rsidRDefault="00DE2334" w:rsidP="00AA4F14">
            <w:pPr>
              <w:spacing w:line="360" w:lineRule="auto"/>
              <w:jc w:val="center"/>
              <w:rPr>
                <w:ins w:id="302" w:author="phuong vu" w:date="2018-11-15T16:57:00Z"/>
                <w:b/>
                <w:lang w:val="en-US"/>
              </w:rPr>
            </w:pPr>
            <w:ins w:id="303" w:author="phuong vu" w:date="2018-11-15T16:57:00Z">
              <w:r w:rsidRPr="007F1EF1">
                <w:rPr>
                  <w:b/>
                  <w:lang w:val="en-US"/>
                </w:rPr>
                <w:t>Sửa</w:t>
              </w:r>
            </w:ins>
          </w:p>
        </w:tc>
        <w:tc>
          <w:tcPr>
            <w:tcW w:w="1463" w:type="dxa"/>
            <w:vAlign w:val="center"/>
          </w:tcPr>
          <w:p w14:paraId="63F6593B" w14:textId="77777777" w:rsidR="00DE2334" w:rsidRPr="007F1EF1" w:rsidRDefault="00DE2334" w:rsidP="00AA4F14">
            <w:pPr>
              <w:spacing w:line="360" w:lineRule="auto"/>
              <w:jc w:val="center"/>
              <w:rPr>
                <w:ins w:id="304" w:author="phuong vu" w:date="2018-11-15T16:57:00Z"/>
                <w:b/>
                <w:lang w:val="en-US"/>
              </w:rPr>
            </w:pPr>
            <w:ins w:id="305" w:author="phuong vu" w:date="2018-11-15T16:57:00Z">
              <w:r w:rsidRPr="007F1EF1">
                <w:rPr>
                  <w:b/>
                  <w:lang w:val="en-US"/>
                </w:rPr>
                <w:t>Xóa</w:t>
              </w:r>
            </w:ins>
          </w:p>
        </w:tc>
        <w:tc>
          <w:tcPr>
            <w:tcW w:w="1463" w:type="dxa"/>
            <w:vAlign w:val="center"/>
          </w:tcPr>
          <w:p w14:paraId="7CCA134F" w14:textId="77777777" w:rsidR="00DE2334" w:rsidRPr="007F1EF1" w:rsidRDefault="00DE2334" w:rsidP="00AA4F14">
            <w:pPr>
              <w:spacing w:line="360" w:lineRule="auto"/>
              <w:jc w:val="center"/>
              <w:rPr>
                <w:ins w:id="306" w:author="phuong vu" w:date="2018-11-15T16:57:00Z"/>
                <w:b/>
                <w:lang w:val="en-US"/>
              </w:rPr>
            </w:pPr>
            <w:ins w:id="307" w:author="phuong vu" w:date="2018-11-15T16:57:00Z">
              <w:r w:rsidRPr="007F1EF1">
                <w:rPr>
                  <w:b/>
                  <w:lang w:val="en-US"/>
                </w:rPr>
                <w:t>Truy vấn</w:t>
              </w:r>
            </w:ins>
          </w:p>
        </w:tc>
      </w:tr>
      <w:tr w:rsidR="00DE2334" w14:paraId="64E7F16A" w14:textId="77777777" w:rsidTr="00AA4F14">
        <w:trPr>
          <w:ins w:id="308" w:author="phuong vu" w:date="2018-11-15T16:57:00Z"/>
        </w:trPr>
        <w:tc>
          <w:tcPr>
            <w:tcW w:w="805" w:type="dxa"/>
          </w:tcPr>
          <w:p w14:paraId="772B20CF" w14:textId="77777777" w:rsidR="00DE2334" w:rsidRDefault="00DE2334" w:rsidP="00AA4F14">
            <w:pPr>
              <w:spacing w:line="360" w:lineRule="auto"/>
              <w:jc w:val="center"/>
              <w:rPr>
                <w:ins w:id="309" w:author="phuong vu" w:date="2018-11-15T16:57:00Z"/>
                <w:lang w:val="en-US"/>
              </w:rPr>
            </w:pPr>
            <w:ins w:id="310" w:author="phuong vu" w:date="2018-11-15T16:57:00Z">
              <w:r>
                <w:rPr>
                  <w:lang w:val="en-US"/>
                </w:rPr>
                <w:t>1</w:t>
              </w:r>
            </w:ins>
          </w:p>
        </w:tc>
        <w:tc>
          <w:tcPr>
            <w:tcW w:w="2120" w:type="dxa"/>
          </w:tcPr>
          <w:p w14:paraId="4C968E53" w14:textId="77777777" w:rsidR="00DE2334" w:rsidRDefault="00DE2334" w:rsidP="00AA4F14">
            <w:pPr>
              <w:spacing w:line="360" w:lineRule="auto"/>
              <w:rPr>
                <w:ins w:id="311" w:author="phuong vu" w:date="2018-11-15T16:57:00Z"/>
                <w:lang w:val="en-US"/>
              </w:rPr>
            </w:pPr>
            <w:ins w:id="312" w:author="phuong vu" w:date="2018-11-15T16:57:00Z">
              <w:r>
                <w:rPr>
                  <w:lang w:val="en-US"/>
                </w:rPr>
                <w:t>customer_order</w:t>
              </w:r>
            </w:ins>
          </w:p>
        </w:tc>
        <w:tc>
          <w:tcPr>
            <w:tcW w:w="1463" w:type="dxa"/>
          </w:tcPr>
          <w:p w14:paraId="46DED9FF" w14:textId="77777777" w:rsidR="00DE2334" w:rsidRDefault="00DE2334" w:rsidP="00AA4F14">
            <w:pPr>
              <w:spacing w:line="360" w:lineRule="auto"/>
              <w:jc w:val="center"/>
              <w:rPr>
                <w:ins w:id="313" w:author="phuong vu" w:date="2018-11-15T16:57:00Z"/>
                <w:lang w:val="en-US"/>
              </w:rPr>
            </w:pPr>
          </w:p>
        </w:tc>
        <w:tc>
          <w:tcPr>
            <w:tcW w:w="1463" w:type="dxa"/>
          </w:tcPr>
          <w:p w14:paraId="6E5DEF4A" w14:textId="77777777" w:rsidR="00DE2334" w:rsidRDefault="00DE2334" w:rsidP="00AA4F14">
            <w:pPr>
              <w:spacing w:line="360" w:lineRule="auto"/>
              <w:jc w:val="center"/>
              <w:rPr>
                <w:ins w:id="314" w:author="phuong vu" w:date="2018-11-15T16:57:00Z"/>
                <w:lang w:val="en-US"/>
              </w:rPr>
            </w:pPr>
            <w:ins w:id="315" w:author="phuong vu" w:date="2018-11-15T16:57:00Z">
              <w:r>
                <w:rPr>
                  <w:lang w:val="en-US"/>
                </w:rPr>
                <w:t>X</w:t>
              </w:r>
            </w:ins>
          </w:p>
        </w:tc>
        <w:tc>
          <w:tcPr>
            <w:tcW w:w="1463" w:type="dxa"/>
          </w:tcPr>
          <w:p w14:paraId="24B1DA0D" w14:textId="77777777" w:rsidR="00DE2334" w:rsidRDefault="00DE2334" w:rsidP="00AA4F14">
            <w:pPr>
              <w:spacing w:line="360" w:lineRule="auto"/>
              <w:jc w:val="center"/>
              <w:rPr>
                <w:ins w:id="316" w:author="phuong vu" w:date="2018-11-15T16:57:00Z"/>
                <w:lang w:val="en-US"/>
              </w:rPr>
            </w:pPr>
          </w:p>
        </w:tc>
        <w:tc>
          <w:tcPr>
            <w:tcW w:w="1463" w:type="dxa"/>
          </w:tcPr>
          <w:p w14:paraId="5606FB6A" w14:textId="77777777" w:rsidR="00DE2334" w:rsidRDefault="00DE2334" w:rsidP="00AA4F14">
            <w:pPr>
              <w:jc w:val="center"/>
              <w:rPr>
                <w:ins w:id="317" w:author="phuong vu" w:date="2018-11-15T16:57:00Z"/>
                <w:lang w:val="en-US"/>
              </w:rPr>
            </w:pPr>
          </w:p>
        </w:tc>
      </w:tr>
      <w:tr w:rsidR="00DE2334" w14:paraId="7F4697A0" w14:textId="77777777" w:rsidTr="00AA4F14">
        <w:trPr>
          <w:ins w:id="318" w:author="phuong vu" w:date="2018-11-15T16:57:00Z"/>
        </w:trPr>
        <w:tc>
          <w:tcPr>
            <w:tcW w:w="805" w:type="dxa"/>
          </w:tcPr>
          <w:p w14:paraId="31255C88" w14:textId="77777777" w:rsidR="00DE2334" w:rsidRDefault="00DE2334" w:rsidP="00AA4F14">
            <w:pPr>
              <w:spacing w:line="360" w:lineRule="auto"/>
              <w:jc w:val="center"/>
              <w:rPr>
                <w:ins w:id="319" w:author="phuong vu" w:date="2018-11-15T16:57:00Z"/>
                <w:lang w:val="en-US"/>
              </w:rPr>
            </w:pPr>
            <w:ins w:id="320" w:author="phuong vu" w:date="2018-11-15T16:57:00Z">
              <w:r>
                <w:rPr>
                  <w:lang w:val="en-US"/>
                </w:rPr>
                <w:t>2</w:t>
              </w:r>
            </w:ins>
          </w:p>
        </w:tc>
        <w:tc>
          <w:tcPr>
            <w:tcW w:w="2120" w:type="dxa"/>
          </w:tcPr>
          <w:p w14:paraId="015B8BE7" w14:textId="77777777" w:rsidR="00DE2334" w:rsidRDefault="00DE2334" w:rsidP="00AA4F14">
            <w:pPr>
              <w:spacing w:line="360" w:lineRule="auto"/>
              <w:rPr>
                <w:ins w:id="321" w:author="phuong vu" w:date="2018-11-15T16:57:00Z"/>
                <w:lang w:val="en-US"/>
              </w:rPr>
            </w:pPr>
            <w:ins w:id="322" w:author="phuong vu" w:date="2018-11-15T16:57:00Z">
              <w:r>
                <w:rPr>
                  <w:lang w:val="en-US"/>
                </w:rPr>
                <w:t>task</w:t>
              </w:r>
            </w:ins>
          </w:p>
        </w:tc>
        <w:tc>
          <w:tcPr>
            <w:tcW w:w="1463" w:type="dxa"/>
          </w:tcPr>
          <w:p w14:paraId="3012BCC4" w14:textId="77777777" w:rsidR="00DE2334" w:rsidRDefault="00DE2334" w:rsidP="00AA4F14">
            <w:pPr>
              <w:spacing w:line="360" w:lineRule="auto"/>
              <w:jc w:val="center"/>
              <w:rPr>
                <w:ins w:id="323" w:author="phuong vu" w:date="2018-11-15T16:57:00Z"/>
                <w:lang w:val="en-US"/>
              </w:rPr>
            </w:pPr>
            <w:ins w:id="324" w:author="phuong vu" w:date="2018-11-15T16:57:00Z">
              <w:r>
                <w:rPr>
                  <w:lang w:val="en-US"/>
                </w:rPr>
                <w:t>X</w:t>
              </w:r>
            </w:ins>
          </w:p>
        </w:tc>
        <w:tc>
          <w:tcPr>
            <w:tcW w:w="1463" w:type="dxa"/>
          </w:tcPr>
          <w:p w14:paraId="59E0663F" w14:textId="77777777" w:rsidR="00DE2334" w:rsidRDefault="00DE2334" w:rsidP="00AA4F14">
            <w:pPr>
              <w:spacing w:line="360" w:lineRule="auto"/>
              <w:jc w:val="center"/>
              <w:rPr>
                <w:ins w:id="325" w:author="phuong vu" w:date="2018-11-15T16:57:00Z"/>
                <w:lang w:val="en-US"/>
              </w:rPr>
            </w:pPr>
            <w:ins w:id="326" w:author="phuong vu" w:date="2018-11-15T16:57:00Z">
              <w:r>
                <w:rPr>
                  <w:lang w:val="en-US"/>
                </w:rPr>
                <w:t>X</w:t>
              </w:r>
            </w:ins>
          </w:p>
        </w:tc>
        <w:tc>
          <w:tcPr>
            <w:tcW w:w="1463" w:type="dxa"/>
          </w:tcPr>
          <w:p w14:paraId="10BF6953" w14:textId="77777777" w:rsidR="00DE2334" w:rsidRDefault="00DE2334" w:rsidP="00AA4F14">
            <w:pPr>
              <w:spacing w:line="360" w:lineRule="auto"/>
              <w:jc w:val="center"/>
              <w:rPr>
                <w:ins w:id="327" w:author="phuong vu" w:date="2018-11-15T16:57:00Z"/>
                <w:lang w:val="en-US"/>
              </w:rPr>
            </w:pPr>
          </w:p>
        </w:tc>
        <w:tc>
          <w:tcPr>
            <w:tcW w:w="1463" w:type="dxa"/>
          </w:tcPr>
          <w:p w14:paraId="1A385CA3" w14:textId="77777777" w:rsidR="00DE2334" w:rsidRDefault="00DE2334" w:rsidP="00AA4F14">
            <w:pPr>
              <w:jc w:val="center"/>
              <w:rPr>
                <w:ins w:id="328" w:author="phuong vu" w:date="2018-11-15T16:57:00Z"/>
                <w:lang w:val="en-US"/>
              </w:rPr>
            </w:pPr>
          </w:p>
        </w:tc>
      </w:tr>
      <w:tr w:rsidR="00DE2334" w14:paraId="1094F5B4" w14:textId="77777777" w:rsidTr="00AA4F14">
        <w:trPr>
          <w:ins w:id="329" w:author="phuong vu" w:date="2018-11-15T16:57:00Z"/>
        </w:trPr>
        <w:tc>
          <w:tcPr>
            <w:tcW w:w="805" w:type="dxa"/>
          </w:tcPr>
          <w:p w14:paraId="5233E117" w14:textId="77777777" w:rsidR="00DE2334" w:rsidRDefault="00DE2334" w:rsidP="00AA4F14">
            <w:pPr>
              <w:spacing w:line="360" w:lineRule="auto"/>
              <w:jc w:val="center"/>
              <w:rPr>
                <w:ins w:id="330" w:author="phuong vu" w:date="2018-11-15T16:57:00Z"/>
                <w:lang w:val="en-US"/>
              </w:rPr>
            </w:pPr>
            <w:ins w:id="331" w:author="phuong vu" w:date="2018-11-15T16:57:00Z">
              <w:r>
                <w:rPr>
                  <w:lang w:val="en-US"/>
                </w:rPr>
                <w:lastRenderedPageBreak/>
                <w:t>3</w:t>
              </w:r>
            </w:ins>
          </w:p>
        </w:tc>
        <w:tc>
          <w:tcPr>
            <w:tcW w:w="2120" w:type="dxa"/>
          </w:tcPr>
          <w:p w14:paraId="2B4F14E3" w14:textId="77777777" w:rsidR="00DE2334" w:rsidRDefault="00DE2334" w:rsidP="00AA4F14">
            <w:pPr>
              <w:spacing w:line="360" w:lineRule="auto"/>
              <w:rPr>
                <w:ins w:id="332" w:author="phuong vu" w:date="2018-11-15T16:57:00Z"/>
                <w:lang w:val="en-US"/>
              </w:rPr>
            </w:pPr>
            <w:ins w:id="333" w:author="phuong vu" w:date="2018-11-15T16:57:00Z">
              <w:r>
                <w:rPr>
                  <w:lang w:val="en-US"/>
                </w:rPr>
                <w:t>order_detail</w:t>
              </w:r>
            </w:ins>
          </w:p>
        </w:tc>
        <w:tc>
          <w:tcPr>
            <w:tcW w:w="1463" w:type="dxa"/>
          </w:tcPr>
          <w:p w14:paraId="13E100AA" w14:textId="77777777" w:rsidR="00DE2334" w:rsidRDefault="00DE2334" w:rsidP="00AA4F14">
            <w:pPr>
              <w:spacing w:line="360" w:lineRule="auto"/>
              <w:jc w:val="center"/>
              <w:rPr>
                <w:ins w:id="334" w:author="phuong vu" w:date="2018-11-15T16:57:00Z"/>
                <w:lang w:val="en-US"/>
              </w:rPr>
            </w:pPr>
          </w:p>
        </w:tc>
        <w:tc>
          <w:tcPr>
            <w:tcW w:w="1463" w:type="dxa"/>
          </w:tcPr>
          <w:p w14:paraId="39E33613" w14:textId="77777777" w:rsidR="00DE2334" w:rsidRDefault="00DE2334" w:rsidP="00AA4F14">
            <w:pPr>
              <w:spacing w:line="360" w:lineRule="auto"/>
              <w:jc w:val="center"/>
              <w:rPr>
                <w:ins w:id="335" w:author="phuong vu" w:date="2018-11-15T16:57:00Z"/>
                <w:lang w:val="en-US"/>
              </w:rPr>
            </w:pPr>
            <w:ins w:id="336" w:author="phuong vu" w:date="2018-11-15T16:57:00Z">
              <w:r>
                <w:rPr>
                  <w:lang w:val="en-US"/>
                </w:rPr>
                <w:t>X</w:t>
              </w:r>
            </w:ins>
          </w:p>
        </w:tc>
        <w:tc>
          <w:tcPr>
            <w:tcW w:w="1463" w:type="dxa"/>
          </w:tcPr>
          <w:p w14:paraId="5C9E5935" w14:textId="77777777" w:rsidR="00DE2334" w:rsidRDefault="00DE2334" w:rsidP="00AA4F14">
            <w:pPr>
              <w:spacing w:line="360" w:lineRule="auto"/>
              <w:jc w:val="center"/>
              <w:rPr>
                <w:ins w:id="337" w:author="phuong vu" w:date="2018-11-15T16:57:00Z"/>
                <w:lang w:val="en-US"/>
              </w:rPr>
            </w:pPr>
          </w:p>
        </w:tc>
        <w:tc>
          <w:tcPr>
            <w:tcW w:w="1463" w:type="dxa"/>
          </w:tcPr>
          <w:p w14:paraId="41D12C15" w14:textId="77777777" w:rsidR="00DE2334" w:rsidRDefault="00DE2334" w:rsidP="00AA4F14">
            <w:pPr>
              <w:jc w:val="center"/>
              <w:rPr>
                <w:ins w:id="338" w:author="phuong vu" w:date="2018-11-15T16:57:00Z"/>
                <w:lang w:val="en-US"/>
              </w:rPr>
            </w:pPr>
          </w:p>
        </w:tc>
      </w:tr>
      <w:tr w:rsidR="00DE2334" w14:paraId="6C98A6F3" w14:textId="77777777" w:rsidTr="00AA4F14">
        <w:trPr>
          <w:ins w:id="339" w:author="phuong vu" w:date="2018-11-15T16:57:00Z"/>
        </w:trPr>
        <w:tc>
          <w:tcPr>
            <w:tcW w:w="805" w:type="dxa"/>
          </w:tcPr>
          <w:p w14:paraId="3DA2A639" w14:textId="77777777" w:rsidR="00DE2334" w:rsidRDefault="00DE2334" w:rsidP="00AA4F14">
            <w:pPr>
              <w:spacing w:line="360" w:lineRule="auto"/>
              <w:jc w:val="center"/>
              <w:rPr>
                <w:ins w:id="340" w:author="phuong vu" w:date="2018-11-15T16:57:00Z"/>
                <w:lang w:val="en-US"/>
              </w:rPr>
            </w:pPr>
            <w:ins w:id="341" w:author="phuong vu" w:date="2018-11-15T16:57:00Z">
              <w:r>
                <w:rPr>
                  <w:lang w:val="en-US"/>
                </w:rPr>
                <w:t>4</w:t>
              </w:r>
            </w:ins>
          </w:p>
        </w:tc>
        <w:tc>
          <w:tcPr>
            <w:tcW w:w="2120" w:type="dxa"/>
          </w:tcPr>
          <w:p w14:paraId="23CFBC83" w14:textId="77777777" w:rsidR="00DE2334" w:rsidRDefault="00DE2334" w:rsidP="00AA4F14">
            <w:pPr>
              <w:spacing w:line="360" w:lineRule="auto"/>
              <w:rPr>
                <w:ins w:id="342" w:author="phuong vu" w:date="2018-11-15T16:57:00Z"/>
                <w:lang w:val="en-US"/>
              </w:rPr>
            </w:pPr>
            <w:ins w:id="343" w:author="phuong vu" w:date="2018-11-15T16:57:00Z">
              <w:r>
                <w:rPr>
                  <w:lang w:val="en-US"/>
                </w:rPr>
                <w:t>receipt</w:t>
              </w:r>
            </w:ins>
          </w:p>
        </w:tc>
        <w:tc>
          <w:tcPr>
            <w:tcW w:w="1463" w:type="dxa"/>
          </w:tcPr>
          <w:p w14:paraId="737FC554" w14:textId="77777777" w:rsidR="00DE2334" w:rsidRDefault="00DE2334" w:rsidP="00AA4F14">
            <w:pPr>
              <w:spacing w:line="360" w:lineRule="auto"/>
              <w:jc w:val="center"/>
              <w:rPr>
                <w:ins w:id="344" w:author="phuong vu" w:date="2018-11-15T16:57:00Z"/>
                <w:lang w:val="en-US"/>
              </w:rPr>
            </w:pPr>
          </w:p>
        </w:tc>
        <w:tc>
          <w:tcPr>
            <w:tcW w:w="1463" w:type="dxa"/>
          </w:tcPr>
          <w:p w14:paraId="07C21C42" w14:textId="77777777" w:rsidR="00DE2334" w:rsidRDefault="00DE2334" w:rsidP="00AA4F14">
            <w:pPr>
              <w:spacing w:line="360" w:lineRule="auto"/>
              <w:jc w:val="center"/>
              <w:rPr>
                <w:ins w:id="345" w:author="phuong vu" w:date="2018-11-15T16:57:00Z"/>
                <w:lang w:val="en-US"/>
              </w:rPr>
            </w:pPr>
            <w:ins w:id="346" w:author="phuong vu" w:date="2018-11-15T16:57:00Z">
              <w:r>
                <w:rPr>
                  <w:lang w:val="en-US"/>
                </w:rPr>
                <w:t>X</w:t>
              </w:r>
            </w:ins>
          </w:p>
        </w:tc>
        <w:tc>
          <w:tcPr>
            <w:tcW w:w="1463" w:type="dxa"/>
          </w:tcPr>
          <w:p w14:paraId="3CC2C374" w14:textId="77777777" w:rsidR="00DE2334" w:rsidRDefault="00DE2334" w:rsidP="00AA4F14">
            <w:pPr>
              <w:spacing w:line="360" w:lineRule="auto"/>
              <w:jc w:val="center"/>
              <w:rPr>
                <w:ins w:id="347" w:author="phuong vu" w:date="2018-11-15T16:57:00Z"/>
                <w:lang w:val="en-US"/>
              </w:rPr>
            </w:pPr>
          </w:p>
        </w:tc>
        <w:tc>
          <w:tcPr>
            <w:tcW w:w="1463" w:type="dxa"/>
          </w:tcPr>
          <w:p w14:paraId="16D10AD1" w14:textId="77777777" w:rsidR="00DE2334" w:rsidRDefault="00DE2334" w:rsidP="00AA4F14">
            <w:pPr>
              <w:jc w:val="center"/>
              <w:rPr>
                <w:ins w:id="348" w:author="phuong vu" w:date="2018-11-15T16:57:00Z"/>
                <w:lang w:val="en-US"/>
              </w:rPr>
            </w:pPr>
          </w:p>
        </w:tc>
      </w:tr>
    </w:tbl>
    <w:p w14:paraId="2DAD3F6C" w14:textId="77777777" w:rsidR="00DE2334" w:rsidRPr="00DE2334" w:rsidRDefault="00DE2334" w:rsidP="00DE2334">
      <w:pPr>
        <w:rPr>
          <w:lang w:val="en-US"/>
          <w:rPrChange w:id="349" w:author="phuong vu" w:date="2018-11-15T16:57:00Z">
            <w:rPr>
              <w:lang w:val="en-US"/>
            </w:rPr>
          </w:rPrChange>
        </w:rPr>
        <w:pPrChange w:id="350" w:author="phuong vu" w:date="2018-11-15T16:57:00Z">
          <w:pPr>
            <w:pStyle w:val="Heading6"/>
          </w:pPr>
        </w:pPrChange>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351" w:name="_Toc529744438"/>
      <w:r>
        <w:rPr>
          <w:lang w:val="en-US"/>
        </w:rPr>
        <w:t>Tạo đơn hàng</w:t>
      </w:r>
      <w:bookmarkEnd w:id="351"/>
    </w:p>
    <w:p w14:paraId="6FFB52A8" w14:textId="1B59BA4C" w:rsidR="008E15BC" w:rsidRDefault="008E15BC" w:rsidP="008E15BC">
      <w:pPr>
        <w:pStyle w:val="Heading5"/>
        <w:rPr>
          <w:ins w:id="352" w:author="phuong vu" w:date="2018-11-15T17:00:00Z"/>
          <w:lang w:val="en-US"/>
        </w:rPr>
      </w:pPr>
      <w:r>
        <w:rPr>
          <w:lang w:val="en-US"/>
        </w:rPr>
        <w:t>Mục đích</w:t>
      </w:r>
    </w:p>
    <w:p w14:paraId="5C4CAF4E" w14:textId="59843113" w:rsidR="003C68BE" w:rsidRPr="003C68BE" w:rsidRDefault="003C68BE" w:rsidP="003C68BE">
      <w:pPr>
        <w:ind w:firstLine="720"/>
        <w:rPr>
          <w:lang w:val="en-US"/>
          <w:rPrChange w:id="353" w:author="phuong vu" w:date="2018-11-15T17:00:00Z">
            <w:rPr>
              <w:lang w:val="en-US"/>
            </w:rPr>
          </w:rPrChange>
        </w:rPr>
        <w:pPrChange w:id="354" w:author="phuong vu" w:date="2018-11-15T17:02:00Z">
          <w:pPr>
            <w:pStyle w:val="Heading5"/>
          </w:pPr>
        </w:pPrChange>
      </w:pPr>
      <w:ins w:id="355" w:author="phuong vu" w:date="2018-11-15T17:00:00Z">
        <w:r>
          <w:rPr>
            <w:lang w:val="en-US"/>
          </w:rPr>
          <w:t xml:space="preserve">Tạo đơn hàng là chức năng tiên quyết để cho hệ thống có dữ liệu để xử lí. Tạo đơn </w:t>
        </w:r>
      </w:ins>
      <w:ins w:id="356" w:author="phuong vu" w:date="2018-11-15T17:01:00Z">
        <w:r>
          <w:rPr>
            <w:lang w:val="en-US"/>
          </w:rPr>
          <w:t xml:space="preserve">hàng hỗ trợ tạo ở điện thoại được áp dụng cho người dùng khách hàng. Ở web, chức năng tạo đơn hàng chỉ được người dùng nhân viên (nhân viên </w:t>
        </w:r>
      </w:ins>
      <w:ins w:id="357" w:author="phuong vu" w:date="2018-11-15T17:02:00Z">
        <w:r>
          <w:rPr>
            <w:lang w:val="en-US"/>
          </w:rPr>
          <w:t>quản lí đơn hàng</w:t>
        </w:r>
      </w:ins>
      <w:ins w:id="358" w:author="phuong vu" w:date="2018-11-15T17:01:00Z">
        <w:r>
          <w:rPr>
            <w:lang w:val="en-US"/>
          </w:rPr>
          <w:t>)</w:t>
        </w:r>
      </w:ins>
      <w:ins w:id="359" w:author="phuong vu" w:date="2018-11-15T17:02:00Z">
        <w:r>
          <w:rPr>
            <w:lang w:val="en-US"/>
          </w:rPr>
          <w:t xml:space="preserve"> sử dụng.</w:t>
        </w:r>
      </w:ins>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5A2DDB0C" w:rsidR="008E15BC" w:rsidRDefault="008E15BC" w:rsidP="008E15BC">
      <w:pPr>
        <w:pStyle w:val="Heading5"/>
        <w:rPr>
          <w:ins w:id="360" w:author="phuong vu" w:date="2018-11-15T17:02: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263449" w14:paraId="44F1660E" w14:textId="77777777" w:rsidTr="00AA4F14">
        <w:trPr>
          <w:ins w:id="361" w:author="phuong vu" w:date="2018-11-15T17:02:00Z"/>
        </w:trPr>
        <w:tc>
          <w:tcPr>
            <w:tcW w:w="805" w:type="dxa"/>
            <w:vAlign w:val="center"/>
          </w:tcPr>
          <w:p w14:paraId="296D1AB1" w14:textId="77777777" w:rsidR="00263449" w:rsidRPr="007F1EF1" w:rsidRDefault="00263449" w:rsidP="00AA4F14">
            <w:pPr>
              <w:spacing w:line="360" w:lineRule="auto"/>
              <w:jc w:val="center"/>
              <w:rPr>
                <w:ins w:id="362" w:author="phuong vu" w:date="2018-11-15T17:02:00Z"/>
                <w:b/>
                <w:lang w:val="en-US"/>
              </w:rPr>
            </w:pPr>
            <w:ins w:id="363" w:author="phuong vu" w:date="2018-11-15T17:02:00Z">
              <w:r w:rsidRPr="007F1EF1">
                <w:rPr>
                  <w:b/>
                  <w:lang w:val="en-US"/>
                </w:rPr>
                <w:t>STT</w:t>
              </w:r>
            </w:ins>
          </w:p>
        </w:tc>
        <w:tc>
          <w:tcPr>
            <w:tcW w:w="1980" w:type="dxa"/>
            <w:vAlign w:val="center"/>
          </w:tcPr>
          <w:p w14:paraId="59A5CDDE" w14:textId="77777777" w:rsidR="00263449" w:rsidRPr="007F1EF1" w:rsidRDefault="00263449" w:rsidP="00AA4F14">
            <w:pPr>
              <w:spacing w:line="360" w:lineRule="auto"/>
              <w:jc w:val="center"/>
              <w:rPr>
                <w:ins w:id="364" w:author="phuong vu" w:date="2018-11-15T17:02:00Z"/>
                <w:b/>
                <w:lang w:val="en-US"/>
              </w:rPr>
            </w:pPr>
            <w:ins w:id="365" w:author="phuong vu" w:date="2018-11-15T17:02:00Z">
              <w:r w:rsidRPr="007F1EF1">
                <w:rPr>
                  <w:b/>
                  <w:lang w:val="en-US"/>
                </w:rPr>
                <w:t>Loại điều khiển</w:t>
              </w:r>
            </w:ins>
          </w:p>
        </w:tc>
        <w:tc>
          <w:tcPr>
            <w:tcW w:w="2970" w:type="dxa"/>
            <w:vAlign w:val="center"/>
          </w:tcPr>
          <w:p w14:paraId="48D7A81F" w14:textId="77777777" w:rsidR="00263449" w:rsidRPr="007F1EF1" w:rsidRDefault="00263449" w:rsidP="00AA4F14">
            <w:pPr>
              <w:spacing w:line="360" w:lineRule="auto"/>
              <w:jc w:val="center"/>
              <w:rPr>
                <w:ins w:id="366" w:author="phuong vu" w:date="2018-11-15T17:02:00Z"/>
                <w:b/>
                <w:lang w:val="en-US"/>
              </w:rPr>
            </w:pPr>
            <w:ins w:id="367" w:author="phuong vu" w:date="2018-11-15T17:02:00Z">
              <w:r w:rsidRPr="007F1EF1">
                <w:rPr>
                  <w:b/>
                  <w:lang w:val="en-US"/>
                </w:rPr>
                <w:t>Nội dung thực hiện</w:t>
              </w:r>
            </w:ins>
          </w:p>
        </w:tc>
        <w:tc>
          <w:tcPr>
            <w:tcW w:w="1266" w:type="dxa"/>
            <w:vAlign w:val="center"/>
          </w:tcPr>
          <w:p w14:paraId="14598B60" w14:textId="77777777" w:rsidR="00263449" w:rsidRPr="007F1EF1" w:rsidRDefault="00263449" w:rsidP="00AA4F14">
            <w:pPr>
              <w:spacing w:line="360" w:lineRule="auto"/>
              <w:jc w:val="center"/>
              <w:rPr>
                <w:ins w:id="368" w:author="phuong vu" w:date="2018-11-15T17:02:00Z"/>
                <w:b/>
                <w:lang w:val="en-US"/>
              </w:rPr>
            </w:pPr>
            <w:ins w:id="369" w:author="phuong vu" w:date="2018-11-15T17:02:00Z">
              <w:r w:rsidRPr="007F1EF1">
                <w:rPr>
                  <w:b/>
                  <w:lang w:val="en-US"/>
                </w:rPr>
                <w:t>Giá trị mặc định</w:t>
              </w:r>
            </w:ins>
          </w:p>
        </w:tc>
        <w:tc>
          <w:tcPr>
            <w:tcW w:w="1756" w:type="dxa"/>
            <w:vAlign w:val="center"/>
          </w:tcPr>
          <w:p w14:paraId="4A449ABF" w14:textId="77777777" w:rsidR="00263449" w:rsidRPr="007F1EF1" w:rsidRDefault="00263449" w:rsidP="00AA4F14">
            <w:pPr>
              <w:spacing w:line="360" w:lineRule="auto"/>
              <w:jc w:val="center"/>
              <w:rPr>
                <w:ins w:id="370" w:author="phuong vu" w:date="2018-11-15T17:02:00Z"/>
                <w:b/>
                <w:lang w:val="en-US"/>
              </w:rPr>
            </w:pPr>
            <w:ins w:id="371" w:author="phuong vu" w:date="2018-11-15T17:02:00Z">
              <w:r w:rsidRPr="007F1EF1">
                <w:rPr>
                  <w:b/>
                  <w:lang w:val="en-US"/>
                </w:rPr>
                <w:t>Lưu ý</w:t>
              </w:r>
            </w:ins>
          </w:p>
        </w:tc>
      </w:tr>
      <w:tr w:rsidR="00263449" w14:paraId="4F1595FE" w14:textId="77777777" w:rsidTr="00AA4F14">
        <w:trPr>
          <w:ins w:id="372" w:author="phuong vu" w:date="2018-11-15T17:02:00Z"/>
        </w:trPr>
        <w:tc>
          <w:tcPr>
            <w:tcW w:w="805" w:type="dxa"/>
          </w:tcPr>
          <w:p w14:paraId="7BE50AAA" w14:textId="77777777" w:rsidR="00263449" w:rsidRDefault="00263449" w:rsidP="00AA4F14">
            <w:pPr>
              <w:spacing w:line="360" w:lineRule="auto"/>
              <w:jc w:val="center"/>
              <w:rPr>
                <w:ins w:id="373" w:author="phuong vu" w:date="2018-11-15T17:02:00Z"/>
                <w:lang w:val="en-US"/>
              </w:rPr>
            </w:pPr>
            <w:ins w:id="374" w:author="phuong vu" w:date="2018-11-15T17:02:00Z">
              <w:r>
                <w:rPr>
                  <w:lang w:val="en-US"/>
                </w:rPr>
                <w:t>1</w:t>
              </w:r>
            </w:ins>
          </w:p>
        </w:tc>
        <w:tc>
          <w:tcPr>
            <w:tcW w:w="1980" w:type="dxa"/>
          </w:tcPr>
          <w:p w14:paraId="1CD704F6" w14:textId="0C73A9E7" w:rsidR="00263449" w:rsidRDefault="00263449" w:rsidP="00AA4F14">
            <w:pPr>
              <w:spacing w:line="360" w:lineRule="auto"/>
              <w:rPr>
                <w:ins w:id="375" w:author="phuong vu" w:date="2018-11-15T17:02:00Z"/>
                <w:lang w:val="en-US"/>
              </w:rPr>
            </w:pPr>
            <w:ins w:id="376" w:author="phuong vu" w:date="2018-11-15T17:03:00Z">
              <w:r>
                <w:rPr>
                  <w:lang w:val="en-US"/>
                </w:rPr>
                <w:t>inputText</w:t>
              </w:r>
            </w:ins>
          </w:p>
        </w:tc>
        <w:tc>
          <w:tcPr>
            <w:tcW w:w="2970" w:type="dxa"/>
          </w:tcPr>
          <w:p w14:paraId="7FE605BD" w14:textId="4C49B6C5" w:rsidR="00263449" w:rsidRDefault="00263449" w:rsidP="00AA4F14">
            <w:pPr>
              <w:spacing w:line="360" w:lineRule="auto"/>
              <w:rPr>
                <w:ins w:id="377" w:author="phuong vu" w:date="2018-11-15T17:02:00Z"/>
                <w:lang w:val="en-US"/>
              </w:rPr>
            </w:pPr>
          </w:p>
        </w:tc>
        <w:tc>
          <w:tcPr>
            <w:tcW w:w="1266" w:type="dxa"/>
          </w:tcPr>
          <w:p w14:paraId="36772297" w14:textId="77777777" w:rsidR="00263449" w:rsidRDefault="00263449" w:rsidP="00AA4F14">
            <w:pPr>
              <w:spacing w:line="360" w:lineRule="auto"/>
              <w:rPr>
                <w:ins w:id="378" w:author="phuong vu" w:date="2018-11-15T17:02:00Z"/>
                <w:lang w:val="en-US"/>
              </w:rPr>
            </w:pPr>
          </w:p>
        </w:tc>
        <w:tc>
          <w:tcPr>
            <w:tcW w:w="1756" w:type="dxa"/>
          </w:tcPr>
          <w:p w14:paraId="1376C94F" w14:textId="77777777" w:rsidR="00263449" w:rsidRDefault="00263449" w:rsidP="00AA4F14">
            <w:pPr>
              <w:spacing w:line="360" w:lineRule="auto"/>
              <w:rPr>
                <w:ins w:id="379" w:author="phuong vu" w:date="2018-11-15T17:02:00Z"/>
                <w:lang w:val="en-US"/>
              </w:rPr>
            </w:pPr>
          </w:p>
        </w:tc>
      </w:tr>
      <w:tr w:rsidR="00263449" w14:paraId="6803E1C5" w14:textId="77777777" w:rsidTr="00AA4F14">
        <w:trPr>
          <w:ins w:id="380" w:author="phuong vu" w:date="2018-11-15T17:02:00Z"/>
        </w:trPr>
        <w:tc>
          <w:tcPr>
            <w:tcW w:w="805" w:type="dxa"/>
          </w:tcPr>
          <w:p w14:paraId="0A281741" w14:textId="77777777" w:rsidR="00263449" w:rsidRDefault="00263449" w:rsidP="00AA4F14">
            <w:pPr>
              <w:spacing w:line="360" w:lineRule="auto"/>
              <w:jc w:val="center"/>
              <w:rPr>
                <w:ins w:id="381" w:author="phuong vu" w:date="2018-11-15T17:02:00Z"/>
                <w:lang w:val="en-US"/>
              </w:rPr>
            </w:pPr>
            <w:ins w:id="382" w:author="phuong vu" w:date="2018-11-15T17:02:00Z">
              <w:r>
                <w:rPr>
                  <w:lang w:val="en-US"/>
                </w:rPr>
                <w:t>2</w:t>
              </w:r>
            </w:ins>
          </w:p>
        </w:tc>
        <w:tc>
          <w:tcPr>
            <w:tcW w:w="1980" w:type="dxa"/>
          </w:tcPr>
          <w:p w14:paraId="3F10D442" w14:textId="77777777" w:rsidR="00263449" w:rsidRDefault="00263449" w:rsidP="00AA4F14">
            <w:pPr>
              <w:spacing w:line="360" w:lineRule="auto"/>
              <w:rPr>
                <w:ins w:id="383" w:author="phuong vu" w:date="2018-11-15T17:02:00Z"/>
                <w:lang w:val="en-US"/>
              </w:rPr>
            </w:pPr>
            <w:ins w:id="384" w:author="phuong vu" w:date="2018-11-15T17:02:00Z">
              <w:r>
                <w:rPr>
                  <w:lang w:val="en-US"/>
                </w:rPr>
                <w:t>inputText</w:t>
              </w:r>
            </w:ins>
          </w:p>
        </w:tc>
        <w:tc>
          <w:tcPr>
            <w:tcW w:w="2970" w:type="dxa"/>
          </w:tcPr>
          <w:p w14:paraId="03ABB1EF" w14:textId="0BD94497" w:rsidR="00263449" w:rsidRDefault="00263449" w:rsidP="00AA4F14">
            <w:pPr>
              <w:spacing w:line="360" w:lineRule="auto"/>
              <w:rPr>
                <w:ins w:id="385" w:author="phuong vu" w:date="2018-11-15T17:02:00Z"/>
                <w:lang w:val="en-US"/>
              </w:rPr>
            </w:pPr>
          </w:p>
        </w:tc>
        <w:tc>
          <w:tcPr>
            <w:tcW w:w="1266" w:type="dxa"/>
          </w:tcPr>
          <w:p w14:paraId="6CD5DC03" w14:textId="77777777" w:rsidR="00263449" w:rsidRDefault="00263449" w:rsidP="00AA4F14">
            <w:pPr>
              <w:spacing w:line="360" w:lineRule="auto"/>
              <w:rPr>
                <w:ins w:id="386" w:author="phuong vu" w:date="2018-11-15T17:02:00Z"/>
                <w:lang w:val="en-US"/>
              </w:rPr>
            </w:pPr>
          </w:p>
        </w:tc>
        <w:tc>
          <w:tcPr>
            <w:tcW w:w="1756" w:type="dxa"/>
          </w:tcPr>
          <w:p w14:paraId="63665626" w14:textId="77777777" w:rsidR="00263449" w:rsidRDefault="00263449" w:rsidP="00AA4F14">
            <w:pPr>
              <w:spacing w:line="360" w:lineRule="auto"/>
              <w:rPr>
                <w:ins w:id="387" w:author="phuong vu" w:date="2018-11-15T17:02:00Z"/>
                <w:lang w:val="en-US"/>
              </w:rPr>
            </w:pPr>
          </w:p>
        </w:tc>
      </w:tr>
      <w:tr w:rsidR="00263449" w14:paraId="7A26CB4B" w14:textId="77777777" w:rsidTr="00AA4F14">
        <w:trPr>
          <w:ins w:id="388" w:author="phuong vu" w:date="2018-11-15T17:02:00Z"/>
        </w:trPr>
        <w:tc>
          <w:tcPr>
            <w:tcW w:w="805" w:type="dxa"/>
          </w:tcPr>
          <w:p w14:paraId="77F926F8" w14:textId="77777777" w:rsidR="00263449" w:rsidRDefault="00263449" w:rsidP="00AA4F14">
            <w:pPr>
              <w:spacing w:line="360" w:lineRule="auto"/>
              <w:jc w:val="center"/>
              <w:rPr>
                <w:ins w:id="389" w:author="phuong vu" w:date="2018-11-15T17:02:00Z"/>
                <w:lang w:val="en-US"/>
              </w:rPr>
            </w:pPr>
            <w:ins w:id="390" w:author="phuong vu" w:date="2018-11-15T17:02:00Z">
              <w:r>
                <w:rPr>
                  <w:lang w:val="en-US"/>
                </w:rPr>
                <w:t>3</w:t>
              </w:r>
            </w:ins>
          </w:p>
        </w:tc>
        <w:tc>
          <w:tcPr>
            <w:tcW w:w="1980" w:type="dxa"/>
          </w:tcPr>
          <w:p w14:paraId="2C58E138" w14:textId="77777777" w:rsidR="00263449" w:rsidRDefault="00263449" w:rsidP="00AA4F14">
            <w:pPr>
              <w:spacing w:line="360" w:lineRule="auto"/>
              <w:rPr>
                <w:ins w:id="391" w:author="phuong vu" w:date="2018-11-15T17:02:00Z"/>
                <w:lang w:val="en-US"/>
              </w:rPr>
            </w:pPr>
            <w:ins w:id="392" w:author="phuong vu" w:date="2018-11-15T17:02:00Z">
              <w:r>
                <w:rPr>
                  <w:lang w:val="en-US"/>
                </w:rPr>
                <w:t>inputText</w:t>
              </w:r>
            </w:ins>
          </w:p>
        </w:tc>
        <w:tc>
          <w:tcPr>
            <w:tcW w:w="2970" w:type="dxa"/>
          </w:tcPr>
          <w:p w14:paraId="68C4F530" w14:textId="2918A8E2" w:rsidR="00263449" w:rsidRDefault="00263449" w:rsidP="00AA4F14">
            <w:pPr>
              <w:spacing w:line="360" w:lineRule="auto"/>
              <w:rPr>
                <w:ins w:id="393" w:author="phuong vu" w:date="2018-11-15T17:02:00Z"/>
                <w:lang w:val="en-US"/>
              </w:rPr>
            </w:pPr>
          </w:p>
        </w:tc>
        <w:tc>
          <w:tcPr>
            <w:tcW w:w="1266" w:type="dxa"/>
          </w:tcPr>
          <w:p w14:paraId="66FF1617" w14:textId="77777777" w:rsidR="00263449" w:rsidRDefault="00263449" w:rsidP="00AA4F14">
            <w:pPr>
              <w:spacing w:line="360" w:lineRule="auto"/>
              <w:rPr>
                <w:ins w:id="394" w:author="phuong vu" w:date="2018-11-15T17:02:00Z"/>
                <w:lang w:val="en-US"/>
              </w:rPr>
            </w:pPr>
          </w:p>
        </w:tc>
        <w:tc>
          <w:tcPr>
            <w:tcW w:w="1756" w:type="dxa"/>
          </w:tcPr>
          <w:p w14:paraId="62FF6085" w14:textId="77777777" w:rsidR="00263449" w:rsidRDefault="00263449" w:rsidP="00AA4F14">
            <w:pPr>
              <w:spacing w:line="360" w:lineRule="auto"/>
              <w:rPr>
                <w:ins w:id="395" w:author="phuong vu" w:date="2018-11-15T17:02:00Z"/>
                <w:lang w:val="en-US"/>
              </w:rPr>
            </w:pPr>
          </w:p>
        </w:tc>
      </w:tr>
      <w:tr w:rsidR="00263449" w14:paraId="42A9B3D5" w14:textId="77777777" w:rsidTr="00AA4F14">
        <w:trPr>
          <w:ins w:id="396" w:author="phuong vu" w:date="2018-11-15T17:02:00Z"/>
        </w:trPr>
        <w:tc>
          <w:tcPr>
            <w:tcW w:w="805" w:type="dxa"/>
          </w:tcPr>
          <w:p w14:paraId="3D51FB8D" w14:textId="77777777" w:rsidR="00263449" w:rsidRDefault="00263449" w:rsidP="00AA4F14">
            <w:pPr>
              <w:spacing w:line="360" w:lineRule="auto"/>
              <w:jc w:val="center"/>
              <w:rPr>
                <w:ins w:id="397" w:author="phuong vu" w:date="2018-11-15T17:02:00Z"/>
                <w:lang w:val="en-US"/>
              </w:rPr>
            </w:pPr>
            <w:ins w:id="398" w:author="phuong vu" w:date="2018-11-15T17:02:00Z">
              <w:r>
                <w:rPr>
                  <w:lang w:val="en-US"/>
                </w:rPr>
                <w:t>4</w:t>
              </w:r>
            </w:ins>
          </w:p>
        </w:tc>
        <w:tc>
          <w:tcPr>
            <w:tcW w:w="1980" w:type="dxa"/>
          </w:tcPr>
          <w:p w14:paraId="0D2C1B14" w14:textId="256BD532" w:rsidR="00263449" w:rsidRDefault="00263449" w:rsidP="00AA4F14">
            <w:pPr>
              <w:spacing w:line="360" w:lineRule="auto"/>
              <w:rPr>
                <w:ins w:id="399" w:author="phuong vu" w:date="2018-11-15T17:02:00Z"/>
                <w:lang w:val="en-US"/>
              </w:rPr>
            </w:pPr>
            <w:ins w:id="400" w:author="phuong vu" w:date="2018-11-15T17:03:00Z">
              <w:r>
                <w:rPr>
                  <w:lang w:val="en-US"/>
                </w:rPr>
                <w:t>inputText</w:t>
              </w:r>
            </w:ins>
          </w:p>
        </w:tc>
        <w:tc>
          <w:tcPr>
            <w:tcW w:w="2970" w:type="dxa"/>
          </w:tcPr>
          <w:p w14:paraId="70179359" w14:textId="04CA5A60" w:rsidR="00263449" w:rsidRDefault="00263449" w:rsidP="00AA4F14">
            <w:pPr>
              <w:spacing w:line="360" w:lineRule="auto"/>
              <w:rPr>
                <w:ins w:id="401" w:author="phuong vu" w:date="2018-11-15T17:02:00Z"/>
                <w:lang w:val="en-US"/>
              </w:rPr>
            </w:pPr>
          </w:p>
        </w:tc>
        <w:tc>
          <w:tcPr>
            <w:tcW w:w="1266" w:type="dxa"/>
          </w:tcPr>
          <w:p w14:paraId="537CA94E" w14:textId="77777777" w:rsidR="00263449" w:rsidRDefault="00263449" w:rsidP="00AA4F14">
            <w:pPr>
              <w:spacing w:line="360" w:lineRule="auto"/>
              <w:rPr>
                <w:ins w:id="402" w:author="phuong vu" w:date="2018-11-15T17:02:00Z"/>
                <w:lang w:val="en-US"/>
              </w:rPr>
            </w:pPr>
          </w:p>
        </w:tc>
        <w:tc>
          <w:tcPr>
            <w:tcW w:w="1756" w:type="dxa"/>
          </w:tcPr>
          <w:p w14:paraId="7077E56F" w14:textId="77777777" w:rsidR="00263449" w:rsidRDefault="00263449" w:rsidP="00AA4F14">
            <w:pPr>
              <w:spacing w:line="360" w:lineRule="auto"/>
              <w:rPr>
                <w:ins w:id="403" w:author="phuong vu" w:date="2018-11-15T17:02:00Z"/>
                <w:lang w:val="en-US"/>
              </w:rPr>
            </w:pPr>
          </w:p>
        </w:tc>
      </w:tr>
      <w:tr w:rsidR="00263449" w14:paraId="441FDF18" w14:textId="77777777" w:rsidTr="00AA4F14">
        <w:trPr>
          <w:ins w:id="404" w:author="phuong vu" w:date="2018-11-15T17:02:00Z"/>
        </w:trPr>
        <w:tc>
          <w:tcPr>
            <w:tcW w:w="805" w:type="dxa"/>
          </w:tcPr>
          <w:p w14:paraId="0364CA6C" w14:textId="77777777" w:rsidR="00263449" w:rsidRDefault="00263449" w:rsidP="00AA4F14">
            <w:pPr>
              <w:spacing w:line="360" w:lineRule="auto"/>
              <w:jc w:val="center"/>
              <w:rPr>
                <w:ins w:id="405" w:author="phuong vu" w:date="2018-11-15T17:02:00Z"/>
                <w:lang w:val="en-US"/>
              </w:rPr>
            </w:pPr>
            <w:ins w:id="406" w:author="phuong vu" w:date="2018-11-15T17:02:00Z">
              <w:r>
                <w:rPr>
                  <w:lang w:val="en-US"/>
                </w:rPr>
                <w:t>5</w:t>
              </w:r>
            </w:ins>
          </w:p>
        </w:tc>
        <w:tc>
          <w:tcPr>
            <w:tcW w:w="1980" w:type="dxa"/>
          </w:tcPr>
          <w:p w14:paraId="4CB6551E" w14:textId="50D65511" w:rsidR="00263449" w:rsidRDefault="00263449" w:rsidP="00AA4F14">
            <w:pPr>
              <w:spacing w:line="360" w:lineRule="auto"/>
              <w:rPr>
                <w:ins w:id="407" w:author="phuong vu" w:date="2018-11-15T17:02:00Z"/>
                <w:lang w:val="en-US"/>
              </w:rPr>
            </w:pPr>
            <w:ins w:id="408" w:author="phuong vu" w:date="2018-11-15T17:03:00Z">
              <w:r>
                <w:rPr>
                  <w:lang w:val="en-US"/>
                </w:rPr>
                <w:t>inputText</w:t>
              </w:r>
            </w:ins>
          </w:p>
        </w:tc>
        <w:tc>
          <w:tcPr>
            <w:tcW w:w="2970" w:type="dxa"/>
          </w:tcPr>
          <w:p w14:paraId="09EC4F78" w14:textId="61F9B64B" w:rsidR="00263449" w:rsidRDefault="00263449" w:rsidP="00AA4F14">
            <w:pPr>
              <w:spacing w:line="360" w:lineRule="auto"/>
              <w:rPr>
                <w:ins w:id="409" w:author="phuong vu" w:date="2018-11-15T17:02:00Z"/>
                <w:lang w:val="en-US"/>
              </w:rPr>
            </w:pPr>
          </w:p>
        </w:tc>
        <w:tc>
          <w:tcPr>
            <w:tcW w:w="1266" w:type="dxa"/>
          </w:tcPr>
          <w:p w14:paraId="49B173D4" w14:textId="77777777" w:rsidR="00263449" w:rsidRDefault="00263449" w:rsidP="00AA4F14">
            <w:pPr>
              <w:spacing w:line="360" w:lineRule="auto"/>
              <w:rPr>
                <w:ins w:id="410" w:author="phuong vu" w:date="2018-11-15T17:02:00Z"/>
                <w:lang w:val="en-US"/>
              </w:rPr>
            </w:pPr>
          </w:p>
        </w:tc>
        <w:tc>
          <w:tcPr>
            <w:tcW w:w="1756" w:type="dxa"/>
          </w:tcPr>
          <w:p w14:paraId="37B55F90" w14:textId="77777777" w:rsidR="00263449" w:rsidRDefault="00263449" w:rsidP="00AA4F14">
            <w:pPr>
              <w:spacing w:line="360" w:lineRule="auto"/>
              <w:rPr>
                <w:ins w:id="411" w:author="phuong vu" w:date="2018-11-15T17:02:00Z"/>
                <w:lang w:val="en-US"/>
              </w:rPr>
            </w:pPr>
          </w:p>
        </w:tc>
      </w:tr>
      <w:tr w:rsidR="00263449" w14:paraId="459B5FD4" w14:textId="77777777" w:rsidTr="00AA4F14">
        <w:trPr>
          <w:ins w:id="412" w:author="phuong vu" w:date="2018-11-15T17:02:00Z"/>
        </w:trPr>
        <w:tc>
          <w:tcPr>
            <w:tcW w:w="805" w:type="dxa"/>
          </w:tcPr>
          <w:p w14:paraId="15BE7603" w14:textId="77777777" w:rsidR="00263449" w:rsidRDefault="00263449" w:rsidP="00AA4F14">
            <w:pPr>
              <w:spacing w:line="360" w:lineRule="auto"/>
              <w:jc w:val="center"/>
              <w:rPr>
                <w:ins w:id="413" w:author="phuong vu" w:date="2018-11-15T17:02:00Z"/>
                <w:lang w:val="en-US"/>
              </w:rPr>
            </w:pPr>
            <w:ins w:id="414" w:author="phuong vu" w:date="2018-11-15T17:02:00Z">
              <w:r>
                <w:rPr>
                  <w:lang w:val="en-US"/>
                </w:rPr>
                <w:t>6</w:t>
              </w:r>
            </w:ins>
          </w:p>
        </w:tc>
        <w:tc>
          <w:tcPr>
            <w:tcW w:w="1980" w:type="dxa"/>
          </w:tcPr>
          <w:p w14:paraId="46C1FFD8" w14:textId="57CAC206" w:rsidR="00263449" w:rsidRDefault="00263449" w:rsidP="00AA4F14">
            <w:pPr>
              <w:spacing w:line="360" w:lineRule="auto"/>
              <w:rPr>
                <w:ins w:id="415" w:author="phuong vu" w:date="2018-11-15T17:02:00Z"/>
                <w:lang w:val="en-US"/>
              </w:rPr>
            </w:pPr>
            <w:ins w:id="416" w:author="phuong vu" w:date="2018-11-15T17:03:00Z">
              <w:r>
                <w:rPr>
                  <w:lang w:val="en-US"/>
                </w:rPr>
                <w:t>inputText</w:t>
              </w:r>
            </w:ins>
          </w:p>
        </w:tc>
        <w:tc>
          <w:tcPr>
            <w:tcW w:w="2970" w:type="dxa"/>
          </w:tcPr>
          <w:p w14:paraId="1B80E87F" w14:textId="23EAF47E" w:rsidR="00263449" w:rsidRDefault="00263449" w:rsidP="00AA4F14">
            <w:pPr>
              <w:spacing w:line="360" w:lineRule="auto"/>
              <w:rPr>
                <w:ins w:id="417" w:author="phuong vu" w:date="2018-11-15T17:02:00Z"/>
                <w:lang w:val="en-US"/>
              </w:rPr>
            </w:pPr>
          </w:p>
        </w:tc>
        <w:tc>
          <w:tcPr>
            <w:tcW w:w="1266" w:type="dxa"/>
          </w:tcPr>
          <w:p w14:paraId="3B64209C" w14:textId="77777777" w:rsidR="00263449" w:rsidRDefault="00263449" w:rsidP="00AA4F14">
            <w:pPr>
              <w:spacing w:line="360" w:lineRule="auto"/>
              <w:rPr>
                <w:ins w:id="418" w:author="phuong vu" w:date="2018-11-15T17:02:00Z"/>
                <w:lang w:val="en-US"/>
              </w:rPr>
            </w:pPr>
          </w:p>
        </w:tc>
        <w:tc>
          <w:tcPr>
            <w:tcW w:w="1756" w:type="dxa"/>
          </w:tcPr>
          <w:p w14:paraId="0B43DDA9" w14:textId="77777777" w:rsidR="00263449" w:rsidRDefault="00263449" w:rsidP="00AA4F14">
            <w:pPr>
              <w:spacing w:line="360" w:lineRule="auto"/>
              <w:rPr>
                <w:ins w:id="419" w:author="phuong vu" w:date="2018-11-15T17:02:00Z"/>
                <w:lang w:val="en-US"/>
              </w:rPr>
            </w:pPr>
          </w:p>
        </w:tc>
      </w:tr>
      <w:tr w:rsidR="00263449" w14:paraId="4A9A8654" w14:textId="77777777" w:rsidTr="00AA4F14">
        <w:trPr>
          <w:ins w:id="420" w:author="phuong vu" w:date="2018-11-15T17:02:00Z"/>
        </w:trPr>
        <w:tc>
          <w:tcPr>
            <w:tcW w:w="805" w:type="dxa"/>
          </w:tcPr>
          <w:p w14:paraId="74B83422" w14:textId="77777777" w:rsidR="00263449" w:rsidRDefault="00263449" w:rsidP="00AA4F14">
            <w:pPr>
              <w:spacing w:line="360" w:lineRule="auto"/>
              <w:jc w:val="center"/>
              <w:rPr>
                <w:ins w:id="421" w:author="phuong vu" w:date="2018-11-15T17:02:00Z"/>
                <w:lang w:val="en-US"/>
              </w:rPr>
            </w:pPr>
            <w:ins w:id="422" w:author="phuong vu" w:date="2018-11-15T17:02:00Z">
              <w:r>
                <w:rPr>
                  <w:lang w:val="en-US"/>
                </w:rPr>
                <w:t>7</w:t>
              </w:r>
            </w:ins>
          </w:p>
        </w:tc>
        <w:tc>
          <w:tcPr>
            <w:tcW w:w="1980" w:type="dxa"/>
          </w:tcPr>
          <w:p w14:paraId="59B500AC" w14:textId="563AEC06" w:rsidR="00263449" w:rsidRDefault="00263449" w:rsidP="00AA4F14">
            <w:pPr>
              <w:spacing w:line="360" w:lineRule="auto"/>
              <w:rPr>
                <w:ins w:id="423" w:author="phuong vu" w:date="2018-11-15T17:02:00Z"/>
                <w:lang w:val="en-US"/>
              </w:rPr>
            </w:pPr>
            <w:ins w:id="424" w:author="phuong vu" w:date="2018-11-15T17:03:00Z">
              <w:r>
                <w:rPr>
                  <w:lang w:val="en-US"/>
                </w:rPr>
                <w:t>inputText</w:t>
              </w:r>
            </w:ins>
          </w:p>
        </w:tc>
        <w:tc>
          <w:tcPr>
            <w:tcW w:w="2970" w:type="dxa"/>
          </w:tcPr>
          <w:p w14:paraId="0FE7BE4C" w14:textId="07B25640" w:rsidR="00263449" w:rsidRDefault="00263449" w:rsidP="00AA4F14">
            <w:pPr>
              <w:spacing w:line="360" w:lineRule="auto"/>
              <w:rPr>
                <w:ins w:id="425" w:author="phuong vu" w:date="2018-11-15T17:02:00Z"/>
                <w:lang w:val="en-US"/>
              </w:rPr>
            </w:pPr>
          </w:p>
        </w:tc>
        <w:tc>
          <w:tcPr>
            <w:tcW w:w="1266" w:type="dxa"/>
          </w:tcPr>
          <w:p w14:paraId="487C2E18" w14:textId="77777777" w:rsidR="00263449" w:rsidRDefault="00263449" w:rsidP="00AA4F14">
            <w:pPr>
              <w:spacing w:line="360" w:lineRule="auto"/>
              <w:rPr>
                <w:ins w:id="426" w:author="phuong vu" w:date="2018-11-15T17:02:00Z"/>
                <w:lang w:val="en-US"/>
              </w:rPr>
            </w:pPr>
          </w:p>
        </w:tc>
        <w:tc>
          <w:tcPr>
            <w:tcW w:w="1756" w:type="dxa"/>
          </w:tcPr>
          <w:p w14:paraId="5F01294E" w14:textId="77777777" w:rsidR="00263449" w:rsidRDefault="00263449" w:rsidP="00AA4F14">
            <w:pPr>
              <w:spacing w:line="360" w:lineRule="auto"/>
              <w:rPr>
                <w:ins w:id="427" w:author="phuong vu" w:date="2018-11-15T17:02:00Z"/>
                <w:lang w:val="en-US"/>
              </w:rPr>
            </w:pPr>
          </w:p>
        </w:tc>
      </w:tr>
      <w:tr w:rsidR="00263449" w14:paraId="1DA9635F" w14:textId="77777777" w:rsidTr="00AA4F14">
        <w:trPr>
          <w:ins w:id="428" w:author="phuong vu" w:date="2018-11-15T17:02:00Z"/>
        </w:trPr>
        <w:tc>
          <w:tcPr>
            <w:tcW w:w="805" w:type="dxa"/>
          </w:tcPr>
          <w:p w14:paraId="25201B0F" w14:textId="77777777" w:rsidR="00263449" w:rsidRDefault="00263449" w:rsidP="00AA4F14">
            <w:pPr>
              <w:spacing w:line="360" w:lineRule="auto"/>
              <w:jc w:val="center"/>
              <w:rPr>
                <w:ins w:id="429" w:author="phuong vu" w:date="2018-11-15T17:02:00Z"/>
                <w:lang w:val="en-US"/>
              </w:rPr>
            </w:pPr>
            <w:ins w:id="430" w:author="phuong vu" w:date="2018-11-15T17:02:00Z">
              <w:r>
                <w:rPr>
                  <w:lang w:val="en-US"/>
                </w:rPr>
                <w:t>8</w:t>
              </w:r>
            </w:ins>
          </w:p>
        </w:tc>
        <w:tc>
          <w:tcPr>
            <w:tcW w:w="1980" w:type="dxa"/>
          </w:tcPr>
          <w:p w14:paraId="5BBAE06B" w14:textId="0DA6296E" w:rsidR="00263449" w:rsidRDefault="00263449" w:rsidP="00AA4F14">
            <w:pPr>
              <w:spacing w:line="360" w:lineRule="auto"/>
              <w:rPr>
                <w:ins w:id="431" w:author="phuong vu" w:date="2018-11-15T17:02:00Z"/>
                <w:lang w:val="en-US"/>
              </w:rPr>
            </w:pPr>
            <w:ins w:id="432" w:author="phuong vu" w:date="2018-11-15T17:03:00Z">
              <w:r>
                <w:rPr>
                  <w:lang w:val="en-US"/>
                </w:rPr>
                <w:t>inputText</w:t>
              </w:r>
            </w:ins>
          </w:p>
        </w:tc>
        <w:tc>
          <w:tcPr>
            <w:tcW w:w="2970" w:type="dxa"/>
          </w:tcPr>
          <w:p w14:paraId="2B405E23" w14:textId="53EEE8D7" w:rsidR="00263449" w:rsidRDefault="00263449" w:rsidP="00AA4F14">
            <w:pPr>
              <w:spacing w:line="360" w:lineRule="auto"/>
              <w:rPr>
                <w:ins w:id="433" w:author="phuong vu" w:date="2018-11-15T17:02:00Z"/>
                <w:lang w:val="en-US"/>
              </w:rPr>
            </w:pPr>
          </w:p>
        </w:tc>
        <w:tc>
          <w:tcPr>
            <w:tcW w:w="1266" w:type="dxa"/>
          </w:tcPr>
          <w:p w14:paraId="5F682274" w14:textId="77777777" w:rsidR="00263449" w:rsidRDefault="00263449" w:rsidP="00AA4F14">
            <w:pPr>
              <w:spacing w:line="360" w:lineRule="auto"/>
              <w:rPr>
                <w:ins w:id="434" w:author="phuong vu" w:date="2018-11-15T17:02:00Z"/>
                <w:lang w:val="en-US"/>
              </w:rPr>
            </w:pPr>
          </w:p>
        </w:tc>
        <w:tc>
          <w:tcPr>
            <w:tcW w:w="1756" w:type="dxa"/>
          </w:tcPr>
          <w:p w14:paraId="38FEAFC1" w14:textId="77777777" w:rsidR="00263449" w:rsidRDefault="00263449" w:rsidP="00AA4F14">
            <w:pPr>
              <w:spacing w:line="360" w:lineRule="auto"/>
              <w:rPr>
                <w:ins w:id="435" w:author="phuong vu" w:date="2018-11-15T17:02:00Z"/>
                <w:lang w:val="en-US"/>
              </w:rPr>
            </w:pPr>
          </w:p>
        </w:tc>
      </w:tr>
      <w:tr w:rsidR="00263449" w14:paraId="24AB4D8C" w14:textId="77777777" w:rsidTr="00AA4F14">
        <w:trPr>
          <w:ins w:id="436" w:author="phuong vu" w:date="2018-11-15T17:02:00Z"/>
        </w:trPr>
        <w:tc>
          <w:tcPr>
            <w:tcW w:w="805" w:type="dxa"/>
          </w:tcPr>
          <w:p w14:paraId="0655E857" w14:textId="77777777" w:rsidR="00263449" w:rsidRDefault="00263449" w:rsidP="00AA4F14">
            <w:pPr>
              <w:spacing w:line="360" w:lineRule="auto"/>
              <w:jc w:val="center"/>
              <w:rPr>
                <w:ins w:id="437" w:author="phuong vu" w:date="2018-11-15T17:02:00Z"/>
                <w:lang w:val="en-US"/>
              </w:rPr>
            </w:pPr>
            <w:ins w:id="438" w:author="phuong vu" w:date="2018-11-15T17:02:00Z">
              <w:r>
                <w:rPr>
                  <w:lang w:val="en-US"/>
                </w:rPr>
                <w:t>9</w:t>
              </w:r>
            </w:ins>
          </w:p>
        </w:tc>
        <w:tc>
          <w:tcPr>
            <w:tcW w:w="1980" w:type="dxa"/>
          </w:tcPr>
          <w:p w14:paraId="28BF0742" w14:textId="44EE388A" w:rsidR="00263449" w:rsidRDefault="00263449" w:rsidP="00AA4F14">
            <w:pPr>
              <w:spacing w:line="360" w:lineRule="auto"/>
              <w:rPr>
                <w:ins w:id="439" w:author="phuong vu" w:date="2018-11-15T17:02:00Z"/>
                <w:lang w:val="en-US"/>
              </w:rPr>
            </w:pPr>
            <w:ins w:id="440" w:author="phuong vu" w:date="2018-11-15T17:03:00Z">
              <w:r>
                <w:rPr>
                  <w:lang w:val="en-US"/>
                </w:rPr>
                <w:t>inputText</w:t>
              </w:r>
            </w:ins>
          </w:p>
        </w:tc>
        <w:tc>
          <w:tcPr>
            <w:tcW w:w="2970" w:type="dxa"/>
          </w:tcPr>
          <w:p w14:paraId="4386248D" w14:textId="0CCEDF59" w:rsidR="00263449" w:rsidRDefault="00263449" w:rsidP="00AA4F14">
            <w:pPr>
              <w:spacing w:line="360" w:lineRule="auto"/>
              <w:rPr>
                <w:ins w:id="441" w:author="phuong vu" w:date="2018-11-15T17:02:00Z"/>
                <w:lang w:val="en-US"/>
              </w:rPr>
            </w:pPr>
          </w:p>
        </w:tc>
        <w:tc>
          <w:tcPr>
            <w:tcW w:w="1266" w:type="dxa"/>
          </w:tcPr>
          <w:p w14:paraId="0C350A32" w14:textId="59C3B2E4" w:rsidR="00263449" w:rsidRDefault="00263449" w:rsidP="00AA4F14">
            <w:pPr>
              <w:spacing w:line="360" w:lineRule="auto"/>
              <w:jc w:val="center"/>
              <w:rPr>
                <w:ins w:id="442" w:author="phuong vu" w:date="2018-11-15T17:02:00Z"/>
                <w:lang w:val="en-US"/>
              </w:rPr>
            </w:pPr>
          </w:p>
        </w:tc>
        <w:tc>
          <w:tcPr>
            <w:tcW w:w="1756" w:type="dxa"/>
          </w:tcPr>
          <w:p w14:paraId="69D4D2E3" w14:textId="77777777" w:rsidR="00263449" w:rsidRDefault="00263449" w:rsidP="00AA4F14">
            <w:pPr>
              <w:spacing w:line="360" w:lineRule="auto"/>
              <w:rPr>
                <w:ins w:id="443" w:author="phuong vu" w:date="2018-11-15T17:02:00Z"/>
                <w:lang w:val="en-US"/>
              </w:rPr>
            </w:pPr>
          </w:p>
        </w:tc>
      </w:tr>
      <w:tr w:rsidR="00263449" w14:paraId="290F7445" w14:textId="77777777" w:rsidTr="00AA4F14">
        <w:trPr>
          <w:ins w:id="444" w:author="phuong vu" w:date="2018-11-15T17:03:00Z"/>
        </w:trPr>
        <w:tc>
          <w:tcPr>
            <w:tcW w:w="805" w:type="dxa"/>
          </w:tcPr>
          <w:p w14:paraId="3642CCA4" w14:textId="1C2953C0" w:rsidR="00263449" w:rsidRDefault="00263449" w:rsidP="00AA4F14">
            <w:pPr>
              <w:spacing w:line="360" w:lineRule="auto"/>
              <w:jc w:val="center"/>
              <w:rPr>
                <w:ins w:id="445" w:author="phuong vu" w:date="2018-11-15T17:03:00Z"/>
                <w:lang w:val="en-US"/>
              </w:rPr>
            </w:pPr>
            <w:ins w:id="446" w:author="phuong vu" w:date="2018-11-15T17:03:00Z">
              <w:r>
                <w:rPr>
                  <w:lang w:val="en-US"/>
                </w:rPr>
                <w:lastRenderedPageBreak/>
                <w:t>10</w:t>
              </w:r>
            </w:ins>
          </w:p>
        </w:tc>
        <w:tc>
          <w:tcPr>
            <w:tcW w:w="1980" w:type="dxa"/>
          </w:tcPr>
          <w:p w14:paraId="3BB191F6" w14:textId="7A86005C" w:rsidR="00263449" w:rsidRDefault="00980771" w:rsidP="00AA4F14">
            <w:pPr>
              <w:spacing w:line="360" w:lineRule="auto"/>
              <w:rPr>
                <w:ins w:id="447" w:author="phuong vu" w:date="2018-11-15T17:03:00Z"/>
                <w:lang w:val="en-US"/>
              </w:rPr>
            </w:pPr>
            <w:ins w:id="448" w:author="phuong vu" w:date="2018-11-15T17:04:00Z">
              <w:r>
                <w:rPr>
                  <w:lang w:val="en-US"/>
                </w:rPr>
                <w:t>inputText</w:t>
              </w:r>
            </w:ins>
          </w:p>
        </w:tc>
        <w:tc>
          <w:tcPr>
            <w:tcW w:w="2970" w:type="dxa"/>
          </w:tcPr>
          <w:p w14:paraId="263950CD" w14:textId="77777777" w:rsidR="00263449" w:rsidRDefault="00263449" w:rsidP="00AA4F14">
            <w:pPr>
              <w:spacing w:line="360" w:lineRule="auto"/>
              <w:rPr>
                <w:ins w:id="449" w:author="phuong vu" w:date="2018-11-15T17:03:00Z"/>
                <w:lang w:val="en-US"/>
              </w:rPr>
            </w:pPr>
          </w:p>
        </w:tc>
        <w:tc>
          <w:tcPr>
            <w:tcW w:w="1266" w:type="dxa"/>
          </w:tcPr>
          <w:p w14:paraId="7FDD986B" w14:textId="77777777" w:rsidR="00263449" w:rsidRDefault="00263449" w:rsidP="00AA4F14">
            <w:pPr>
              <w:spacing w:line="360" w:lineRule="auto"/>
              <w:jc w:val="center"/>
              <w:rPr>
                <w:ins w:id="450" w:author="phuong vu" w:date="2018-11-15T17:03:00Z"/>
                <w:lang w:val="en-US"/>
              </w:rPr>
            </w:pPr>
          </w:p>
        </w:tc>
        <w:tc>
          <w:tcPr>
            <w:tcW w:w="1756" w:type="dxa"/>
          </w:tcPr>
          <w:p w14:paraId="732D39CD" w14:textId="77777777" w:rsidR="00263449" w:rsidRDefault="00263449" w:rsidP="00AA4F14">
            <w:pPr>
              <w:spacing w:line="360" w:lineRule="auto"/>
              <w:rPr>
                <w:ins w:id="451" w:author="phuong vu" w:date="2018-11-15T17:03:00Z"/>
                <w:lang w:val="en-US"/>
              </w:rPr>
            </w:pPr>
          </w:p>
        </w:tc>
      </w:tr>
      <w:tr w:rsidR="00263449" w14:paraId="59A9A622" w14:textId="77777777" w:rsidTr="00AA4F14">
        <w:trPr>
          <w:ins w:id="452" w:author="phuong vu" w:date="2018-11-15T17:03:00Z"/>
        </w:trPr>
        <w:tc>
          <w:tcPr>
            <w:tcW w:w="805" w:type="dxa"/>
          </w:tcPr>
          <w:p w14:paraId="2D64BBA6" w14:textId="2C7F66A0" w:rsidR="00263449" w:rsidRDefault="00263449" w:rsidP="00AA4F14">
            <w:pPr>
              <w:spacing w:line="360" w:lineRule="auto"/>
              <w:jc w:val="center"/>
              <w:rPr>
                <w:ins w:id="453" w:author="phuong vu" w:date="2018-11-15T17:03:00Z"/>
                <w:lang w:val="en-US"/>
              </w:rPr>
            </w:pPr>
            <w:ins w:id="454" w:author="phuong vu" w:date="2018-11-15T17:04:00Z">
              <w:r>
                <w:rPr>
                  <w:lang w:val="en-US"/>
                </w:rPr>
                <w:t>11</w:t>
              </w:r>
            </w:ins>
          </w:p>
        </w:tc>
        <w:tc>
          <w:tcPr>
            <w:tcW w:w="1980" w:type="dxa"/>
          </w:tcPr>
          <w:p w14:paraId="0C7FA4BA" w14:textId="01C8D072" w:rsidR="00263449" w:rsidRDefault="00980771" w:rsidP="00AA4F14">
            <w:pPr>
              <w:spacing w:line="360" w:lineRule="auto"/>
              <w:rPr>
                <w:ins w:id="455" w:author="phuong vu" w:date="2018-11-15T17:03:00Z"/>
                <w:lang w:val="en-US"/>
              </w:rPr>
            </w:pPr>
            <w:ins w:id="456" w:author="phuong vu" w:date="2018-11-15T17:04:00Z">
              <w:r>
                <w:rPr>
                  <w:lang w:val="en-US"/>
                </w:rPr>
                <w:t>inputText</w:t>
              </w:r>
            </w:ins>
          </w:p>
        </w:tc>
        <w:tc>
          <w:tcPr>
            <w:tcW w:w="2970" w:type="dxa"/>
          </w:tcPr>
          <w:p w14:paraId="17DF29BF" w14:textId="77777777" w:rsidR="00263449" w:rsidRDefault="00263449" w:rsidP="00AA4F14">
            <w:pPr>
              <w:spacing w:line="360" w:lineRule="auto"/>
              <w:rPr>
                <w:ins w:id="457" w:author="phuong vu" w:date="2018-11-15T17:03:00Z"/>
                <w:lang w:val="en-US"/>
              </w:rPr>
            </w:pPr>
          </w:p>
        </w:tc>
        <w:tc>
          <w:tcPr>
            <w:tcW w:w="1266" w:type="dxa"/>
          </w:tcPr>
          <w:p w14:paraId="67514460" w14:textId="77777777" w:rsidR="00263449" w:rsidRDefault="00263449" w:rsidP="00AA4F14">
            <w:pPr>
              <w:spacing w:line="360" w:lineRule="auto"/>
              <w:jc w:val="center"/>
              <w:rPr>
                <w:ins w:id="458" w:author="phuong vu" w:date="2018-11-15T17:03:00Z"/>
                <w:lang w:val="en-US"/>
              </w:rPr>
            </w:pPr>
          </w:p>
        </w:tc>
        <w:tc>
          <w:tcPr>
            <w:tcW w:w="1756" w:type="dxa"/>
          </w:tcPr>
          <w:p w14:paraId="33B8F55C" w14:textId="77777777" w:rsidR="00263449" w:rsidRDefault="00263449" w:rsidP="00AA4F14">
            <w:pPr>
              <w:spacing w:line="360" w:lineRule="auto"/>
              <w:rPr>
                <w:ins w:id="459" w:author="phuong vu" w:date="2018-11-15T17:03:00Z"/>
                <w:lang w:val="en-US"/>
              </w:rPr>
            </w:pPr>
          </w:p>
        </w:tc>
      </w:tr>
      <w:tr w:rsidR="00263449" w14:paraId="12EA6AC9" w14:textId="77777777" w:rsidTr="00AA4F14">
        <w:trPr>
          <w:ins w:id="460" w:author="phuong vu" w:date="2018-11-15T17:03:00Z"/>
        </w:trPr>
        <w:tc>
          <w:tcPr>
            <w:tcW w:w="805" w:type="dxa"/>
          </w:tcPr>
          <w:p w14:paraId="2F27551F" w14:textId="02B046A7" w:rsidR="00263449" w:rsidRDefault="00263449" w:rsidP="00AA4F14">
            <w:pPr>
              <w:spacing w:line="360" w:lineRule="auto"/>
              <w:jc w:val="center"/>
              <w:rPr>
                <w:ins w:id="461" w:author="phuong vu" w:date="2018-11-15T17:03:00Z"/>
                <w:lang w:val="en-US"/>
              </w:rPr>
            </w:pPr>
            <w:ins w:id="462" w:author="phuong vu" w:date="2018-11-15T17:04:00Z">
              <w:r>
                <w:rPr>
                  <w:lang w:val="en-US"/>
                </w:rPr>
                <w:t>12</w:t>
              </w:r>
            </w:ins>
          </w:p>
        </w:tc>
        <w:tc>
          <w:tcPr>
            <w:tcW w:w="1980" w:type="dxa"/>
          </w:tcPr>
          <w:p w14:paraId="12F961E7" w14:textId="0FF1652E" w:rsidR="00263449" w:rsidRDefault="00980771" w:rsidP="00AA4F14">
            <w:pPr>
              <w:spacing w:line="360" w:lineRule="auto"/>
              <w:rPr>
                <w:ins w:id="463" w:author="phuong vu" w:date="2018-11-15T17:03:00Z"/>
                <w:lang w:val="en-US"/>
              </w:rPr>
            </w:pPr>
            <w:ins w:id="464" w:author="phuong vu" w:date="2018-11-15T17:04:00Z">
              <w:r>
                <w:rPr>
                  <w:lang w:val="en-US"/>
                </w:rPr>
                <w:t>inputText</w:t>
              </w:r>
            </w:ins>
          </w:p>
        </w:tc>
        <w:tc>
          <w:tcPr>
            <w:tcW w:w="2970" w:type="dxa"/>
          </w:tcPr>
          <w:p w14:paraId="042D9404" w14:textId="77777777" w:rsidR="00263449" w:rsidRDefault="00263449" w:rsidP="00AA4F14">
            <w:pPr>
              <w:spacing w:line="360" w:lineRule="auto"/>
              <w:rPr>
                <w:ins w:id="465" w:author="phuong vu" w:date="2018-11-15T17:03:00Z"/>
                <w:lang w:val="en-US"/>
              </w:rPr>
            </w:pPr>
          </w:p>
        </w:tc>
        <w:tc>
          <w:tcPr>
            <w:tcW w:w="1266" w:type="dxa"/>
          </w:tcPr>
          <w:p w14:paraId="639420A9" w14:textId="77777777" w:rsidR="00263449" w:rsidRDefault="00263449" w:rsidP="00AA4F14">
            <w:pPr>
              <w:spacing w:line="360" w:lineRule="auto"/>
              <w:jc w:val="center"/>
              <w:rPr>
                <w:ins w:id="466" w:author="phuong vu" w:date="2018-11-15T17:03:00Z"/>
                <w:lang w:val="en-US"/>
              </w:rPr>
            </w:pPr>
          </w:p>
        </w:tc>
        <w:tc>
          <w:tcPr>
            <w:tcW w:w="1756" w:type="dxa"/>
          </w:tcPr>
          <w:p w14:paraId="44B5F0F9" w14:textId="77777777" w:rsidR="00263449" w:rsidRDefault="00263449" w:rsidP="00AA4F14">
            <w:pPr>
              <w:spacing w:line="360" w:lineRule="auto"/>
              <w:rPr>
                <w:ins w:id="467" w:author="phuong vu" w:date="2018-11-15T17:03:00Z"/>
                <w:lang w:val="en-US"/>
              </w:rPr>
            </w:pPr>
          </w:p>
        </w:tc>
      </w:tr>
      <w:tr w:rsidR="00263449" w14:paraId="4136DCF5" w14:textId="77777777" w:rsidTr="00AA4F14">
        <w:trPr>
          <w:ins w:id="468" w:author="phuong vu" w:date="2018-11-15T17:03:00Z"/>
        </w:trPr>
        <w:tc>
          <w:tcPr>
            <w:tcW w:w="805" w:type="dxa"/>
          </w:tcPr>
          <w:p w14:paraId="6B594D18" w14:textId="0DB10B83" w:rsidR="00263449" w:rsidRDefault="00263449" w:rsidP="00AA4F14">
            <w:pPr>
              <w:spacing w:line="360" w:lineRule="auto"/>
              <w:jc w:val="center"/>
              <w:rPr>
                <w:ins w:id="469" w:author="phuong vu" w:date="2018-11-15T17:03:00Z"/>
                <w:lang w:val="en-US"/>
              </w:rPr>
            </w:pPr>
            <w:ins w:id="470" w:author="phuong vu" w:date="2018-11-15T17:04:00Z">
              <w:r>
                <w:rPr>
                  <w:lang w:val="en-US"/>
                </w:rPr>
                <w:t>13</w:t>
              </w:r>
            </w:ins>
          </w:p>
        </w:tc>
        <w:tc>
          <w:tcPr>
            <w:tcW w:w="1980" w:type="dxa"/>
          </w:tcPr>
          <w:p w14:paraId="5BEF8D20" w14:textId="3AC35F4B" w:rsidR="00263449" w:rsidRDefault="00980771" w:rsidP="00AA4F14">
            <w:pPr>
              <w:spacing w:line="360" w:lineRule="auto"/>
              <w:rPr>
                <w:ins w:id="471" w:author="phuong vu" w:date="2018-11-15T17:03:00Z"/>
                <w:lang w:val="en-US"/>
              </w:rPr>
            </w:pPr>
            <w:ins w:id="472" w:author="phuong vu" w:date="2018-11-15T17:04:00Z">
              <w:r>
                <w:rPr>
                  <w:lang w:val="en-US"/>
                </w:rPr>
                <w:t>inputText</w:t>
              </w:r>
            </w:ins>
          </w:p>
        </w:tc>
        <w:tc>
          <w:tcPr>
            <w:tcW w:w="2970" w:type="dxa"/>
          </w:tcPr>
          <w:p w14:paraId="1005E4C3" w14:textId="77777777" w:rsidR="00263449" w:rsidRDefault="00263449" w:rsidP="00AA4F14">
            <w:pPr>
              <w:spacing w:line="360" w:lineRule="auto"/>
              <w:rPr>
                <w:ins w:id="473" w:author="phuong vu" w:date="2018-11-15T17:03:00Z"/>
                <w:lang w:val="en-US"/>
              </w:rPr>
            </w:pPr>
          </w:p>
        </w:tc>
        <w:tc>
          <w:tcPr>
            <w:tcW w:w="1266" w:type="dxa"/>
          </w:tcPr>
          <w:p w14:paraId="4D25C20A" w14:textId="77777777" w:rsidR="00263449" w:rsidRDefault="00263449" w:rsidP="00AA4F14">
            <w:pPr>
              <w:spacing w:line="360" w:lineRule="auto"/>
              <w:jc w:val="center"/>
              <w:rPr>
                <w:ins w:id="474" w:author="phuong vu" w:date="2018-11-15T17:03:00Z"/>
                <w:lang w:val="en-US"/>
              </w:rPr>
            </w:pPr>
          </w:p>
        </w:tc>
        <w:tc>
          <w:tcPr>
            <w:tcW w:w="1756" w:type="dxa"/>
          </w:tcPr>
          <w:p w14:paraId="3C91D220" w14:textId="77777777" w:rsidR="00263449" w:rsidRDefault="00263449" w:rsidP="00AA4F14">
            <w:pPr>
              <w:spacing w:line="360" w:lineRule="auto"/>
              <w:rPr>
                <w:ins w:id="475" w:author="phuong vu" w:date="2018-11-15T17:03:00Z"/>
                <w:lang w:val="en-US"/>
              </w:rPr>
            </w:pPr>
          </w:p>
        </w:tc>
      </w:tr>
      <w:tr w:rsidR="00263449" w14:paraId="3EFEBA48" w14:textId="77777777" w:rsidTr="00AA4F14">
        <w:trPr>
          <w:ins w:id="476" w:author="phuong vu" w:date="2018-11-15T17:03:00Z"/>
        </w:trPr>
        <w:tc>
          <w:tcPr>
            <w:tcW w:w="805" w:type="dxa"/>
          </w:tcPr>
          <w:p w14:paraId="675136BD" w14:textId="6E616CC4" w:rsidR="00263449" w:rsidRDefault="00263449" w:rsidP="00AA4F14">
            <w:pPr>
              <w:spacing w:line="360" w:lineRule="auto"/>
              <w:jc w:val="center"/>
              <w:rPr>
                <w:ins w:id="477" w:author="phuong vu" w:date="2018-11-15T17:03:00Z"/>
                <w:lang w:val="en-US"/>
              </w:rPr>
            </w:pPr>
            <w:ins w:id="478" w:author="phuong vu" w:date="2018-11-15T17:04:00Z">
              <w:r>
                <w:rPr>
                  <w:lang w:val="en-US"/>
                </w:rPr>
                <w:t>14</w:t>
              </w:r>
            </w:ins>
          </w:p>
        </w:tc>
        <w:tc>
          <w:tcPr>
            <w:tcW w:w="1980" w:type="dxa"/>
          </w:tcPr>
          <w:p w14:paraId="31ADF057" w14:textId="742B98F5" w:rsidR="00263449" w:rsidRDefault="00980771" w:rsidP="00AA4F14">
            <w:pPr>
              <w:spacing w:line="360" w:lineRule="auto"/>
              <w:rPr>
                <w:ins w:id="479" w:author="phuong vu" w:date="2018-11-15T17:03:00Z"/>
                <w:lang w:val="en-US"/>
              </w:rPr>
            </w:pPr>
            <w:ins w:id="480" w:author="phuong vu" w:date="2018-11-15T17:04:00Z">
              <w:r>
                <w:rPr>
                  <w:lang w:val="en-US"/>
                </w:rPr>
                <w:t>inputText</w:t>
              </w:r>
            </w:ins>
          </w:p>
        </w:tc>
        <w:tc>
          <w:tcPr>
            <w:tcW w:w="2970" w:type="dxa"/>
          </w:tcPr>
          <w:p w14:paraId="78EA00DC" w14:textId="77777777" w:rsidR="00263449" w:rsidRDefault="00263449" w:rsidP="00AA4F14">
            <w:pPr>
              <w:spacing w:line="360" w:lineRule="auto"/>
              <w:rPr>
                <w:ins w:id="481" w:author="phuong vu" w:date="2018-11-15T17:03:00Z"/>
                <w:lang w:val="en-US"/>
              </w:rPr>
            </w:pPr>
          </w:p>
        </w:tc>
        <w:tc>
          <w:tcPr>
            <w:tcW w:w="1266" w:type="dxa"/>
          </w:tcPr>
          <w:p w14:paraId="442FEE29" w14:textId="77777777" w:rsidR="00263449" w:rsidRDefault="00263449" w:rsidP="00AA4F14">
            <w:pPr>
              <w:spacing w:line="360" w:lineRule="auto"/>
              <w:jc w:val="center"/>
              <w:rPr>
                <w:ins w:id="482" w:author="phuong vu" w:date="2018-11-15T17:03:00Z"/>
                <w:lang w:val="en-US"/>
              </w:rPr>
            </w:pPr>
          </w:p>
        </w:tc>
        <w:tc>
          <w:tcPr>
            <w:tcW w:w="1756" w:type="dxa"/>
          </w:tcPr>
          <w:p w14:paraId="7DD066A5" w14:textId="77777777" w:rsidR="00263449" w:rsidRDefault="00263449" w:rsidP="00AA4F14">
            <w:pPr>
              <w:spacing w:line="360" w:lineRule="auto"/>
              <w:rPr>
                <w:ins w:id="483" w:author="phuong vu" w:date="2018-11-15T17:03:00Z"/>
                <w:lang w:val="en-US"/>
              </w:rPr>
            </w:pPr>
          </w:p>
        </w:tc>
      </w:tr>
      <w:tr w:rsidR="00263449" w14:paraId="4F2B77DC" w14:textId="77777777" w:rsidTr="00AA4F14">
        <w:trPr>
          <w:ins w:id="484" w:author="phuong vu" w:date="2018-11-15T17:03:00Z"/>
        </w:trPr>
        <w:tc>
          <w:tcPr>
            <w:tcW w:w="805" w:type="dxa"/>
          </w:tcPr>
          <w:p w14:paraId="0A51FA2A" w14:textId="6BD538FB" w:rsidR="00263449" w:rsidRDefault="00263449" w:rsidP="00AA4F14">
            <w:pPr>
              <w:spacing w:line="360" w:lineRule="auto"/>
              <w:jc w:val="center"/>
              <w:rPr>
                <w:ins w:id="485" w:author="phuong vu" w:date="2018-11-15T17:03:00Z"/>
                <w:lang w:val="en-US"/>
              </w:rPr>
            </w:pPr>
            <w:ins w:id="486" w:author="phuong vu" w:date="2018-11-15T17:04:00Z">
              <w:r>
                <w:rPr>
                  <w:lang w:val="en-US"/>
                </w:rPr>
                <w:t>15</w:t>
              </w:r>
            </w:ins>
          </w:p>
        </w:tc>
        <w:tc>
          <w:tcPr>
            <w:tcW w:w="1980" w:type="dxa"/>
          </w:tcPr>
          <w:p w14:paraId="05F6C20D" w14:textId="4797F19B" w:rsidR="00263449" w:rsidRDefault="00980771" w:rsidP="00AA4F14">
            <w:pPr>
              <w:spacing w:line="360" w:lineRule="auto"/>
              <w:rPr>
                <w:ins w:id="487" w:author="phuong vu" w:date="2018-11-15T17:03:00Z"/>
                <w:lang w:val="en-US"/>
              </w:rPr>
            </w:pPr>
            <w:ins w:id="488" w:author="phuong vu" w:date="2018-11-15T17:04:00Z">
              <w:r>
                <w:rPr>
                  <w:lang w:val="en-US"/>
                </w:rPr>
                <w:t>inputText</w:t>
              </w:r>
            </w:ins>
          </w:p>
        </w:tc>
        <w:tc>
          <w:tcPr>
            <w:tcW w:w="2970" w:type="dxa"/>
          </w:tcPr>
          <w:p w14:paraId="667F2751" w14:textId="77777777" w:rsidR="00263449" w:rsidRDefault="00263449" w:rsidP="00AA4F14">
            <w:pPr>
              <w:spacing w:line="360" w:lineRule="auto"/>
              <w:rPr>
                <w:ins w:id="489" w:author="phuong vu" w:date="2018-11-15T17:03:00Z"/>
                <w:lang w:val="en-US"/>
              </w:rPr>
            </w:pPr>
          </w:p>
        </w:tc>
        <w:tc>
          <w:tcPr>
            <w:tcW w:w="1266" w:type="dxa"/>
          </w:tcPr>
          <w:p w14:paraId="371429EA" w14:textId="77777777" w:rsidR="00263449" w:rsidRDefault="00263449" w:rsidP="00AA4F14">
            <w:pPr>
              <w:spacing w:line="360" w:lineRule="auto"/>
              <w:jc w:val="center"/>
              <w:rPr>
                <w:ins w:id="490" w:author="phuong vu" w:date="2018-11-15T17:03:00Z"/>
                <w:lang w:val="en-US"/>
              </w:rPr>
            </w:pPr>
          </w:p>
        </w:tc>
        <w:tc>
          <w:tcPr>
            <w:tcW w:w="1756" w:type="dxa"/>
          </w:tcPr>
          <w:p w14:paraId="1B98C788" w14:textId="77777777" w:rsidR="00263449" w:rsidRDefault="00263449" w:rsidP="00AA4F14">
            <w:pPr>
              <w:spacing w:line="360" w:lineRule="auto"/>
              <w:rPr>
                <w:ins w:id="491" w:author="phuong vu" w:date="2018-11-15T17:03:00Z"/>
                <w:lang w:val="en-US"/>
              </w:rPr>
            </w:pPr>
          </w:p>
        </w:tc>
      </w:tr>
      <w:tr w:rsidR="00263449" w14:paraId="61CC9B15" w14:textId="77777777" w:rsidTr="00AA4F14">
        <w:trPr>
          <w:ins w:id="492" w:author="phuong vu" w:date="2018-11-15T17:03:00Z"/>
        </w:trPr>
        <w:tc>
          <w:tcPr>
            <w:tcW w:w="805" w:type="dxa"/>
          </w:tcPr>
          <w:p w14:paraId="508D1160" w14:textId="5AA7DEA4" w:rsidR="00263449" w:rsidRDefault="00263449" w:rsidP="00AA4F14">
            <w:pPr>
              <w:spacing w:line="360" w:lineRule="auto"/>
              <w:jc w:val="center"/>
              <w:rPr>
                <w:ins w:id="493" w:author="phuong vu" w:date="2018-11-15T17:03:00Z"/>
                <w:lang w:val="en-US"/>
              </w:rPr>
            </w:pPr>
            <w:ins w:id="494" w:author="phuong vu" w:date="2018-11-15T17:04:00Z">
              <w:r>
                <w:rPr>
                  <w:lang w:val="en-US"/>
                </w:rPr>
                <w:t>16</w:t>
              </w:r>
            </w:ins>
          </w:p>
        </w:tc>
        <w:tc>
          <w:tcPr>
            <w:tcW w:w="1980" w:type="dxa"/>
          </w:tcPr>
          <w:p w14:paraId="4EE06092" w14:textId="2B1C91DD" w:rsidR="00263449" w:rsidRDefault="00980771" w:rsidP="00AA4F14">
            <w:pPr>
              <w:spacing w:line="360" w:lineRule="auto"/>
              <w:rPr>
                <w:ins w:id="495" w:author="phuong vu" w:date="2018-11-15T17:03:00Z"/>
                <w:lang w:val="en-US"/>
              </w:rPr>
            </w:pPr>
            <w:ins w:id="496" w:author="phuong vu" w:date="2018-11-15T17:04:00Z">
              <w:r>
                <w:rPr>
                  <w:lang w:val="en-US"/>
                </w:rPr>
                <w:t>inputText</w:t>
              </w:r>
            </w:ins>
          </w:p>
        </w:tc>
        <w:tc>
          <w:tcPr>
            <w:tcW w:w="2970" w:type="dxa"/>
          </w:tcPr>
          <w:p w14:paraId="10E5B2EF" w14:textId="77777777" w:rsidR="00263449" w:rsidRDefault="00263449" w:rsidP="00AA4F14">
            <w:pPr>
              <w:spacing w:line="360" w:lineRule="auto"/>
              <w:rPr>
                <w:ins w:id="497" w:author="phuong vu" w:date="2018-11-15T17:03:00Z"/>
                <w:lang w:val="en-US"/>
              </w:rPr>
            </w:pPr>
          </w:p>
        </w:tc>
        <w:tc>
          <w:tcPr>
            <w:tcW w:w="1266" w:type="dxa"/>
          </w:tcPr>
          <w:p w14:paraId="570E31E5" w14:textId="77777777" w:rsidR="00263449" w:rsidRDefault="00263449" w:rsidP="00AA4F14">
            <w:pPr>
              <w:spacing w:line="360" w:lineRule="auto"/>
              <w:jc w:val="center"/>
              <w:rPr>
                <w:ins w:id="498" w:author="phuong vu" w:date="2018-11-15T17:03:00Z"/>
                <w:lang w:val="en-US"/>
              </w:rPr>
            </w:pPr>
          </w:p>
        </w:tc>
        <w:tc>
          <w:tcPr>
            <w:tcW w:w="1756" w:type="dxa"/>
          </w:tcPr>
          <w:p w14:paraId="569D0B70" w14:textId="77777777" w:rsidR="00263449" w:rsidRDefault="00263449" w:rsidP="00AA4F14">
            <w:pPr>
              <w:spacing w:line="360" w:lineRule="auto"/>
              <w:rPr>
                <w:ins w:id="499" w:author="phuong vu" w:date="2018-11-15T17:03:00Z"/>
                <w:lang w:val="en-US"/>
              </w:rPr>
            </w:pPr>
          </w:p>
        </w:tc>
      </w:tr>
      <w:tr w:rsidR="00263449" w14:paraId="57A00C6B" w14:textId="77777777" w:rsidTr="00AA4F14">
        <w:trPr>
          <w:ins w:id="500" w:author="phuong vu" w:date="2018-11-15T17:03:00Z"/>
        </w:trPr>
        <w:tc>
          <w:tcPr>
            <w:tcW w:w="805" w:type="dxa"/>
          </w:tcPr>
          <w:p w14:paraId="02F1917B" w14:textId="47821FEB" w:rsidR="00263449" w:rsidRDefault="00263449" w:rsidP="00AA4F14">
            <w:pPr>
              <w:spacing w:line="360" w:lineRule="auto"/>
              <w:jc w:val="center"/>
              <w:rPr>
                <w:ins w:id="501" w:author="phuong vu" w:date="2018-11-15T17:03:00Z"/>
                <w:lang w:val="en-US"/>
              </w:rPr>
            </w:pPr>
            <w:ins w:id="502" w:author="phuong vu" w:date="2018-11-15T17:04:00Z">
              <w:r>
                <w:rPr>
                  <w:lang w:val="en-US"/>
                </w:rPr>
                <w:t>17</w:t>
              </w:r>
            </w:ins>
          </w:p>
        </w:tc>
        <w:tc>
          <w:tcPr>
            <w:tcW w:w="1980" w:type="dxa"/>
          </w:tcPr>
          <w:p w14:paraId="0866BADC" w14:textId="02149ADD" w:rsidR="00263449" w:rsidRDefault="00980771" w:rsidP="00AA4F14">
            <w:pPr>
              <w:spacing w:line="360" w:lineRule="auto"/>
              <w:rPr>
                <w:ins w:id="503" w:author="phuong vu" w:date="2018-11-15T17:03:00Z"/>
                <w:lang w:val="en-US"/>
              </w:rPr>
            </w:pPr>
            <w:ins w:id="504" w:author="phuong vu" w:date="2018-11-15T17:04:00Z">
              <w:r>
                <w:rPr>
                  <w:lang w:val="en-US"/>
                </w:rPr>
                <w:t>inputText</w:t>
              </w:r>
            </w:ins>
          </w:p>
        </w:tc>
        <w:tc>
          <w:tcPr>
            <w:tcW w:w="2970" w:type="dxa"/>
          </w:tcPr>
          <w:p w14:paraId="681B2C9D" w14:textId="77777777" w:rsidR="00263449" w:rsidRDefault="00263449" w:rsidP="00AA4F14">
            <w:pPr>
              <w:spacing w:line="360" w:lineRule="auto"/>
              <w:rPr>
                <w:ins w:id="505" w:author="phuong vu" w:date="2018-11-15T17:03:00Z"/>
                <w:lang w:val="en-US"/>
              </w:rPr>
            </w:pPr>
          </w:p>
        </w:tc>
        <w:tc>
          <w:tcPr>
            <w:tcW w:w="1266" w:type="dxa"/>
          </w:tcPr>
          <w:p w14:paraId="758B77B0" w14:textId="77777777" w:rsidR="00263449" w:rsidRDefault="00263449" w:rsidP="00AA4F14">
            <w:pPr>
              <w:spacing w:line="360" w:lineRule="auto"/>
              <w:jc w:val="center"/>
              <w:rPr>
                <w:ins w:id="506" w:author="phuong vu" w:date="2018-11-15T17:03:00Z"/>
                <w:lang w:val="en-US"/>
              </w:rPr>
            </w:pPr>
          </w:p>
        </w:tc>
        <w:tc>
          <w:tcPr>
            <w:tcW w:w="1756" w:type="dxa"/>
          </w:tcPr>
          <w:p w14:paraId="027B84BE" w14:textId="77777777" w:rsidR="00263449" w:rsidRDefault="00263449" w:rsidP="00AA4F14">
            <w:pPr>
              <w:spacing w:line="360" w:lineRule="auto"/>
              <w:rPr>
                <w:ins w:id="507" w:author="phuong vu" w:date="2018-11-15T17:03:00Z"/>
                <w:lang w:val="en-US"/>
              </w:rPr>
            </w:pPr>
          </w:p>
        </w:tc>
      </w:tr>
      <w:tr w:rsidR="00263449" w14:paraId="23B8F7B3" w14:textId="77777777" w:rsidTr="00AA4F14">
        <w:trPr>
          <w:ins w:id="508" w:author="phuong vu" w:date="2018-11-15T17:03:00Z"/>
        </w:trPr>
        <w:tc>
          <w:tcPr>
            <w:tcW w:w="805" w:type="dxa"/>
          </w:tcPr>
          <w:p w14:paraId="046C615C" w14:textId="757A6926" w:rsidR="00263449" w:rsidRDefault="00263449" w:rsidP="00AA4F14">
            <w:pPr>
              <w:spacing w:line="360" w:lineRule="auto"/>
              <w:jc w:val="center"/>
              <w:rPr>
                <w:ins w:id="509" w:author="phuong vu" w:date="2018-11-15T17:03:00Z"/>
                <w:lang w:val="en-US"/>
              </w:rPr>
            </w:pPr>
            <w:ins w:id="510" w:author="phuong vu" w:date="2018-11-15T17:04:00Z">
              <w:r>
                <w:rPr>
                  <w:lang w:val="en-US"/>
                </w:rPr>
                <w:t>18</w:t>
              </w:r>
            </w:ins>
          </w:p>
        </w:tc>
        <w:tc>
          <w:tcPr>
            <w:tcW w:w="1980" w:type="dxa"/>
          </w:tcPr>
          <w:p w14:paraId="4CDFC9C8" w14:textId="6B85C003" w:rsidR="00263449" w:rsidRDefault="00980771" w:rsidP="00AA4F14">
            <w:pPr>
              <w:spacing w:line="360" w:lineRule="auto"/>
              <w:rPr>
                <w:ins w:id="511" w:author="phuong vu" w:date="2018-11-15T17:03:00Z"/>
                <w:lang w:val="en-US"/>
              </w:rPr>
            </w:pPr>
            <w:ins w:id="512" w:author="phuong vu" w:date="2018-11-15T17:04:00Z">
              <w:r>
                <w:rPr>
                  <w:lang w:val="en-US"/>
                </w:rPr>
                <w:t>inputText</w:t>
              </w:r>
            </w:ins>
          </w:p>
        </w:tc>
        <w:tc>
          <w:tcPr>
            <w:tcW w:w="2970" w:type="dxa"/>
          </w:tcPr>
          <w:p w14:paraId="404CE2CF" w14:textId="77777777" w:rsidR="00263449" w:rsidRDefault="00263449" w:rsidP="00AA4F14">
            <w:pPr>
              <w:spacing w:line="360" w:lineRule="auto"/>
              <w:rPr>
                <w:ins w:id="513" w:author="phuong vu" w:date="2018-11-15T17:03:00Z"/>
                <w:lang w:val="en-US"/>
              </w:rPr>
            </w:pPr>
          </w:p>
        </w:tc>
        <w:tc>
          <w:tcPr>
            <w:tcW w:w="1266" w:type="dxa"/>
          </w:tcPr>
          <w:p w14:paraId="60A60147" w14:textId="77777777" w:rsidR="00263449" w:rsidRDefault="00263449" w:rsidP="00AA4F14">
            <w:pPr>
              <w:spacing w:line="360" w:lineRule="auto"/>
              <w:jc w:val="center"/>
              <w:rPr>
                <w:ins w:id="514" w:author="phuong vu" w:date="2018-11-15T17:03:00Z"/>
                <w:lang w:val="en-US"/>
              </w:rPr>
            </w:pPr>
          </w:p>
        </w:tc>
        <w:tc>
          <w:tcPr>
            <w:tcW w:w="1756" w:type="dxa"/>
          </w:tcPr>
          <w:p w14:paraId="5B8BF814" w14:textId="77777777" w:rsidR="00263449" w:rsidRDefault="00263449" w:rsidP="00AA4F14">
            <w:pPr>
              <w:spacing w:line="360" w:lineRule="auto"/>
              <w:rPr>
                <w:ins w:id="515" w:author="phuong vu" w:date="2018-11-15T17:03:00Z"/>
                <w:lang w:val="en-US"/>
              </w:rPr>
            </w:pPr>
          </w:p>
        </w:tc>
      </w:tr>
      <w:tr w:rsidR="00980771" w14:paraId="61C0F526" w14:textId="77777777" w:rsidTr="00AA4F14">
        <w:trPr>
          <w:ins w:id="516" w:author="phuong vu" w:date="2018-11-15T17:04:00Z"/>
        </w:trPr>
        <w:tc>
          <w:tcPr>
            <w:tcW w:w="805" w:type="dxa"/>
          </w:tcPr>
          <w:p w14:paraId="0D758DA7" w14:textId="3643954E" w:rsidR="00980771" w:rsidRDefault="00980771" w:rsidP="00AA4F14">
            <w:pPr>
              <w:spacing w:line="360" w:lineRule="auto"/>
              <w:jc w:val="center"/>
              <w:rPr>
                <w:ins w:id="517" w:author="phuong vu" w:date="2018-11-15T17:04:00Z"/>
                <w:lang w:val="en-US"/>
              </w:rPr>
            </w:pPr>
            <w:ins w:id="518" w:author="phuong vu" w:date="2018-11-15T17:04:00Z">
              <w:r>
                <w:rPr>
                  <w:lang w:val="en-US"/>
                </w:rPr>
                <w:t>19</w:t>
              </w:r>
            </w:ins>
          </w:p>
        </w:tc>
        <w:tc>
          <w:tcPr>
            <w:tcW w:w="1980" w:type="dxa"/>
          </w:tcPr>
          <w:p w14:paraId="71C80619" w14:textId="052427FC" w:rsidR="00980771" w:rsidRDefault="00980771" w:rsidP="00AA4F14">
            <w:pPr>
              <w:spacing w:line="360" w:lineRule="auto"/>
              <w:rPr>
                <w:ins w:id="519" w:author="phuong vu" w:date="2018-11-15T17:04:00Z"/>
                <w:lang w:val="en-US"/>
              </w:rPr>
            </w:pPr>
            <w:ins w:id="520" w:author="phuong vu" w:date="2018-11-15T17:04:00Z">
              <w:r>
                <w:rPr>
                  <w:lang w:val="en-US"/>
                </w:rPr>
                <w:t>inputText</w:t>
              </w:r>
            </w:ins>
          </w:p>
        </w:tc>
        <w:tc>
          <w:tcPr>
            <w:tcW w:w="2970" w:type="dxa"/>
          </w:tcPr>
          <w:p w14:paraId="219EE365" w14:textId="77777777" w:rsidR="00980771" w:rsidRDefault="00980771" w:rsidP="00AA4F14">
            <w:pPr>
              <w:spacing w:line="360" w:lineRule="auto"/>
              <w:rPr>
                <w:ins w:id="521" w:author="phuong vu" w:date="2018-11-15T17:04:00Z"/>
                <w:lang w:val="en-US"/>
              </w:rPr>
            </w:pPr>
          </w:p>
        </w:tc>
        <w:tc>
          <w:tcPr>
            <w:tcW w:w="1266" w:type="dxa"/>
          </w:tcPr>
          <w:p w14:paraId="67866C56" w14:textId="77777777" w:rsidR="00980771" w:rsidRDefault="00980771" w:rsidP="00AA4F14">
            <w:pPr>
              <w:spacing w:line="360" w:lineRule="auto"/>
              <w:jc w:val="center"/>
              <w:rPr>
                <w:ins w:id="522" w:author="phuong vu" w:date="2018-11-15T17:04:00Z"/>
                <w:lang w:val="en-US"/>
              </w:rPr>
            </w:pPr>
          </w:p>
        </w:tc>
        <w:tc>
          <w:tcPr>
            <w:tcW w:w="1756" w:type="dxa"/>
          </w:tcPr>
          <w:p w14:paraId="2AF7067F" w14:textId="77777777" w:rsidR="00980771" w:rsidRDefault="00980771" w:rsidP="008833F0">
            <w:pPr>
              <w:keepNext/>
              <w:spacing w:line="360" w:lineRule="auto"/>
              <w:rPr>
                <w:ins w:id="523" w:author="phuong vu" w:date="2018-11-15T17:04:00Z"/>
                <w:lang w:val="en-US"/>
              </w:rPr>
              <w:pPrChange w:id="524" w:author="phuong vu" w:date="2018-11-15T17:10:00Z">
                <w:pPr>
                  <w:spacing w:line="360" w:lineRule="auto"/>
                </w:pPr>
              </w:pPrChange>
            </w:pPr>
          </w:p>
        </w:tc>
      </w:tr>
    </w:tbl>
    <w:p w14:paraId="7B008798" w14:textId="2D28E9B4" w:rsidR="008833F0" w:rsidRDefault="008833F0" w:rsidP="008833F0">
      <w:pPr>
        <w:pStyle w:val="Caption"/>
        <w:jc w:val="center"/>
        <w:rPr>
          <w:ins w:id="525" w:author="phuong vu" w:date="2018-11-15T17:11:00Z"/>
          <w:color w:val="auto"/>
          <w:sz w:val="26"/>
          <w:szCs w:val="26"/>
          <w:lang w:val="en-US"/>
        </w:rPr>
      </w:pPr>
      <w:ins w:id="526" w:author="phuong vu" w:date="2018-11-15T17:10:00Z">
        <w:r w:rsidRPr="008833F0">
          <w:rPr>
            <w:color w:val="auto"/>
            <w:sz w:val="26"/>
            <w:szCs w:val="26"/>
            <w:rPrChange w:id="527" w:author="phuong vu" w:date="2018-11-15T17:11:00Z">
              <w:rPr/>
            </w:rPrChange>
          </w:rPr>
          <w:t xml:space="preserve">Bảng </w:t>
        </w:r>
      </w:ins>
      <w:ins w:id="528" w:author="phuong vu" w:date="2018-11-15T17:12:00Z">
        <w:r w:rsidR="0049151D">
          <w:rPr>
            <w:color w:val="auto"/>
            <w:sz w:val="26"/>
            <w:szCs w:val="26"/>
          </w:rPr>
          <w:fldChar w:fldCharType="begin"/>
        </w:r>
        <w:r w:rsidR="0049151D">
          <w:rPr>
            <w:color w:val="auto"/>
            <w:sz w:val="26"/>
            <w:szCs w:val="26"/>
          </w:rPr>
          <w:instrText xml:space="preserve"> STYLEREF 1 \s </w:instrText>
        </w:r>
      </w:ins>
      <w:r w:rsidR="0049151D">
        <w:rPr>
          <w:color w:val="auto"/>
          <w:sz w:val="26"/>
          <w:szCs w:val="26"/>
        </w:rPr>
        <w:fldChar w:fldCharType="separate"/>
      </w:r>
      <w:r w:rsidR="0049151D">
        <w:rPr>
          <w:noProof/>
          <w:color w:val="auto"/>
          <w:sz w:val="26"/>
          <w:szCs w:val="26"/>
        </w:rPr>
        <w:t>3</w:t>
      </w:r>
      <w:ins w:id="529" w:author="phuong vu" w:date="2018-11-15T17:12:00Z">
        <w:r w:rsidR="0049151D">
          <w:rPr>
            <w:color w:val="auto"/>
            <w:sz w:val="26"/>
            <w:szCs w:val="26"/>
          </w:rPr>
          <w:fldChar w:fldCharType="end"/>
        </w:r>
        <w:r w:rsidR="0049151D">
          <w:rPr>
            <w:color w:val="auto"/>
            <w:sz w:val="26"/>
            <w:szCs w:val="26"/>
          </w:rPr>
          <w:t>.</w:t>
        </w:r>
        <w:r w:rsidR="0049151D">
          <w:rPr>
            <w:color w:val="auto"/>
            <w:sz w:val="26"/>
            <w:szCs w:val="26"/>
          </w:rPr>
          <w:fldChar w:fldCharType="begin"/>
        </w:r>
        <w:r w:rsidR="0049151D">
          <w:rPr>
            <w:color w:val="auto"/>
            <w:sz w:val="26"/>
            <w:szCs w:val="26"/>
          </w:rPr>
          <w:instrText xml:space="preserve"> SEQ Bảng \* ARABIC \s 1 </w:instrText>
        </w:r>
      </w:ins>
      <w:r w:rsidR="0049151D">
        <w:rPr>
          <w:color w:val="auto"/>
          <w:sz w:val="26"/>
          <w:szCs w:val="26"/>
        </w:rPr>
        <w:fldChar w:fldCharType="separate"/>
      </w:r>
      <w:ins w:id="530" w:author="phuong vu" w:date="2018-11-15T17:12:00Z">
        <w:r w:rsidR="0049151D">
          <w:rPr>
            <w:noProof/>
            <w:color w:val="auto"/>
            <w:sz w:val="26"/>
            <w:szCs w:val="26"/>
          </w:rPr>
          <w:t>1</w:t>
        </w:r>
        <w:r w:rsidR="0049151D">
          <w:rPr>
            <w:color w:val="auto"/>
            <w:sz w:val="26"/>
            <w:szCs w:val="26"/>
          </w:rPr>
          <w:fldChar w:fldCharType="end"/>
        </w:r>
      </w:ins>
      <w:ins w:id="531" w:author="phuong vu" w:date="2018-11-15T17:10:00Z">
        <w:r w:rsidRPr="008833F0">
          <w:rPr>
            <w:color w:val="auto"/>
            <w:sz w:val="26"/>
            <w:szCs w:val="26"/>
            <w:lang w:val="en-US"/>
            <w:rPrChange w:id="532" w:author="phuong vu" w:date="2018-11-15T17:11:00Z">
              <w:rPr>
                <w:lang w:val="en-US"/>
              </w:rPr>
            </w:rPrChange>
          </w:rPr>
          <w:t xml:space="preserve"> Bảng các thành phần giao diện tạo đơn hàng trên web</w:t>
        </w:r>
      </w:ins>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A4F14">
        <w:trPr>
          <w:ins w:id="533" w:author="phuong vu" w:date="2018-11-15T17:11:00Z"/>
        </w:trPr>
        <w:tc>
          <w:tcPr>
            <w:tcW w:w="805" w:type="dxa"/>
            <w:vAlign w:val="center"/>
          </w:tcPr>
          <w:p w14:paraId="6CBBDD95" w14:textId="77777777" w:rsidR="008833F0" w:rsidRPr="007F1EF1" w:rsidRDefault="008833F0" w:rsidP="00AA4F14">
            <w:pPr>
              <w:spacing w:line="360" w:lineRule="auto"/>
              <w:jc w:val="center"/>
              <w:rPr>
                <w:ins w:id="534" w:author="phuong vu" w:date="2018-11-15T17:11:00Z"/>
                <w:b/>
                <w:lang w:val="en-US"/>
              </w:rPr>
            </w:pPr>
            <w:ins w:id="535" w:author="phuong vu" w:date="2018-11-15T17:11:00Z">
              <w:r w:rsidRPr="007F1EF1">
                <w:rPr>
                  <w:b/>
                  <w:lang w:val="en-US"/>
                </w:rPr>
                <w:t>STT</w:t>
              </w:r>
            </w:ins>
          </w:p>
        </w:tc>
        <w:tc>
          <w:tcPr>
            <w:tcW w:w="1980" w:type="dxa"/>
            <w:vAlign w:val="center"/>
          </w:tcPr>
          <w:p w14:paraId="7E308217" w14:textId="77777777" w:rsidR="008833F0" w:rsidRPr="007F1EF1" w:rsidRDefault="008833F0" w:rsidP="00AA4F14">
            <w:pPr>
              <w:spacing w:line="360" w:lineRule="auto"/>
              <w:jc w:val="center"/>
              <w:rPr>
                <w:ins w:id="536" w:author="phuong vu" w:date="2018-11-15T17:11:00Z"/>
                <w:b/>
                <w:lang w:val="en-US"/>
              </w:rPr>
            </w:pPr>
            <w:ins w:id="537" w:author="phuong vu" w:date="2018-11-15T17:11:00Z">
              <w:r w:rsidRPr="007F1EF1">
                <w:rPr>
                  <w:b/>
                  <w:lang w:val="en-US"/>
                </w:rPr>
                <w:t>Loại điều khiển</w:t>
              </w:r>
            </w:ins>
          </w:p>
        </w:tc>
        <w:tc>
          <w:tcPr>
            <w:tcW w:w="2970" w:type="dxa"/>
            <w:vAlign w:val="center"/>
          </w:tcPr>
          <w:p w14:paraId="25FBB69A" w14:textId="77777777" w:rsidR="008833F0" w:rsidRPr="007F1EF1" w:rsidRDefault="008833F0" w:rsidP="00AA4F14">
            <w:pPr>
              <w:spacing w:line="360" w:lineRule="auto"/>
              <w:jc w:val="center"/>
              <w:rPr>
                <w:ins w:id="538" w:author="phuong vu" w:date="2018-11-15T17:11:00Z"/>
                <w:b/>
                <w:lang w:val="en-US"/>
              </w:rPr>
            </w:pPr>
            <w:ins w:id="539" w:author="phuong vu" w:date="2018-11-15T17:11:00Z">
              <w:r w:rsidRPr="007F1EF1">
                <w:rPr>
                  <w:b/>
                  <w:lang w:val="en-US"/>
                </w:rPr>
                <w:t>Nội dung thực hiện</w:t>
              </w:r>
            </w:ins>
          </w:p>
        </w:tc>
        <w:tc>
          <w:tcPr>
            <w:tcW w:w="1266" w:type="dxa"/>
            <w:vAlign w:val="center"/>
          </w:tcPr>
          <w:p w14:paraId="4498EA5E" w14:textId="77777777" w:rsidR="008833F0" w:rsidRPr="007F1EF1" w:rsidRDefault="008833F0" w:rsidP="00AA4F14">
            <w:pPr>
              <w:spacing w:line="360" w:lineRule="auto"/>
              <w:jc w:val="center"/>
              <w:rPr>
                <w:ins w:id="540" w:author="phuong vu" w:date="2018-11-15T17:11:00Z"/>
                <w:b/>
                <w:lang w:val="en-US"/>
              </w:rPr>
            </w:pPr>
            <w:ins w:id="541" w:author="phuong vu" w:date="2018-11-15T17:11:00Z">
              <w:r w:rsidRPr="007F1EF1">
                <w:rPr>
                  <w:b/>
                  <w:lang w:val="en-US"/>
                </w:rPr>
                <w:t>Giá trị mặc định</w:t>
              </w:r>
            </w:ins>
          </w:p>
        </w:tc>
        <w:tc>
          <w:tcPr>
            <w:tcW w:w="1756" w:type="dxa"/>
            <w:vAlign w:val="center"/>
          </w:tcPr>
          <w:p w14:paraId="3963E95F" w14:textId="77777777" w:rsidR="008833F0" w:rsidRPr="007F1EF1" w:rsidRDefault="008833F0" w:rsidP="00AA4F14">
            <w:pPr>
              <w:spacing w:line="360" w:lineRule="auto"/>
              <w:jc w:val="center"/>
              <w:rPr>
                <w:ins w:id="542" w:author="phuong vu" w:date="2018-11-15T17:11:00Z"/>
                <w:b/>
                <w:lang w:val="en-US"/>
              </w:rPr>
            </w:pPr>
            <w:ins w:id="543" w:author="phuong vu" w:date="2018-11-15T17:11:00Z">
              <w:r w:rsidRPr="007F1EF1">
                <w:rPr>
                  <w:b/>
                  <w:lang w:val="en-US"/>
                </w:rPr>
                <w:t>Lưu ý</w:t>
              </w:r>
            </w:ins>
          </w:p>
        </w:tc>
      </w:tr>
      <w:tr w:rsidR="008833F0" w14:paraId="32456C01" w14:textId="77777777" w:rsidTr="00AA4F14">
        <w:trPr>
          <w:ins w:id="544" w:author="phuong vu" w:date="2018-11-15T17:11:00Z"/>
        </w:trPr>
        <w:tc>
          <w:tcPr>
            <w:tcW w:w="805" w:type="dxa"/>
          </w:tcPr>
          <w:p w14:paraId="2216C418" w14:textId="77777777" w:rsidR="008833F0" w:rsidRDefault="008833F0" w:rsidP="00AA4F14">
            <w:pPr>
              <w:spacing w:line="360" w:lineRule="auto"/>
              <w:jc w:val="center"/>
              <w:rPr>
                <w:ins w:id="545" w:author="phuong vu" w:date="2018-11-15T17:11:00Z"/>
                <w:lang w:val="en-US"/>
              </w:rPr>
            </w:pPr>
            <w:ins w:id="546" w:author="phuong vu" w:date="2018-11-15T17:11:00Z">
              <w:r>
                <w:rPr>
                  <w:lang w:val="en-US"/>
                </w:rPr>
                <w:t>1</w:t>
              </w:r>
            </w:ins>
          </w:p>
        </w:tc>
        <w:tc>
          <w:tcPr>
            <w:tcW w:w="1980" w:type="dxa"/>
          </w:tcPr>
          <w:p w14:paraId="5E6D9639" w14:textId="2F77E975" w:rsidR="008833F0" w:rsidRDefault="008833F0" w:rsidP="00AA4F14">
            <w:pPr>
              <w:spacing w:line="360" w:lineRule="auto"/>
              <w:rPr>
                <w:ins w:id="547" w:author="phuong vu" w:date="2018-11-15T17:11:00Z"/>
                <w:lang w:val="en-US"/>
              </w:rPr>
            </w:pPr>
          </w:p>
        </w:tc>
        <w:tc>
          <w:tcPr>
            <w:tcW w:w="2970" w:type="dxa"/>
          </w:tcPr>
          <w:p w14:paraId="2D28E9D1" w14:textId="77777777" w:rsidR="008833F0" w:rsidRDefault="008833F0" w:rsidP="00AA4F14">
            <w:pPr>
              <w:spacing w:line="360" w:lineRule="auto"/>
              <w:rPr>
                <w:ins w:id="548" w:author="phuong vu" w:date="2018-11-15T17:11:00Z"/>
                <w:lang w:val="en-US"/>
              </w:rPr>
            </w:pPr>
          </w:p>
        </w:tc>
        <w:tc>
          <w:tcPr>
            <w:tcW w:w="1266" w:type="dxa"/>
          </w:tcPr>
          <w:p w14:paraId="159EB9FD" w14:textId="77777777" w:rsidR="008833F0" w:rsidRDefault="008833F0" w:rsidP="00AA4F14">
            <w:pPr>
              <w:spacing w:line="360" w:lineRule="auto"/>
              <w:rPr>
                <w:ins w:id="549" w:author="phuong vu" w:date="2018-11-15T17:11:00Z"/>
                <w:lang w:val="en-US"/>
              </w:rPr>
            </w:pPr>
          </w:p>
        </w:tc>
        <w:tc>
          <w:tcPr>
            <w:tcW w:w="1756" w:type="dxa"/>
          </w:tcPr>
          <w:p w14:paraId="0551E832" w14:textId="77777777" w:rsidR="008833F0" w:rsidRDefault="008833F0" w:rsidP="00AA4F14">
            <w:pPr>
              <w:spacing w:line="360" w:lineRule="auto"/>
              <w:rPr>
                <w:ins w:id="550" w:author="phuong vu" w:date="2018-11-15T17:11:00Z"/>
                <w:lang w:val="en-US"/>
              </w:rPr>
            </w:pPr>
          </w:p>
        </w:tc>
      </w:tr>
      <w:tr w:rsidR="008833F0" w14:paraId="68E48D26" w14:textId="77777777" w:rsidTr="00AA4F14">
        <w:trPr>
          <w:ins w:id="551" w:author="phuong vu" w:date="2018-11-15T17:11:00Z"/>
        </w:trPr>
        <w:tc>
          <w:tcPr>
            <w:tcW w:w="805" w:type="dxa"/>
          </w:tcPr>
          <w:p w14:paraId="2C4D31CA" w14:textId="77777777" w:rsidR="008833F0" w:rsidRDefault="008833F0" w:rsidP="00AA4F14">
            <w:pPr>
              <w:spacing w:line="360" w:lineRule="auto"/>
              <w:jc w:val="center"/>
              <w:rPr>
                <w:ins w:id="552" w:author="phuong vu" w:date="2018-11-15T17:11:00Z"/>
                <w:lang w:val="en-US"/>
              </w:rPr>
            </w:pPr>
            <w:ins w:id="553" w:author="phuong vu" w:date="2018-11-15T17:11:00Z">
              <w:r>
                <w:rPr>
                  <w:lang w:val="en-US"/>
                </w:rPr>
                <w:t>2</w:t>
              </w:r>
            </w:ins>
          </w:p>
        </w:tc>
        <w:tc>
          <w:tcPr>
            <w:tcW w:w="1980" w:type="dxa"/>
          </w:tcPr>
          <w:p w14:paraId="287BDA8A" w14:textId="2643F716" w:rsidR="008833F0" w:rsidRDefault="008833F0" w:rsidP="00AA4F14">
            <w:pPr>
              <w:spacing w:line="360" w:lineRule="auto"/>
              <w:rPr>
                <w:ins w:id="554" w:author="phuong vu" w:date="2018-11-15T17:11:00Z"/>
                <w:lang w:val="en-US"/>
              </w:rPr>
            </w:pPr>
          </w:p>
        </w:tc>
        <w:tc>
          <w:tcPr>
            <w:tcW w:w="2970" w:type="dxa"/>
          </w:tcPr>
          <w:p w14:paraId="327BB6E7" w14:textId="77777777" w:rsidR="008833F0" w:rsidRDefault="008833F0" w:rsidP="00AA4F14">
            <w:pPr>
              <w:spacing w:line="360" w:lineRule="auto"/>
              <w:rPr>
                <w:ins w:id="555" w:author="phuong vu" w:date="2018-11-15T17:11:00Z"/>
                <w:lang w:val="en-US"/>
              </w:rPr>
            </w:pPr>
          </w:p>
        </w:tc>
        <w:tc>
          <w:tcPr>
            <w:tcW w:w="1266" w:type="dxa"/>
          </w:tcPr>
          <w:p w14:paraId="4F247C6E" w14:textId="77777777" w:rsidR="008833F0" w:rsidRDefault="008833F0" w:rsidP="00AA4F14">
            <w:pPr>
              <w:spacing w:line="360" w:lineRule="auto"/>
              <w:rPr>
                <w:ins w:id="556" w:author="phuong vu" w:date="2018-11-15T17:11:00Z"/>
                <w:lang w:val="en-US"/>
              </w:rPr>
            </w:pPr>
          </w:p>
        </w:tc>
        <w:tc>
          <w:tcPr>
            <w:tcW w:w="1756" w:type="dxa"/>
          </w:tcPr>
          <w:p w14:paraId="45C670DC" w14:textId="77777777" w:rsidR="008833F0" w:rsidRDefault="008833F0" w:rsidP="00AA4F14">
            <w:pPr>
              <w:spacing w:line="360" w:lineRule="auto"/>
              <w:rPr>
                <w:ins w:id="557" w:author="phuong vu" w:date="2018-11-15T17:11:00Z"/>
                <w:lang w:val="en-US"/>
              </w:rPr>
            </w:pPr>
          </w:p>
        </w:tc>
      </w:tr>
      <w:tr w:rsidR="008833F0" w14:paraId="76361BA2" w14:textId="77777777" w:rsidTr="00AA4F14">
        <w:trPr>
          <w:ins w:id="558" w:author="phuong vu" w:date="2018-11-15T17:11:00Z"/>
        </w:trPr>
        <w:tc>
          <w:tcPr>
            <w:tcW w:w="805" w:type="dxa"/>
          </w:tcPr>
          <w:p w14:paraId="2307D3DB" w14:textId="77777777" w:rsidR="008833F0" w:rsidRDefault="008833F0" w:rsidP="00AA4F14">
            <w:pPr>
              <w:spacing w:line="360" w:lineRule="auto"/>
              <w:jc w:val="center"/>
              <w:rPr>
                <w:ins w:id="559" w:author="phuong vu" w:date="2018-11-15T17:11:00Z"/>
                <w:lang w:val="en-US"/>
              </w:rPr>
            </w:pPr>
            <w:ins w:id="560" w:author="phuong vu" w:date="2018-11-15T17:11:00Z">
              <w:r>
                <w:rPr>
                  <w:lang w:val="en-US"/>
                </w:rPr>
                <w:t>3</w:t>
              </w:r>
            </w:ins>
          </w:p>
        </w:tc>
        <w:tc>
          <w:tcPr>
            <w:tcW w:w="1980" w:type="dxa"/>
          </w:tcPr>
          <w:p w14:paraId="7E57455B" w14:textId="186AC8B5" w:rsidR="008833F0" w:rsidRDefault="008833F0" w:rsidP="00AA4F14">
            <w:pPr>
              <w:spacing w:line="360" w:lineRule="auto"/>
              <w:rPr>
                <w:ins w:id="561" w:author="phuong vu" w:date="2018-11-15T17:11:00Z"/>
                <w:lang w:val="en-US"/>
              </w:rPr>
            </w:pPr>
          </w:p>
        </w:tc>
        <w:tc>
          <w:tcPr>
            <w:tcW w:w="2970" w:type="dxa"/>
          </w:tcPr>
          <w:p w14:paraId="750CBB3A" w14:textId="77777777" w:rsidR="008833F0" w:rsidRDefault="008833F0" w:rsidP="00AA4F14">
            <w:pPr>
              <w:spacing w:line="360" w:lineRule="auto"/>
              <w:rPr>
                <w:ins w:id="562" w:author="phuong vu" w:date="2018-11-15T17:11:00Z"/>
                <w:lang w:val="en-US"/>
              </w:rPr>
            </w:pPr>
          </w:p>
        </w:tc>
        <w:tc>
          <w:tcPr>
            <w:tcW w:w="1266" w:type="dxa"/>
          </w:tcPr>
          <w:p w14:paraId="047793FD" w14:textId="77777777" w:rsidR="008833F0" w:rsidRDefault="008833F0" w:rsidP="00AA4F14">
            <w:pPr>
              <w:spacing w:line="360" w:lineRule="auto"/>
              <w:rPr>
                <w:ins w:id="563" w:author="phuong vu" w:date="2018-11-15T17:11:00Z"/>
                <w:lang w:val="en-US"/>
              </w:rPr>
            </w:pPr>
          </w:p>
        </w:tc>
        <w:tc>
          <w:tcPr>
            <w:tcW w:w="1756" w:type="dxa"/>
          </w:tcPr>
          <w:p w14:paraId="7A750462" w14:textId="77777777" w:rsidR="008833F0" w:rsidRDefault="008833F0" w:rsidP="00AA4F14">
            <w:pPr>
              <w:spacing w:line="360" w:lineRule="auto"/>
              <w:rPr>
                <w:ins w:id="564" w:author="phuong vu" w:date="2018-11-15T17:11:00Z"/>
                <w:lang w:val="en-US"/>
              </w:rPr>
            </w:pPr>
          </w:p>
        </w:tc>
      </w:tr>
      <w:tr w:rsidR="008833F0" w14:paraId="25D173B6" w14:textId="77777777" w:rsidTr="00AA4F14">
        <w:trPr>
          <w:ins w:id="565" w:author="phuong vu" w:date="2018-11-15T17:11:00Z"/>
        </w:trPr>
        <w:tc>
          <w:tcPr>
            <w:tcW w:w="805" w:type="dxa"/>
          </w:tcPr>
          <w:p w14:paraId="14CF15C2" w14:textId="77777777" w:rsidR="008833F0" w:rsidRDefault="008833F0" w:rsidP="00AA4F14">
            <w:pPr>
              <w:spacing w:line="360" w:lineRule="auto"/>
              <w:jc w:val="center"/>
              <w:rPr>
                <w:ins w:id="566" w:author="phuong vu" w:date="2018-11-15T17:11:00Z"/>
                <w:lang w:val="en-US"/>
              </w:rPr>
            </w:pPr>
            <w:ins w:id="567" w:author="phuong vu" w:date="2018-11-15T17:11:00Z">
              <w:r>
                <w:rPr>
                  <w:lang w:val="en-US"/>
                </w:rPr>
                <w:t>4</w:t>
              </w:r>
            </w:ins>
          </w:p>
        </w:tc>
        <w:tc>
          <w:tcPr>
            <w:tcW w:w="1980" w:type="dxa"/>
          </w:tcPr>
          <w:p w14:paraId="67826959" w14:textId="53A286B1" w:rsidR="008833F0" w:rsidRDefault="008833F0" w:rsidP="00AA4F14">
            <w:pPr>
              <w:spacing w:line="360" w:lineRule="auto"/>
              <w:rPr>
                <w:ins w:id="568" w:author="phuong vu" w:date="2018-11-15T17:11:00Z"/>
                <w:lang w:val="en-US"/>
              </w:rPr>
            </w:pPr>
          </w:p>
        </w:tc>
        <w:tc>
          <w:tcPr>
            <w:tcW w:w="2970" w:type="dxa"/>
          </w:tcPr>
          <w:p w14:paraId="11106C2D" w14:textId="77777777" w:rsidR="008833F0" w:rsidRDefault="008833F0" w:rsidP="00AA4F14">
            <w:pPr>
              <w:spacing w:line="360" w:lineRule="auto"/>
              <w:rPr>
                <w:ins w:id="569" w:author="phuong vu" w:date="2018-11-15T17:11:00Z"/>
                <w:lang w:val="en-US"/>
              </w:rPr>
            </w:pPr>
          </w:p>
        </w:tc>
        <w:tc>
          <w:tcPr>
            <w:tcW w:w="1266" w:type="dxa"/>
          </w:tcPr>
          <w:p w14:paraId="3E12C2F4" w14:textId="77777777" w:rsidR="008833F0" w:rsidRDefault="008833F0" w:rsidP="00AA4F14">
            <w:pPr>
              <w:spacing w:line="360" w:lineRule="auto"/>
              <w:rPr>
                <w:ins w:id="570" w:author="phuong vu" w:date="2018-11-15T17:11:00Z"/>
                <w:lang w:val="en-US"/>
              </w:rPr>
            </w:pPr>
          </w:p>
        </w:tc>
        <w:tc>
          <w:tcPr>
            <w:tcW w:w="1756" w:type="dxa"/>
          </w:tcPr>
          <w:p w14:paraId="70CDE4DA" w14:textId="77777777" w:rsidR="008833F0" w:rsidRDefault="008833F0" w:rsidP="00AA4F14">
            <w:pPr>
              <w:spacing w:line="360" w:lineRule="auto"/>
              <w:rPr>
                <w:ins w:id="571" w:author="phuong vu" w:date="2018-11-15T17:11:00Z"/>
                <w:lang w:val="en-US"/>
              </w:rPr>
            </w:pPr>
          </w:p>
        </w:tc>
      </w:tr>
      <w:tr w:rsidR="008833F0" w14:paraId="5B28E43D" w14:textId="77777777" w:rsidTr="00AA4F14">
        <w:trPr>
          <w:ins w:id="572" w:author="phuong vu" w:date="2018-11-15T17:11:00Z"/>
        </w:trPr>
        <w:tc>
          <w:tcPr>
            <w:tcW w:w="805" w:type="dxa"/>
          </w:tcPr>
          <w:p w14:paraId="6F50D1F9" w14:textId="77777777" w:rsidR="008833F0" w:rsidRDefault="008833F0" w:rsidP="00AA4F14">
            <w:pPr>
              <w:spacing w:line="360" w:lineRule="auto"/>
              <w:jc w:val="center"/>
              <w:rPr>
                <w:ins w:id="573" w:author="phuong vu" w:date="2018-11-15T17:11:00Z"/>
                <w:lang w:val="en-US"/>
              </w:rPr>
            </w:pPr>
            <w:ins w:id="574" w:author="phuong vu" w:date="2018-11-15T17:11:00Z">
              <w:r>
                <w:rPr>
                  <w:lang w:val="en-US"/>
                </w:rPr>
                <w:t>5</w:t>
              </w:r>
            </w:ins>
          </w:p>
        </w:tc>
        <w:tc>
          <w:tcPr>
            <w:tcW w:w="1980" w:type="dxa"/>
          </w:tcPr>
          <w:p w14:paraId="0A943AE4" w14:textId="1D162452" w:rsidR="008833F0" w:rsidRDefault="008833F0" w:rsidP="00AA4F14">
            <w:pPr>
              <w:spacing w:line="360" w:lineRule="auto"/>
              <w:rPr>
                <w:ins w:id="575" w:author="phuong vu" w:date="2018-11-15T17:11:00Z"/>
                <w:lang w:val="en-US"/>
              </w:rPr>
            </w:pPr>
          </w:p>
        </w:tc>
        <w:tc>
          <w:tcPr>
            <w:tcW w:w="2970" w:type="dxa"/>
          </w:tcPr>
          <w:p w14:paraId="73A3F300" w14:textId="77777777" w:rsidR="008833F0" w:rsidRDefault="008833F0" w:rsidP="00AA4F14">
            <w:pPr>
              <w:spacing w:line="360" w:lineRule="auto"/>
              <w:rPr>
                <w:ins w:id="576" w:author="phuong vu" w:date="2018-11-15T17:11:00Z"/>
                <w:lang w:val="en-US"/>
              </w:rPr>
            </w:pPr>
          </w:p>
        </w:tc>
        <w:tc>
          <w:tcPr>
            <w:tcW w:w="1266" w:type="dxa"/>
          </w:tcPr>
          <w:p w14:paraId="73AE2D59" w14:textId="77777777" w:rsidR="008833F0" w:rsidRDefault="008833F0" w:rsidP="00AA4F14">
            <w:pPr>
              <w:spacing w:line="360" w:lineRule="auto"/>
              <w:rPr>
                <w:ins w:id="577" w:author="phuong vu" w:date="2018-11-15T17:11:00Z"/>
                <w:lang w:val="en-US"/>
              </w:rPr>
            </w:pPr>
          </w:p>
        </w:tc>
        <w:tc>
          <w:tcPr>
            <w:tcW w:w="1756" w:type="dxa"/>
          </w:tcPr>
          <w:p w14:paraId="7C0EB454" w14:textId="77777777" w:rsidR="008833F0" w:rsidRDefault="008833F0" w:rsidP="00AA4F14">
            <w:pPr>
              <w:spacing w:line="360" w:lineRule="auto"/>
              <w:rPr>
                <w:ins w:id="578" w:author="phuong vu" w:date="2018-11-15T17:11:00Z"/>
                <w:lang w:val="en-US"/>
              </w:rPr>
            </w:pPr>
          </w:p>
        </w:tc>
      </w:tr>
      <w:tr w:rsidR="008833F0" w14:paraId="4C3618C9" w14:textId="77777777" w:rsidTr="00AA4F14">
        <w:trPr>
          <w:ins w:id="579" w:author="phuong vu" w:date="2018-11-15T17:11:00Z"/>
        </w:trPr>
        <w:tc>
          <w:tcPr>
            <w:tcW w:w="805" w:type="dxa"/>
          </w:tcPr>
          <w:p w14:paraId="4AC8DD63" w14:textId="77777777" w:rsidR="008833F0" w:rsidRDefault="008833F0" w:rsidP="00AA4F14">
            <w:pPr>
              <w:spacing w:line="360" w:lineRule="auto"/>
              <w:jc w:val="center"/>
              <w:rPr>
                <w:ins w:id="580" w:author="phuong vu" w:date="2018-11-15T17:11:00Z"/>
                <w:lang w:val="en-US"/>
              </w:rPr>
            </w:pPr>
            <w:ins w:id="581" w:author="phuong vu" w:date="2018-11-15T17:11:00Z">
              <w:r>
                <w:rPr>
                  <w:lang w:val="en-US"/>
                </w:rPr>
                <w:t>6</w:t>
              </w:r>
            </w:ins>
          </w:p>
        </w:tc>
        <w:tc>
          <w:tcPr>
            <w:tcW w:w="1980" w:type="dxa"/>
          </w:tcPr>
          <w:p w14:paraId="16E20804" w14:textId="757C2677" w:rsidR="008833F0" w:rsidRDefault="008833F0" w:rsidP="00AA4F14">
            <w:pPr>
              <w:spacing w:line="360" w:lineRule="auto"/>
              <w:rPr>
                <w:ins w:id="582" w:author="phuong vu" w:date="2018-11-15T17:11:00Z"/>
                <w:lang w:val="en-US"/>
              </w:rPr>
            </w:pPr>
          </w:p>
        </w:tc>
        <w:tc>
          <w:tcPr>
            <w:tcW w:w="2970" w:type="dxa"/>
          </w:tcPr>
          <w:p w14:paraId="785A4E40" w14:textId="77777777" w:rsidR="008833F0" w:rsidRDefault="008833F0" w:rsidP="00AA4F14">
            <w:pPr>
              <w:spacing w:line="360" w:lineRule="auto"/>
              <w:rPr>
                <w:ins w:id="583" w:author="phuong vu" w:date="2018-11-15T17:11:00Z"/>
                <w:lang w:val="en-US"/>
              </w:rPr>
            </w:pPr>
          </w:p>
        </w:tc>
        <w:tc>
          <w:tcPr>
            <w:tcW w:w="1266" w:type="dxa"/>
          </w:tcPr>
          <w:p w14:paraId="3B78F46C" w14:textId="77777777" w:rsidR="008833F0" w:rsidRDefault="008833F0" w:rsidP="00AA4F14">
            <w:pPr>
              <w:spacing w:line="360" w:lineRule="auto"/>
              <w:rPr>
                <w:ins w:id="584" w:author="phuong vu" w:date="2018-11-15T17:11:00Z"/>
                <w:lang w:val="en-US"/>
              </w:rPr>
            </w:pPr>
          </w:p>
        </w:tc>
        <w:tc>
          <w:tcPr>
            <w:tcW w:w="1756" w:type="dxa"/>
          </w:tcPr>
          <w:p w14:paraId="2A45A0C9" w14:textId="77777777" w:rsidR="008833F0" w:rsidRDefault="008833F0" w:rsidP="00AA4F14">
            <w:pPr>
              <w:spacing w:line="360" w:lineRule="auto"/>
              <w:rPr>
                <w:ins w:id="585" w:author="phuong vu" w:date="2018-11-15T17:11:00Z"/>
                <w:lang w:val="en-US"/>
              </w:rPr>
            </w:pPr>
          </w:p>
        </w:tc>
      </w:tr>
      <w:tr w:rsidR="008833F0" w14:paraId="50857593" w14:textId="77777777" w:rsidTr="00AA4F14">
        <w:trPr>
          <w:ins w:id="586" w:author="phuong vu" w:date="2018-11-15T17:11:00Z"/>
        </w:trPr>
        <w:tc>
          <w:tcPr>
            <w:tcW w:w="805" w:type="dxa"/>
          </w:tcPr>
          <w:p w14:paraId="5261A1B9" w14:textId="77777777" w:rsidR="008833F0" w:rsidRDefault="008833F0" w:rsidP="00AA4F14">
            <w:pPr>
              <w:spacing w:line="360" w:lineRule="auto"/>
              <w:jc w:val="center"/>
              <w:rPr>
                <w:ins w:id="587" w:author="phuong vu" w:date="2018-11-15T17:11:00Z"/>
                <w:lang w:val="en-US"/>
              </w:rPr>
            </w:pPr>
            <w:ins w:id="588" w:author="phuong vu" w:date="2018-11-15T17:11:00Z">
              <w:r>
                <w:rPr>
                  <w:lang w:val="en-US"/>
                </w:rPr>
                <w:t>7</w:t>
              </w:r>
            </w:ins>
          </w:p>
        </w:tc>
        <w:tc>
          <w:tcPr>
            <w:tcW w:w="1980" w:type="dxa"/>
          </w:tcPr>
          <w:p w14:paraId="068613B9" w14:textId="36DCAAC7" w:rsidR="008833F0" w:rsidRDefault="008833F0" w:rsidP="00AA4F14">
            <w:pPr>
              <w:spacing w:line="360" w:lineRule="auto"/>
              <w:rPr>
                <w:ins w:id="589" w:author="phuong vu" w:date="2018-11-15T17:11:00Z"/>
                <w:lang w:val="en-US"/>
              </w:rPr>
            </w:pPr>
          </w:p>
        </w:tc>
        <w:tc>
          <w:tcPr>
            <w:tcW w:w="2970" w:type="dxa"/>
          </w:tcPr>
          <w:p w14:paraId="60AF47B1" w14:textId="77777777" w:rsidR="008833F0" w:rsidRDefault="008833F0" w:rsidP="00AA4F14">
            <w:pPr>
              <w:spacing w:line="360" w:lineRule="auto"/>
              <w:rPr>
                <w:ins w:id="590" w:author="phuong vu" w:date="2018-11-15T17:11:00Z"/>
                <w:lang w:val="en-US"/>
              </w:rPr>
            </w:pPr>
          </w:p>
        </w:tc>
        <w:tc>
          <w:tcPr>
            <w:tcW w:w="1266" w:type="dxa"/>
          </w:tcPr>
          <w:p w14:paraId="3F5E46F0" w14:textId="77777777" w:rsidR="008833F0" w:rsidRDefault="008833F0" w:rsidP="00AA4F14">
            <w:pPr>
              <w:spacing w:line="360" w:lineRule="auto"/>
              <w:rPr>
                <w:ins w:id="591" w:author="phuong vu" w:date="2018-11-15T17:11:00Z"/>
                <w:lang w:val="en-US"/>
              </w:rPr>
            </w:pPr>
          </w:p>
        </w:tc>
        <w:tc>
          <w:tcPr>
            <w:tcW w:w="1756" w:type="dxa"/>
          </w:tcPr>
          <w:p w14:paraId="1ED445C6" w14:textId="77777777" w:rsidR="008833F0" w:rsidRDefault="008833F0" w:rsidP="00AA4F14">
            <w:pPr>
              <w:spacing w:line="360" w:lineRule="auto"/>
              <w:rPr>
                <w:ins w:id="592" w:author="phuong vu" w:date="2018-11-15T17:11:00Z"/>
                <w:lang w:val="en-US"/>
              </w:rPr>
            </w:pPr>
          </w:p>
        </w:tc>
      </w:tr>
      <w:tr w:rsidR="008833F0" w14:paraId="66CF4D0F" w14:textId="77777777" w:rsidTr="00AA4F14">
        <w:trPr>
          <w:ins w:id="593" w:author="phuong vu" w:date="2018-11-15T17:11:00Z"/>
        </w:trPr>
        <w:tc>
          <w:tcPr>
            <w:tcW w:w="805" w:type="dxa"/>
          </w:tcPr>
          <w:p w14:paraId="2AFC6E88" w14:textId="77777777" w:rsidR="008833F0" w:rsidRDefault="008833F0" w:rsidP="00AA4F14">
            <w:pPr>
              <w:spacing w:line="360" w:lineRule="auto"/>
              <w:jc w:val="center"/>
              <w:rPr>
                <w:ins w:id="594" w:author="phuong vu" w:date="2018-11-15T17:11:00Z"/>
                <w:lang w:val="en-US"/>
              </w:rPr>
            </w:pPr>
            <w:ins w:id="595" w:author="phuong vu" w:date="2018-11-15T17:11:00Z">
              <w:r>
                <w:rPr>
                  <w:lang w:val="en-US"/>
                </w:rPr>
                <w:t>8</w:t>
              </w:r>
            </w:ins>
          </w:p>
        </w:tc>
        <w:tc>
          <w:tcPr>
            <w:tcW w:w="1980" w:type="dxa"/>
          </w:tcPr>
          <w:p w14:paraId="312920FD" w14:textId="4A905E66" w:rsidR="008833F0" w:rsidRDefault="008833F0" w:rsidP="00AA4F14">
            <w:pPr>
              <w:spacing w:line="360" w:lineRule="auto"/>
              <w:rPr>
                <w:ins w:id="596" w:author="phuong vu" w:date="2018-11-15T17:11:00Z"/>
                <w:lang w:val="en-US"/>
              </w:rPr>
            </w:pPr>
          </w:p>
        </w:tc>
        <w:tc>
          <w:tcPr>
            <w:tcW w:w="2970" w:type="dxa"/>
          </w:tcPr>
          <w:p w14:paraId="11E34BA0" w14:textId="77777777" w:rsidR="008833F0" w:rsidRDefault="008833F0" w:rsidP="00AA4F14">
            <w:pPr>
              <w:spacing w:line="360" w:lineRule="auto"/>
              <w:rPr>
                <w:ins w:id="597" w:author="phuong vu" w:date="2018-11-15T17:11:00Z"/>
                <w:lang w:val="en-US"/>
              </w:rPr>
            </w:pPr>
          </w:p>
        </w:tc>
        <w:tc>
          <w:tcPr>
            <w:tcW w:w="1266" w:type="dxa"/>
          </w:tcPr>
          <w:p w14:paraId="57D8F810" w14:textId="77777777" w:rsidR="008833F0" w:rsidRDefault="008833F0" w:rsidP="00AA4F14">
            <w:pPr>
              <w:spacing w:line="360" w:lineRule="auto"/>
              <w:rPr>
                <w:ins w:id="598" w:author="phuong vu" w:date="2018-11-15T17:11:00Z"/>
                <w:lang w:val="en-US"/>
              </w:rPr>
            </w:pPr>
          </w:p>
        </w:tc>
        <w:tc>
          <w:tcPr>
            <w:tcW w:w="1756" w:type="dxa"/>
          </w:tcPr>
          <w:p w14:paraId="39B16DD5" w14:textId="77777777" w:rsidR="008833F0" w:rsidRDefault="008833F0" w:rsidP="00AA4F14">
            <w:pPr>
              <w:spacing w:line="360" w:lineRule="auto"/>
              <w:rPr>
                <w:ins w:id="599" w:author="phuong vu" w:date="2018-11-15T17:11:00Z"/>
                <w:lang w:val="en-US"/>
              </w:rPr>
            </w:pPr>
          </w:p>
        </w:tc>
      </w:tr>
      <w:tr w:rsidR="008833F0" w14:paraId="2C28D858" w14:textId="77777777" w:rsidTr="00AA4F14">
        <w:trPr>
          <w:ins w:id="600" w:author="phuong vu" w:date="2018-11-15T17:11:00Z"/>
        </w:trPr>
        <w:tc>
          <w:tcPr>
            <w:tcW w:w="805" w:type="dxa"/>
          </w:tcPr>
          <w:p w14:paraId="39CC19A2" w14:textId="77777777" w:rsidR="008833F0" w:rsidRDefault="008833F0" w:rsidP="00AA4F14">
            <w:pPr>
              <w:spacing w:line="360" w:lineRule="auto"/>
              <w:jc w:val="center"/>
              <w:rPr>
                <w:ins w:id="601" w:author="phuong vu" w:date="2018-11-15T17:11:00Z"/>
                <w:lang w:val="en-US"/>
              </w:rPr>
            </w:pPr>
            <w:ins w:id="602" w:author="phuong vu" w:date="2018-11-15T17:11:00Z">
              <w:r>
                <w:rPr>
                  <w:lang w:val="en-US"/>
                </w:rPr>
                <w:t>9</w:t>
              </w:r>
            </w:ins>
          </w:p>
        </w:tc>
        <w:tc>
          <w:tcPr>
            <w:tcW w:w="1980" w:type="dxa"/>
          </w:tcPr>
          <w:p w14:paraId="660025E1" w14:textId="1F823B2F" w:rsidR="008833F0" w:rsidRDefault="008833F0" w:rsidP="00AA4F14">
            <w:pPr>
              <w:spacing w:line="360" w:lineRule="auto"/>
              <w:rPr>
                <w:ins w:id="603" w:author="phuong vu" w:date="2018-11-15T17:11:00Z"/>
                <w:lang w:val="en-US"/>
              </w:rPr>
            </w:pPr>
          </w:p>
        </w:tc>
        <w:tc>
          <w:tcPr>
            <w:tcW w:w="2970" w:type="dxa"/>
          </w:tcPr>
          <w:p w14:paraId="2EBA1443" w14:textId="77777777" w:rsidR="008833F0" w:rsidRDefault="008833F0" w:rsidP="00AA4F14">
            <w:pPr>
              <w:spacing w:line="360" w:lineRule="auto"/>
              <w:rPr>
                <w:ins w:id="604" w:author="phuong vu" w:date="2018-11-15T17:11:00Z"/>
                <w:lang w:val="en-US"/>
              </w:rPr>
            </w:pPr>
          </w:p>
        </w:tc>
        <w:tc>
          <w:tcPr>
            <w:tcW w:w="1266" w:type="dxa"/>
          </w:tcPr>
          <w:p w14:paraId="33A81AEB" w14:textId="77777777" w:rsidR="008833F0" w:rsidRDefault="008833F0" w:rsidP="00AA4F14">
            <w:pPr>
              <w:spacing w:line="360" w:lineRule="auto"/>
              <w:jc w:val="center"/>
              <w:rPr>
                <w:ins w:id="605" w:author="phuong vu" w:date="2018-11-15T17:11:00Z"/>
                <w:lang w:val="en-US"/>
              </w:rPr>
            </w:pPr>
          </w:p>
        </w:tc>
        <w:tc>
          <w:tcPr>
            <w:tcW w:w="1756" w:type="dxa"/>
          </w:tcPr>
          <w:p w14:paraId="531D7546" w14:textId="77777777" w:rsidR="008833F0" w:rsidRDefault="008833F0" w:rsidP="00AA4F14">
            <w:pPr>
              <w:spacing w:line="360" w:lineRule="auto"/>
              <w:rPr>
                <w:ins w:id="606" w:author="phuong vu" w:date="2018-11-15T17:11:00Z"/>
                <w:lang w:val="en-US"/>
              </w:rPr>
            </w:pPr>
          </w:p>
        </w:tc>
      </w:tr>
      <w:tr w:rsidR="008833F0" w14:paraId="7E75F723" w14:textId="77777777" w:rsidTr="00AA4F14">
        <w:trPr>
          <w:ins w:id="607" w:author="phuong vu" w:date="2018-11-15T17:11:00Z"/>
        </w:trPr>
        <w:tc>
          <w:tcPr>
            <w:tcW w:w="805" w:type="dxa"/>
          </w:tcPr>
          <w:p w14:paraId="3600809C" w14:textId="77777777" w:rsidR="008833F0" w:rsidRDefault="008833F0" w:rsidP="00AA4F14">
            <w:pPr>
              <w:spacing w:line="360" w:lineRule="auto"/>
              <w:jc w:val="center"/>
              <w:rPr>
                <w:ins w:id="608" w:author="phuong vu" w:date="2018-11-15T17:11:00Z"/>
                <w:lang w:val="en-US"/>
              </w:rPr>
            </w:pPr>
            <w:ins w:id="609" w:author="phuong vu" w:date="2018-11-15T17:11:00Z">
              <w:r>
                <w:rPr>
                  <w:lang w:val="en-US"/>
                </w:rPr>
                <w:t>10</w:t>
              </w:r>
            </w:ins>
          </w:p>
        </w:tc>
        <w:tc>
          <w:tcPr>
            <w:tcW w:w="1980" w:type="dxa"/>
          </w:tcPr>
          <w:p w14:paraId="4C52B5F1" w14:textId="62254287" w:rsidR="008833F0" w:rsidRDefault="008833F0" w:rsidP="00AA4F14">
            <w:pPr>
              <w:spacing w:line="360" w:lineRule="auto"/>
              <w:rPr>
                <w:ins w:id="610" w:author="phuong vu" w:date="2018-11-15T17:11:00Z"/>
                <w:lang w:val="en-US"/>
              </w:rPr>
            </w:pPr>
          </w:p>
        </w:tc>
        <w:tc>
          <w:tcPr>
            <w:tcW w:w="2970" w:type="dxa"/>
          </w:tcPr>
          <w:p w14:paraId="1C1AAD27" w14:textId="77777777" w:rsidR="008833F0" w:rsidRDefault="008833F0" w:rsidP="00AA4F14">
            <w:pPr>
              <w:spacing w:line="360" w:lineRule="auto"/>
              <w:rPr>
                <w:ins w:id="611" w:author="phuong vu" w:date="2018-11-15T17:11:00Z"/>
                <w:lang w:val="en-US"/>
              </w:rPr>
            </w:pPr>
          </w:p>
        </w:tc>
        <w:tc>
          <w:tcPr>
            <w:tcW w:w="1266" w:type="dxa"/>
          </w:tcPr>
          <w:p w14:paraId="46717966" w14:textId="77777777" w:rsidR="008833F0" w:rsidRDefault="008833F0" w:rsidP="00AA4F14">
            <w:pPr>
              <w:spacing w:line="360" w:lineRule="auto"/>
              <w:jc w:val="center"/>
              <w:rPr>
                <w:ins w:id="612" w:author="phuong vu" w:date="2018-11-15T17:11:00Z"/>
                <w:lang w:val="en-US"/>
              </w:rPr>
            </w:pPr>
          </w:p>
        </w:tc>
        <w:tc>
          <w:tcPr>
            <w:tcW w:w="1756" w:type="dxa"/>
          </w:tcPr>
          <w:p w14:paraId="0A4B1BCB" w14:textId="77777777" w:rsidR="008833F0" w:rsidRDefault="008833F0" w:rsidP="00AA4F14">
            <w:pPr>
              <w:spacing w:line="360" w:lineRule="auto"/>
              <w:rPr>
                <w:ins w:id="613" w:author="phuong vu" w:date="2018-11-15T17:11:00Z"/>
                <w:lang w:val="en-US"/>
              </w:rPr>
            </w:pPr>
          </w:p>
        </w:tc>
      </w:tr>
      <w:tr w:rsidR="008833F0" w14:paraId="43CBA56F" w14:textId="77777777" w:rsidTr="00AA4F14">
        <w:trPr>
          <w:ins w:id="614" w:author="phuong vu" w:date="2018-11-15T17:11:00Z"/>
        </w:trPr>
        <w:tc>
          <w:tcPr>
            <w:tcW w:w="805" w:type="dxa"/>
          </w:tcPr>
          <w:p w14:paraId="0E96E2FE" w14:textId="77777777" w:rsidR="008833F0" w:rsidRDefault="008833F0" w:rsidP="00AA4F14">
            <w:pPr>
              <w:spacing w:line="360" w:lineRule="auto"/>
              <w:jc w:val="center"/>
              <w:rPr>
                <w:ins w:id="615" w:author="phuong vu" w:date="2018-11-15T17:11:00Z"/>
                <w:lang w:val="en-US"/>
              </w:rPr>
            </w:pPr>
            <w:ins w:id="616" w:author="phuong vu" w:date="2018-11-15T17:11:00Z">
              <w:r>
                <w:rPr>
                  <w:lang w:val="en-US"/>
                </w:rPr>
                <w:t>11</w:t>
              </w:r>
            </w:ins>
          </w:p>
        </w:tc>
        <w:tc>
          <w:tcPr>
            <w:tcW w:w="1980" w:type="dxa"/>
          </w:tcPr>
          <w:p w14:paraId="4D8EE5B1" w14:textId="4A7627AF" w:rsidR="008833F0" w:rsidRDefault="008833F0" w:rsidP="00AA4F14">
            <w:pPr>
              <w:spacing w:line="360" w:lineRule="auto"/>
              <w:rPr>
                <w:ins w:id="617" w:author="phuong vu" w:date="2018-11-15T17:11:00Z"/>
                <w:lang w:val="en-US"/>
              </w:rPr>
            </w:pPr>
          </w:p>
        </w:tc>
        <w:tc>
          <w:tcPr>
            <w:tcW w:w="2970" w:type="dxa"/>
          </w:tcPr>
          <w:p w14:paraId="7E0E92B6" w14:textId="77777777" w:rsidR="008833F0" w:rsidRDefault="008833F0" w:rsidP="00AA4F14">
            <w:pPr>
              <w:spacing w:line="360" w:lineRule="auto"/>
              <w:rPr>
                <w:ins w:id="618" w:author="phuong vu" w:date="2018-11-15T17:11:00Z"/>
                <w:lang w:val="en-US"/>
              </w:rPr>
            </w:pPr>
          </w:p>
        </w:tc>
        <w:tc>
          <w:tcPr>
            <w:tcW w:w="1266" w:type="dxa"/>
          </w:tcPr>
          <w:p w14:paraId="101F410A" w14:textId="77777777" w:rsidR="008833F0" w:rsidRDefault="008833F0" w:rsidP="00AA4F14">
            <w:pPr>
              <w:spacing w:line="360" w:lineRule="auto"/>
              <w:jc w:val="center"/>
              <w:rPr>
                <w:ins w:id="619" w:author="phuong vu" w:date="2018-11-15T17:11:00Z"/>
                <w:lang w:val="en-US"/>
              </w:rPr>
            </w:pPr>
          </w:p>
        </w:tc>
        <w:tc>
          <w:tcPr>
            <w:tcW w:w="1756" w:type="dxa"/>
          </w:tcPr>
          <w:p w14:paraId="1A0EC5EC" w14:textId="77777777" w:rsidR="008833F0" w:rsidRDefault="008833F0" w:rsidP="00AA4F14">
            <w:pPr>
              <w:spacing w:line="360" w:lineRule="auto"/>
              <w:rPr>
                <w:ins w:id="620" w:author="phuong vu" w:date="2018-11-15T17:11:00Z"/>
                <w:lang w:val="en-US"/>
              </w:rPr>
            </w:pPr>
          </w:p>
        </w:tc>
      </w:tr>
      <w:tr w:rsidR="008833F0" w14:paraId="3AC5426C" w14:textId="77777777" w:rsidTr="00AA4F14">
        <w:trPr>
          <w:ins w:id="621" w:author="phuong vu" w:date="2018-11-15T17:11:00Z"/>
        </w:trPr>
        <w:tc>
          <w:tcPr>
            <w:tcW w:w="805" w:type="dxa"/>
          </w:tcPr>
          <w:p w14:paraId="76965DBA" w14:textId="77777777" w:rsidR="008833F0" w:rsidRDefault="008833F0" w:rsidP="00AA4F14">
            <w:pPr>
              <w:spacing w:line="360" w:lineRule="auto"/>
              <w:jc w:val="center"/>
              <w:rPr>
                <w:ins w:id="622" w:author="phuong vu" w:date="2018-11-15T17:11:00Z"/>
                <w:lang w:val="en-US"/>
              </w:rPr>
            </w:pPr>
            <w:ins w:id="623" w:author="phuong vu" w:date="2018-11-15T17:11:00Z">
              <w:r>
                <w:rPr>
                  <w:lang w:val="en-US"/>
                </w:rPr>
                <w:t>12</w:t>
              </w:r>
            </w:ins>
          </w:p>
        </w:tc>
        <w:tc>
          <w:tcPr>
            <w:tcW w:w="1980" w:type="dxa"/>
          </w:tcPr>
          <w:p w14:paraId="01969093" w14:textId="31DD3AF8" w:rsidR="008833F0" w:rsidRDefault="008833F0" w:rsidP="00AA4F14">
            <w:pPr>
              <w:spacing w:line="360" w:lineRule="auto"/>
              <w:rPr>
                <w:ins w:id="624" w:author="phuong vu" w:date="2018-11-15T17:11:00Z"/>
                <w:lang w:val="en-US"/>
              </w:rPr>
            </w:pPr>
          </w:p>
        </w:tc>
        <w:tc>
          <w:tcPr>
            <w:tcW w:w="2970" w:type="dxa"/>
          </w:tcPr>
          <w:p w14:paraId="08350F61" w14:textId="77777777" w:rsidR="008833F0" w:rsidRDefault="008833F0" w:rsidP="00AA4F14">
            <w:pPr>
              <w:spacing w:line="360" w:lineRule="auto"/>
              <w:rPr>
                <w:ins w:id="625" w:author="phuong vu" w:date="2018-11-15T17:11:00Z"/>
                <w:lang w:val="en-US"/>
              </w:rPr>
            </w:pPr>
          </w:p>
        </w:tc>
        <w:tc>
          <w:tcPr>
            <w:tcW w:w="1266" w:type="dxa"/>
          </w:tcPr>
          <w:p w14:paraId="769BA3A6" w14:textId="77777777" w:rsidR="008833F0" w:rsidRDefault="008833F0" w:rsidP="00AA4F14">
            <w:pPr>
              <w:spacing w:line="360" w:lineRule="auto"/>
              <w:jc w:val="center"/>
              <w:rPr>
                <w:ins w:id="626" w:author="phuong vu" w:date="2018-11-15T17:11:00Z"/>
                <w:lang w:val="en-US"/>
              </w:rPr>
            </w:pPr>
          </w:p>
        </w:tc>
        <w:tc>
          <w:tcPr>
            <w:tcW w:w="1756" w:type="dxa"/>
          </w:tcPr>
          <w:p w14:paraId="4BE2117A" w14:textId="77777777" w:rsidR="008833F0" w:rsidRDefault="008833F0" w:rsidP="00AA4F14">
            <w:pPr>
              <w:spacing w:line="360" w:lineRule="auto"/>
              <w:rPr>
                <w:ins w:id="627" w:author="phuong vu" w:date="2018-11-15T17:11:00Z"/>
                <w:lang w:val="en-US"/>
              </w:rPr>
            </w:pPr>
          </w:p>
        </w:tc>
      </w:tr>
      <w:tr w:rsidR="008833F0" w14:paraId="49EE78FE" w14:textId="77777777" w:rsidTr="00AA4F14">
        <w:trPr>
          <w:ins w:id="628" w:author="phuong vu" w:date="2018-11-15T17:11:00Z"/>
        </w:trPr>
        <w:tc>
          <w:tcPr>
            <w:tcW w:w="805" w:type="dxa"/>
          </w:tcPr>
          <w:p w14:paraId="3C91FF8D" w14:textId="77777777" w:rsidR="008833F0" w:rsidRDefault="008833F0" w:rsidP="00AA4F14">
            <w:pPr>
              <w:spacing w:line="360" w:lineRule="auto"/>
              <w:jc w:val="center"/>
              <w:rPr>
                <w:ins w:id="629" w:author="phuong vu" w:date="2018-11-15T17:11:00Z"/>
                <w:lang w:val="en-US"/>
              </w:rPr>
            </w:pPr>
            <w:ins w:id="630" w:author="phuong vu" w:date="2018-11-15T17:11:00Z">
              <w:r>
                <w:rPr>
                  <w:lang w:val="en-US"/>
                </w:rPr>
                <w:t>13</w:t>
              </w:r>
            </w:ins>
          </w:p>
        </w:tc>
        <w:tc>
          <w:tcPr>
            <w:tcW w:w="1980" w:type="dxa"/>
          </w:tcPr>
          <w:p w14:paraId="4805A7A7" w14:textId="0F2C0022" w:rsidR="008833F0" w:rsidRDefault="008833F0" w:rsidP="00AA4F14">
            <w:pPr>
              <w:spacing w:line="360" w:lineRule="auto"/>
              <w:rPr>
                <w:ins w:id="631" w:author="phuong vu" w:date="2018-11-15T17:11:00Z"/>
                <w:lang w:val="en-US"/>
              </w:rPr>
            </w:pPr>
          </w:p>
        </w:tc>
        <w:tc>
          <w:tcPr>
            <w:tcW w:w="2970" w:type="dxa"/>
          </w:tcPr>
          <w:p w14:paraId="1BFD8CEF" w14:textId="77777777" w:rsidR="008833F0" w:rsidRDefault="008833F0" w:rsidP="00AA4F14">
            <w:pPr>
              <w:spacing w:line="360" w:lineRule="auto"/>
              <w:rPr>
                <w:ins w:id="632" w:author="phuong vu" w:date="2018-11-15T17:11:00Z"/>
                <w:lang w:val="en-US"/>
              </w:rPr>
            </w:pPr>
          </w:p>
        </w:tc>
        <w:tc>
          <w:tcPr>
            <w:tcW w:w="1266" w:type="dxa"/>
          </w:tcPr>
          <w:p w14:paraId="69146970" w14:textId="77777777" w:rsidR="008833F0" w:rsidRDefault="008833F0" w:rsidP="00AA4F14">
            <w:pPr>
              <w:spacing w:line="360" w:lineRule="auto"/>
              <w:jc w:val="center"/>
              <w:rPr>
                <w:ins w:id="633" w:author="phuong vu" w:date="2018-11-15T17:11:00Z"/>
                <w:lang w:val="en-US"/>
              </w:rPr>
            </w:pPr>
          </w:p>
        </w:tc>
        <w:tc>
          <w:tcPr>
            <w:tcW w:w="1756" w:type="dxa"/>
          </w:tcPr>
          <w:p w14:paraId="4F1DEBDE" w14:textId="77777777" w:rsidR="008833F0" w:rsidRDefault="008833F0" w:rsidP="00AA4F14">
            <w:pPr>
              <w:spacing w:line="360" w:lineRule="auto"/>
              <w:rPr>
                <w:ins w:id="634" w:author="phuong vu" w:date="2018-11-15T17:11:00Z"/>
                <w:lang w:val="en-US"/>
              </w:rPr>
            </w:pPr>
          </w:p>
        </w:tc>
      </w:tr>
      <w:tr w:rsidR="008833F0" w14:paraId="1F26D030" w14:textId="77777777" w:rsidTr="00AA4F14">
        <w:trPr>
          <w:ins w:id="635" w:author="phuong vu" w:date="2018-11-15T17:11:00Z"/>
        </w:trPr>
        <w:tc>
          <w:tcPr>
            <w:tcW w:w="805" w:type="dxa"/>
          </w:tcPr>
          <w:p w14:paraId="5CA47DD7" w14:textId="77777777" w:rsidR="008833F0" w:rsidRDefault="008833F0" w:rsidP="00AA4F14">
            <w:pPr>
              <w:spacing w:line="360" w:lineRule="auto"/>
              <w:jc w:val="center"/>
              <w:rPr>
                <w:ins w:id="636" w:author="phuong vu" w:date="2018-11-15T17:11:00Z"/>
                <w:lang w:val="en-US"/>
              </w:rPr>
            </w:pPr>
            <w:ins w:id="637" w:author="phuong vu" w:date="2018-11-15T17:11:00Z">
              <w:r>
                <w:rPr>
                  <w:lang w:val="en-US"/>
                </w:rPr>
                <w:t>14</w:t>
              </w:r>
            </w:ins>
          </w:p>
        </w:tc>
        <w:tc>
          <w:tcPr>
            <w:tcW w:w="1980" w:type="dxa"/>
          </w:tcPr>
          <w:p w14:paraId="2D7C8B94" w14:textId="260DC922" w:rsidR="008833F0" w:rsidRDefault="008833F0" w:rsidP="00AA4F14">
            <w:pPr>
              <w:spacing w:line="360" w:lineRule="auto"/>
              <w:rPr>
                <w:ins w:id="638" w:author="phuong vu" w:date="2018-11-15T17:11:00Z"/>
                <w:lang w:val="en-US"/>
              </w:rPr>
            </w:pPr>
          </w:p>
        </w:tc>
        <w:tc>
          <w:tcPr>
            <w:tcW w:w="2970" w:type="dxa"/>
          </w:tcPr>
          <w:p w14:paraId="1E038AE1" w14:textId="77777777" w:rsidR="008833F0" w:rsidRDefault="008833F0" w:rsidP="00AA4F14">
            <w:pPr>
              <w:spacing w:line="360" w:lineRule="auto"/>
              <w:rPr>
                <w:ins w:id="639" w:author="phuong vu" w:date="2018-11-15T17:11:00Z"/>
                <w:lang w:val="en-US"/>
              </w:rPr>
            </w:pPr>
          </w:p>
        </w:tc>
        <w:tc>
          <w:tcPr>
            <w:tcW w:w="1266" w:type="dxa"/>
          </w:tcPr>
          <w:p w14:paraId="08F3929D" w14:textId="77777777" w:rsidR="008833F0" w:rsidRDefault="008833F0" w:rsidP="00AA4F14">
            <w:pPr>
              <w:spacing w:line="360" w:lineRule="auto"/>
              <w:jc w:val="center"/>
              <w:rPr>
                <w:ins w:id="640" w:author="phuong vu" w:date="2018-11-15T17:11:00Z"/>
                <w:lang w:val="en-US"/>
              </w:rPr>
            </w:pPr>
          </w:p>
        </w:tc>
        <w:tc>
          <w:tcPr>
            <w:tcW w:w="1756" w:type="dxa"/>
          </w:tcPr>
          <w:p w14:paraId="034C3F58" w14:textId="77777777" w:rsidR="008833F0" w:rsidRDefault="008833F0" w:rsidP="00AA4F14">
            <w:pPr>
              <w:spacing w:line="360" w:lineRule="auto"/>
              <w:rPr>
                <w:ins w:id="641" w:author="phuong vu" w:date="2018-11-15T17:11:00Z"/>
                <w:lang w:val="en-US"/>
              </w:rPr>
            </w:pPr>
          </w:p>
        </w:tc>
      </w:tr>
      <w:tr w:rsidR="008833F0" w14:paraId="1C7EE3D1" w14:textId="77777777" w:rsidTr="00AA4F14">
        <w:trPr>
          <w:ins w:id="642" w:author="phuong vu" w:date="2018-11-15T17:11:00Z"/>
        </w:trPr>
        <w:tc>
          <w:tcPr>
            <w:tcW w:w="805" w:type="dxa"/>
          </w:tcPr>
          <w:p w14:paraId="2F0D8447" w14:textId="77777777" w:rsidR="008833F0" w:rsidRDefault="008833F0" w:rsidP="00AA4F14">
            <w:pPr>
              <w:spacing w:line="360" w:lineRule="auto"/>
              <w:jc w:val="center"/>
              <w:rPr>
                <w:ins w:id="643" w:author="phuong vu" w:date="2018-11-15T17:11:00Z"/>
                <w:lang w:val="en-US"/>
              </w:rPr>
            </w:pPr>
            <w:ins w:id="644" w:author="phuong vu" w:date="2018-11-15T17:11:00Z">
              <w:r>
                <w:rPr>
                  <w:lang w:val="en-US"/>
                </w:rPr>
                <w:t>15</w:t>
              </w:r>
            </w:ins>
          </w:p>
        </w:tc>
        <w:tc>
          <w:tcPr>
            <w:tcW w:w="1980" w:type="dxa"/>
          </w:tcPr>
          <w:p w14:paraId="3498632C" w14:textId="79E9DA57" w:rsidR="008833F0" w:rsidRDefault="008833F0" w:rsidP="00AA4F14">
            <w:pPr>
              <w:spacing w:line="360" w:lineRule="auto"/>
              <w:rPr>
                <w:ins w:id="645" w:author="phuong vu" w:date="2018-11-15T17:11:00Z"/>
                <w:lang w:val="en-US"/>
              </w:rPr>
            </w:pPr>
          </w:p>
        </w:tc>
        <w:tc>
          <w:tcPr>
            <w:tcW w:w="2970" w:type="dxa"/>
          </w:tcPr>
          <w:p w14:paraId="55215E7B" w14:textId="77777777" w:rsidR="008833F0" w:rsidRDefault="008833F0" w:rsidP="00AA4F14">
            <w:pPr>
              <w:spacing w:line="360" w:lineRule="auto"/>
              <w:rPr>
                <w:ins w:id="646" w:author="phuong vu" w:date="2018-11-15T17:11:00Z"/>
                <w:lang w:val="en-US"/>
              </w:rPr>
            </w:pPr>
          </w:p>
        </w:tc>
        <w:tc>
          <w:tcPr>
            <w:tcW w:w="1266" w:type="dxa"/>
          </w:tcPr>
          <w:p w14:paraId="7C328A2B" w14:textId="77777777" w:rsidR="008833F0" w:rsidRDefault="008833F0" w:rsidP="00AA4F14">
            <w:pPr>
              <w:spacing w:line="360" w:lineRule="auto"/>
              <w:jc w:val="center"/>
              <w:rPr>
                <w:ins w:id="647" w:author="phuong vu" w:date="2018-11-15T17:11:00Z"/>
                <w:lang w:val="en-US"/>
              </w:rPr>
            </w:pPr>
          </w:p>
        </w:tc>
        <w:tc>
          <w:tcPr>
            <w:tcW w:w="1756" w:type="dxa"/>
          </w:tcPr>
          <w:p w14:paraId="39EB8CA2" w14:textId="77777777" w:rsidR="008833F0" w:rsidRDefault="008833F0" w:rsidP="00AA4F14">
            <w:pPr>
              <w:spacing w:line="360" w:lineRule="auto"/>
              <w:rPr>
                <w:ins w:id="648" w:author="phuong vu" w:date="2018-11-15T17:11:00Z"/>
                <w:lang w:val="en-US"/>
              </w:rPr>
            </w:pPr>
          </w:p>
        </w:tc>
      </w:tr>
      <w:tr w:rsidR="008833F0" w14:paraId="56955240" w14:textId="77777777" w:rsidTr="00AA4F14">
        <w:trPr>
          <w:ins w:id="649" w:author="phuong vu" w:date="2018-11-15T17:11:00Z"/>
        </w:trPr>
        <w:tc>
          <w:tcPr>
            <w:tcW w:w="805" w:type="dxa"/>
          </w:tcPr>
          <w:p w14:paraId="4AF68EE9" w14:textId="77777777" w:rsidR="008833F0" w:rsidRDefault="008833F0" w:rsidP="00AA4F14">
            <w:pPr>
              <w:spacing w:line="360" w:lineRule="auto"/>
              <w:jc w:val="center"/>
              <w:rPr>
                <w:ins w:id="650" w:author="phuong vu" w:date="2018-11-15T17:11:00Z"/>
                <w:lang w:val="en-US"/>
              </w:rPr>
            </w:pPr>
            <w:ins w:id="651" w:author="phuong vu" w:date="2018-11-15T17:11:00Z">
              <w:r>
                <w:rPr>
                  <w:lang w:val="en-US"/>
                </w:rPr>
                <w:lastRenderedPageBreak/>
                <w:t>16</w:t>
              </w:r>
            </w:ins>
          </w:p>
        </w:tc>
        <w:tc>
          <w:tcPr>
            <w:tcW w:w="1980" w:type="dxa"/>
          </w:tcPr>
          <w:p w14:paraId="6FD54D25" w14:textId="1B6A3644" w:rsidR="008833F0" w:rsidRDefault="008833F0" w:rsidP="00AA4F14">
            <w:pPr>
              <w:spacing w:line="360" w:lineRule="auto"/>
              <w:rPr>
                <w:ins w:id="652" w:author="phuong vu" w:date="2018-11-15T17:11:00Z"/>
                <w:lang w:val="en-US"/>
              </w:rPr>
            </w:pPr>
          </w:p>
        </w:tc>
        <w:tc>
          <w:tcPr>
            <w:tcW w:w="2970" w:type="dxa"/>
          </w:tcPr>
          <w:p w14:paraId="64FD6FBD" w14:textId="77777777" w:rsidR="008833F0" w:rsidRDefault="008833F0" w:rsidP="00AA4F14">
            <w:pPr>
              <w:spacing w:line="360" w:lineRule="auto"/>
              <w:rPr>
                <w:ins w:id="653" w:author="phuong vu" w:date="2018-11-15T17:11:00Z"/>
                <w:lang w:val="en-US"/>
              </w:rPr>
            </w:pPr>
          </w:p>
        </w:tc>
        <w:tc>
          <w:tcPr>
            <w:tcW w:w="1266" w:type="dxa"/>
          </w:tcPr>
          <w:p w14:paraId="69B483B1" w14:textId="77777777" w:rsidR="008833F0" w:rsidRDefault="008833F0" w:rsidP="00AA4F14">
            <w:pPr>
              <w:spacing w:line="360" w:lineRule="auto"/>
              <w:jc w:val="center"/>
              <w:rPr>
                <w:ins w:id="654" w:author="phuong vu" w:date="2018-11-15T17:11:00Z"/>
                <w:lang w:val="en-US"/>
              </w:rPr>
            </w:pPr>
          </w:p>
        </w:tc>
        <w:tc>
          <w:tcPr>
            <w:tcW w:w="1756" w:type="dxa"/>
          </w:tcPr>
          <w:p w14:paraId="4D2D1BEE" w14:textId="77777777" w:rsidR="008833F0" w:rsidRDefault="008833F0" w:rsidP="00AA4F14">
            <w:pPr>
              <w:spacing w:line="360" w:lineRule="auto"/>
              <w:rPr>
                <w:ins w:id="655" w:author="phuong vu" w:date="2018-11-15T17:11:00Z"/>
                <w:lang w:val="en-US"/>
              </w:rPr>
            </w:pPr>
          </w:p>
        </w:tc>
      </w:tr>
      <w:tr w:rsidR="008833F0" w14:paraId="5BF5389A" w14:textId="77777777" w:rsidTr="00AA4F14">
        <w:trPr>
          <w:ins w:id="656" w:author="phuong vu" w:date="2018-11-15T17:11:00Z"/>
        </w:trPr>
        <w:tc>
          <w:tcPr>
            <w:tcW w:w="805" w:type="dxa"/>
          </w:tcPr>
          <w:p w14:paraId="39814475" w14:textId="77777777" w:rsidR="008833F0" w:rsidRDefault="008833F0" w:rsidP="00AA4F14">
            <w:pPr>
              <w:spacing w:line="360" w:lineRule="auto"/>
              <w:jc w:val="center"/>
              <w:rPr>
                <w:ins w:id="657" w:author="phuong vu" w:date="2018-11-15T17:11:00Z"/>
                <w:lang w:val="en-US"/>
              </w:rPr>
            </w:pPr>
            <w:ins w:id="658" w:author="phuong vu" w:date="2018-11-15T17:11:00Z">
              <w:r>
                <w:rPr>
                  <w:lang w:val="en-US"/>
                </w:rPr>
                <w:t>17</w:t>
              </w:r>
            </w:ins>
          </w:p>
        </w:tc>
        <w:tc>
          <w:tcPr>
            <w:tcW w:w="1980" w:type="dxa"/>
          </w:tcPr>
          <w:p w14:paraId="2F2C02DD" w14:textId="54B08F84" w:rsidR="008833F0" w:rsidRDefault="008833F0" w:rsidP="00AA4F14">
            <w:pPr>
              <w:spacing w:line="360" w:lineRule="auto"/>
              <w:rPr>
                <w:ins w:id="659" w:author="phuong vu" w:date="2018-11-15T17:11:00Z"/>
                <w:lang w:val="en-US"/>
              </w:rPr>
            </w:pPr>
          </w:p>
        </w:tc>
        <w:tc>
          <w:tcPr>
            <w:tcW w:w="2970" w:type="dxa"/>
          </w:tcPr>
          <w:p w14:paraId="4676A144" w14:textId="77777777" w:rsidR="008833F0" w:rsidRDefault="008833F0" w:rsidP="00AA4F14">
            <w:pPr>
              <w:spacing w:line="360" w:lineRule="auto"/>
              <w:rPr>
                <w:ins w:id="660" w:author="phuong vu" w:date="2018-11-15T17:11:00Z"/>
                <w:lang w:val="en-US"/>
              </w:rPr>
            </w:pPr>
          </w:p>
        </w:tc>
        <w:tc>
          <w:tcPr>
            <w:tcW w:w="1266" w:type="dxa"/>
          </w:tcPr>
          <w:p w14:paraId="50158465" w14:textId="77777777" w:rsidR="008833F0" w:rsidRDefault="008833F0" w:rsidP="00AA4F14">
            <w:pPr>
              <w:spacing w:line="360" w:lineRule="auto"/>
              <w:jc w:val="center"/>
              <w:rPr>
                <w:ins w:id="661" w:author="phuong vu" w:date="2018-11-15T17:11:00Z"/>
                <w:lang w:val="en-US"/>
              </w:rPr>
            </w:pPr>
          </w:p>
        </w:tc>
        <w:tc>
          <w:tcPr>
            <w:tcW w:w="1756" w:type="dxa"/>
          </w:tcPr>
          <w:p w14:paraId="6484F699" w14:textId="77777777" w:rsidR="008833F0" w:rsidRDefault="008833F0" w:rsidP="00AA4F14">
            <w:pPr>
              <w:spacing w:line="360" w:lineRule="auto"/>
              <w:rPr>
                <w:ins w:id="662" w:author="phuong vu" w:date="2018-11-15T17:11:00Z"/>
                <w:lang w:val="en-US"/>
              </w:rPr>
            </w:pPr>
          </w:p>
        </w:tc>
      </w:tr>
      <w:tr w:rsidR="008833F0" w14:paraId="6B07977B" w14:textId="77777777" w:rsidTr="00AA4F14">
        <w:trPr>
          <w:ins w:id="663" w:author="phuong vu" w:date="2018-11-15T17:11:00Z"/>
        </w:trPr>
        <w:tc>
          <w:tcPr>
            <w:tcW w:w="805" w:type="dxa"/>
          </w:tcPr>
          <w:p w14:paraId="698950CC" w14:textId="77777777" w:rsidR="008833F0" w:rsidRDefault="008833F0" w:rsidP="00AA4F14">
            <w:pPr>
              <w:spacing w:line="360" w:lineRule="auto"/>
              <w:jc w:val="center"/>
              <w:rPr>
                <w:ins w:id="664" w:author="phuong vu" w:date="2018-11-15T17:11:00Z"/>
                <w:lang w:val="en-US"/>
              </w:rPr>
            </w:pPr>
            <w:ins w:id="665" w:author="phuong vu" w:date="2018-11-15T17:11:00Z">
              <w:r>
                <w:rPr>
                  <w:lang w:val="en-US"/>
                </w:rPr>
                <w:t>18</w:t>
              </w:r>
            </w:ins>
          </w:p>
        </w:tc>
        <w:tc>
          <w:tcPr>
            <w:tcW w:w="1980" w:type="dxa"/>
          </w:tcPr>
          <w:p w14:paraId="53ED8EAE" w14:textId="147E995E" w:rsidR="008833F0" w:rsidRDefault="008833F0" w:rsidP="00AA4F14">
            <w:pPr>
              <w:spacing w:line="360" w:lineRule="auto"/>
              <w:rPr>
                <w:ins w:id="666" w:author="phuong vu" w:date="2018-11-15T17:11:00Z"/>
                <w:lang w:val="en-US"/>
              </w:rPr>
            </w:pPr>
          </w:p>
        </w:tc>
        <w:tc>
          <w:tcPr>
            <w:tcW w:w="2970" w:type="dxa"/>
          </w:tcPr>
          <w:p w14:paraId="5B878A9E" w14:textId="77777777" w:rsidR="008833F0" w:rsidRDefault="008833F0" w:rsidP="00AA4F14">
            <w:pPr>
              <w:spacing w:line="360" w:lineRule="auto"/>
              <w:rPr>
                <w:ins w:id="667" w:author="phuong vu" w:date="2018-11-15T17:11:00Z"/>
                <w:lang w:val="en-US"/>
              </w:rPr>
            </w:pPr>
          </w:p>
        </w:tc>
        <w:tc>
          <w:tcPr>
            <w:tcW w:w="1266" w:type="dxa"/>
          </w:tcPr>
          <w:p w14:paraId="79DDAE54" w14:textId="77777777" w:rsidR="008833F0" w:rsidRDefault="008833F0" w:rsidP="00AA4F14">
            <w:pPr>
              <w:spacing w:line="360" w:lineRule="auto"/>
              <w:jc w:val="center"/>
              <w:rPr>
                <w:ins w:id="668" w:author="phuong vu" w:date="2018-11-15T17:11:00Z"/>
                <w:lang w:val="en-US"/>
              </w:rPr>
            </w:pPr>
          </w:p>
        </w:tc>
        <w:tc>
          <w:tcPr>
            <w:tcW w:w="1756" w:type="dxa"/>
          </w:tcPr>
          <w:p w14:paraId="4875D20A" w14:textId="77777777" w:rsidR="008833F0" w:rsidRDefault="008833F0" w:rsidP="00AA4F14">
            <w:pPr>
              <w:spacing w:line="360" w:lineRule="auto"/>
              <w:rPr>
                <w:ins w:id="669" w:author="phuong vu" w:date="2018-11-15T17:11:00Z"/>
                <w:lang w:val="en-US"/>
              </w:rPr>
            </w:pPr>
          </w:p>
        </w:tc>
      </w:tr>
      <w:tr w:rsidR="008833F0" w14:paraId="2B17B8DF" w14:textId="77777777" w:rsidTr="00AA4F14">
        <w:trPr>
          <w:ins w:id="670" w:author="phuong vu" w:date="2018-11-15T17:11:00Z"/>
        </w:trPr>
        <w:tc>
          <w:tcPr>
            <w:tcW w:w="805" w:type="dxa"/>
          </w:tcPr>
          <w:p w14:paraId="1D4B3F53" w14:textId="77777777" w:rsidR="008833F0" w:rsidRDefault="008833F0" w:rsidP="00AA4F14">
            <w:pPr>
              <w:spacing w:line="360" w:lineRule="auto"/>
              <w:jc w:val="center"/>
              <w:rPr>
                <w:ins w:id="671" w:author="phuong vu" w:date="2018-11-15T17:11:00Z"/>
                <w:lang w:val="en-US"/>
              </w:rPr>
            </w:pPr>
            <w:ins w:id="672" w:author="phuong vu" w:date="2018-11-15T17:11:00Z">
              <w:r>
                <w:rPr>
                  <w:lang w:val="en-US"/>
                </w:rPr>
                <w:t>19</w:t>
              </w:r>
            </w:ins>
          </w:p>
        </w:tc>
        <w:tc>
          <w:tcPr>
            <w:tcW w:w="1980" w:type="dxa"/>
          </w:tcPr>
          <w:p w14:paraId="6AC90D85" w14:textId="57CE5987" w:rsidR="008833F0" w:rsidRDefault="008833F0" w:rsidP="00AA4F14">
            <w:pPr>
              <w:spacing w:line="360" w:lineRule="auto"/>
              <w:rPr>
                <w:ins w:id="673" w:author="phuong vu" w:date="2018-11-15T17:11:00Z"/>
                <w:lang w:val="en-US"/>
              </w:rPr>
            </w:pPr>
          </w:p>
        </w:tc>
        <w:tc>
          <w:tcPr>
            <w:tcW w:w="2970" w:type="dxa"/>
          </w:tcPr>
          <w:p w14:paraId="3E189443" w14:textId="77777777" w:rsidR="008833F0" w:rsidRDefault="008833F0" w:rsidP="00AA4F14">
            <w:pPr>
              <w:spacing w:line="360" w:lineRule="auto"/>
              <w:rPr>
                <w:ins w:id="674" w:author="phuong vu" w:date="2018-11-15T17:11:00Z"/>
                <w:lang w:val="en-US"/>
              </w:rPr>
            </w:pPr>
          </w:p>
        </w:tc>
        <w:tc>
          <w:tcPr>
            <w:tcW w:w="1266" w:type="dxa"/>
          </w:tcPr>
          <w:p w14:paraId="4FFCAC60" w14:textId="77777777" w:rsidR="008833F0" w:rsidRDefault="008833F0" w:rsidP="00AA4F14">
            <w:pPr>
              <w:spacing w:line="360" w:lineRule="auto"/>
              <w:jc w:val="center"/>
              <w:rPr>
                <w:ins w:id="675" w:author="phuong vu" w:date="2018-11-15T17:11:00Z"/>
                <w:lang w:val="en-US"/>
              </w:rPr>
            </w:pPr>
          </w:p>
        </w:tc>
        <w:tc>
          <w:tcPr>
            <w:tcW w:w="1756" w:type="dxa"/>
          </w:tcPr>
          <w:p w14:paraId="2B6DB724" w14:textId="77777777" w:rsidR="008833F0" w:rsidRDefault="008833F0" w:rsidP="0049151D">
            <w:pPr>
              <w:keepNext/>
              <w:spacing w:line="360" w:lineRule="auto"/>
              <w:rPr>
                <w:ins w:id="676" w:author="phuong vu" w:date="2018-11-15T17:11:00Z"/>
                <w:lang w:val="en-US"/>
              </w:rPr>
              <w:pPrChange w:id="677" w:author="phuong vu" w:date="2018-11-15T17:12:00Z">
                <w:pPr>
                  <w:keepNext/>
                  <w:spacing w:line="360" w:lineRule="auto"/>
                </w:pPr>
              </w:pPrChange>
            </w:pPr>
          </w:p>
        </w:tc>
      </w:tr>
    </w:tbl>
    <w:p w14:paraId="05677338" w14:textId="0373FC1E" w:rsidR="008833F0" w:rsidRPr="0049151D" w:rsidRDefault="0049151D" w:rsidP="0049151D">
      <w:pPr>
        <w:pStyle w:val="Caption"/>
        <w:jc w:val="center"/>
        <w:rPr>
          <w:ins w:id="678" w:author="phuong vu" w:date="2018-11-15T17:10:00Z"/>
          <w:color w:val="auto"/>
          <w:sz w:val="26"/>
          <w:szCs w:val="26"/>
          <w:lang w:val="en-US"/>
          <w:rPrChange w:id="679" w:author="phuong vu" w:date="2018-11-15T17:12:00Z">
            <w:rPr>
              <w:ins w:id="680" w:author="phuong vu" w:date="2018-11-15T17:10:00Z"/>
            </w:rPr>
          </w:rPrChange>
        </w:rPr>
        <w:pPrChange w:id="681" w:author="phuong vu" w:date="2018-11-15T17:12:00Z">
          <w:pPr>
            <w:pStyle w:val="Caption"/>
          </w:pPr>
        </w:pPrChange>
      </w:pPr>
      <w:ins w:id="682" w:author="phuong vu" w:date="2018-11-15T17:12:00Z">
        <w:r w:rsidRPr="0049151D">
          <w:rPr>
            <w:color w:val="auto"/>
            <w:sz w:val="26"/>
            <w:szCs w:val="26"/>
            <w:rPrChange w:id="683" w:author="phuong vu" w:date="2018-11-15T17:12:00Z">
              <w:rPr/>
            </w:rPrChange>
          </w:rPr>
          <w:t xml:space="preserve">Bảng </w:t>
        </w:r>
        <w:r w:rsidRPr="0049151D">
          <w:rPr>
            <w:color w:val="auto"/>
            <w:sz w:val="26"/>
            <w:szCs w:val="26"/>
            <w:rPrChange w:id="684" w:author="phuong vu" w:date="2018-11-15T17:12:00Z">
              <w:rPr/>
            </w:rPrChange>
          </w:rPr>
          <w:fldChar w:fldCharType="begin"/>
        </w:r>
        <w:r w:rsidRPr="0049151D">
          <w:rPr>
            <w:color w:val="auto"/>
            <w:sz w:val="26"/>
            <w:szCs w:val="26"/>
            <w:rPrChange w:id="685" w:author="phuong vu" w:date="2018-11-15T17:12:00Z">
              <w:rPr/>
            </w:rPrChange>
          </w:rPr>
          <w:instrText xml:space="preserve"> STYLEREF 1 \s </w:instrText>
        </w:r>
      </w:ins>
      <w:r w:rsidRPr="0049151D">
        <w:rPr>
          <w:color w:val="auto"/>
          <w:sz w:val="26"/>
          <w:szCs w:val="26"/>
          <w:rPrChange w:id="686" w:author="phuong vu" w:date="2018-11-15T17:12:00Z">
            <w:rPr/>
          </w:rPrChange>
        </w:rPr>
        <w:fldChar w:fldCharType="separate"/>
      </w:r>
      <w:r w:rsidRPr="0049151D">
        <w:rPr>
          <w:noProof/>
          <w:color w:val="auto"/>
          <w:sz w:val="26"/>
          <w:szCs w:val="26"/>
          <w:rPrChange w:id="687" w:author="phuong vu" w:date="2018-11-15T17:12:00Z">
            <w:rPr>
              <w:noProof/>
            </w:rPr>
          </w:rPrChange>
        </w:rPr>
        <w:t>3</w:t>
      </w:r>
      <w:ins w:id="688" w:author="phuong vu" w:date="2018-11-15T17:12:00Z">
        <w:r w:rsidRPr="0049151D">
          <w:rPr>
            <w:color w:val="auto"/>
            <w:sz w:val="26"/>
            <w:szCs w:val="26"/>
            <w:rPrChange w:id="689" w:author="phuong vu" w:date="2018-11-15T17:12:00Z">
              <w:rPr/>
            </w:rPrChange>
          </w:rPr>
          <w:fldChar w:fldCharType="end"/>
        </w:r>
        <w:r w:rsidRPr="0049151D">
          <w:rPr>
            <w:color w:val="auto"/>
            <w:sz w:val="26"/>
            <w:szCs w:val="26"/>
            <w:rPrChange w:id="690" w:author="phuong vu" w:date="2018-11-15T17:12:00Z">
              <w:rPr/>
            </w:rPrChange>
          </w:rPr>
          <w:t>.</w:t>
        </w:r>
        <w:r w:rsidRPr="0049151D">
          <w:rPr>
            <w:color w:val="auto"/>
            <w:sz w:val="26"/>
            <w:szCs w:val="26"/>
            <w:rPrChange w:id="691" w:author="phuong vu" w:date="2018-11-15T17:12:00Z">
              <w:rPr/>
            </w:rPrChange>
          </w:rPr>
          <w:fldChar w:fldCharType="begin"/>
        </w:r>
        <w:r w:rsidRPr="0049151D">
          <w:rPr>
            <w:color w:val="auto"/>
            <w:sz w:val="26"/>
            <w:szCs w:val="26"/>
            <w:rPrChange w:id="692" w:author="phuong vu" w:date="2018-11-15T17:12:00Z">
              <w:rPr/>
            </w:rPrChange>
          </w:rPr>
          <w:instrText xml:space="preserve"> SEQ Bảng \* ARABIC \s 1 </w:instrText>
        </w:r>
      </w:ins>
      <w:r w:rsidRPr="0049151D">
        <w:rPr>
          <w:color w:val="auto"/>
          <w:sz w:val="26"/>
          <w:szCs w:val="26"/>
          <w:rPrChange w:id="693" w:author="phuong vu" w:date="2018-11-15T17:12:00Z">
            <w:rPr/>
          </w:rPrChange>
        </w:rPr>
        <w:fldChar w:fldCharType="separate"/>
      </w:r>
      <w:ins w:id="694" w:author="phuong vu" w:date="2018-11-15T17:12:00Z">
        <w:r w:rsidRPr="0049151D">
          <w:rPr>
            <w:noProof/>
            <w:color w:val="auto"/>
            <w:sz w:val="26"/>
            <w:szCs w:val="26"/>
            <w:rPrChange w:id="695" w:author="phuong vu" w:date="2018-11-15T17:12:00Z">
              <w:rPr>
                <w:noProof/>
              </w:rPr>
            </w:rPrChange>
          </w:rPr>
          <w:t>2</w:t>
        </w:r>
        <w:r w:rsidRPr="0049151D">
          <w:rPr>
            <w:color w:val="auto"/>
            <w:sz w:val="26"/>
            <w:szCs w:val="26"/>
            <w:rPrChange w:id="696" w:author="phuong vu" w:date="2018-11-15T17:12:00Z">
              <w:rPr/>
            </w:rPrChange>
          </w:rPr>
          <w:fldChar w:fldCharType="end"/>
        </w:r>
        <w:r w:rsidRPr="0049151D">
          <w:rPr>
            <w:color w:val="auto"/>
            <w:sz w:val="26"/>
            <w:szCs w:val="26"/>
            <w:lang w:val="en-US"/>
            <w:rPrChange w:id="697" w:author="phuong vu" w:date="2018-11-15T17:12:00Z">
              <w:rPr>
                <w:lang w:val="en-US"/>
              </w:rPr>
            </w:rPrChange>
          </w:rPr>
          <w:t xml:space="preserve"> Bảng các thành phần giao diện tạo đơn hàng trên ứng dụng điện thoại</w:t>
        </w:r>
      </w:ins>
    </w:p>
    <w:p w14:paraId="2C39332D" w14:textId="59723438" w:rsidR="00263449" w:rsidRDefault="00980771" w:rsidP="00980771">
      <w:pPr>
        <w:pStyle w:val="Heading5"/>
        <w:rPr>
          <w:ins w:id="698" w:author="phuong vu" w:date="2018-11-15T17:05:00Z"/>
          <w:lang w:val="en-US"/>
        </w:rPr>
      </w:pPr>
      <w:ins w:id="699" w:author="phuong vu" w:date="2018-11-15T17:05:00Z">
        <w:r>
          <w:rPr>
            <w:lang w:val="en-US"/>
          </w:rPr>
          <w:t>Dữ liệu sử dụng</w:t>
        </w:r>
      </w:ins>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rPr>
          <w:ins w:id="700" w:author="phuong vu" w:date="2018-11-15T17:05:00Z"/>
        </w:trPr>
        <w:tc>
          <w:tcPr>
            <w:tcW w:w="797" w:type="dxa"/>
            <w:vMerge w:val="restart"/>
            <w:vAlign w:val="center"/>
          </w:tcPr>
          <w:p w14:paraId="705621E6" w14:textId="77777777" w:rsidR="002175BE" w:rsidRPr="007F1EF1" w:rsidRDefault="002175BE" w:rsidP="00AA4F14">
            <w:pPr>
              <w:spacing w:line="360" w:lineRule="auto"/>
              <w:jc w:val="center"/>
              <w:rPr>
                <w:ins w:id="701" w:author="phuong vu" w:date="2018-11-15T17:05:00Z"/>
                <w:b/>
                <w:lang w:val="en-US"/>
              </w:rPr>
            </w:pPr>
            <w:ins w:id="702" w:author="phuong vu" w:date="2018-11-15T17:05:00Z">
              <w:r w:rsidRPr="007F1EF1">
                <w:rPr>
                  <w:b/>
                  <w:lang w:val="en-US"/>
                </w:rPr>
                <w:t>STT</w:t>
              </w:r>
            </w:ins>
          </w:p>
        </w:tc>
        <w:tc>
          <w:tcPr>
            <w:tcW w:w="2368" w:type="dxa"/>
            <w:vMerge w:val="restart"/>
            <w:vAlign w:val="center"/>
          </w:tcPr>
          <w:p w14:paraId="335F5537" w14:textId="77777777" w:rsidR="002175BE" w:rsidRPr="007F1EF1" w:rsidRDefault="002175BE" w:rsidP="00AA4F14">
            <w:pPr>
              <w:spacing w:line="360" w:lineRule="auto"/>
              <w:jc w:val="center"/>
              <w:rPr>
                <w:ins w:id="703" w:author="phuong vu" w:date="2018-11-15T17:05:00Z"/>
                <w:b/>
                <w:lang w:val="en-US"/>
              </w:rPr>
            </w:pPr>
            <w:ins w:id="704" w:author="phuong vu" w:date="2018-11-15T17:05:00Z">
              <w:r w:rsidRPr="007F1EF1">
                <w:rPr>
                  <w:b/>
                  <w:lang w:val="en-US"/>
                </w:rPr>
                <w:t>Tên bảng/</w:t>
              </w:r>
            </w:ins>
          </w:p>
          <w:p w14:paraId="6B54DEBE" w14:textId="77777777" w:rsidR="002175BE" w:rsidRPr="007F1EF1" w:rsidRDefault="002175BE" w:rsidP="00AA4F14">
            <w:pPr>
              <w:spacing w:line="360" w:lineRule="auto"/>
              <w:jc w:val="center"/>
              <w:rPr>
                <w:ins w:id="705" w:author="phuong vu" w:date="2018-11-15T17:05:00Z"/>
                <w:b/>
                <w:lang w:val="en-US"/>
              </w:rPr>
            </w:pPr>
            <w:ins w:id="706" w:author="phuong vu" w:date="2018-11-15T17:05:00Z">
              <w:r w:rsidRPr="007F1EF1">
                <w:rPr>
                  <w:b/>
                  <w:lang w:val="en-US"/>
                </w:rPr>
                <w:t>Cấu tr</w:t>
              </w:r>
              <w:r>
                <w:rPr>
                  <w:b/>
                  <w:lang w:val="en-US"/>
                </w:rPr>
                <w:t>ú</w:t>
              </w:r>
              <w:r w:rsidRPr="007F1EF1">
                <w:rPr>
                  <w:b/>
                  <w:lang w:val="en-US"/>
                </w:rPr>
                <w:t>c dữ liệu</w:t>
              </w:r>
            </w:ins>
          </w:p>
        </w:tc>
        <w:tc>
          <w:tcPr>
            <w:tcW w:w="5612" w:type="dxa"/>
            <w:gridSpan w:val="4"/>
            <w:vAlign w:val="center"/>
          </w:tcPr>
          <w:p w14:paraId="31F20EF8" w14:textId="77777777" w:rsidR="002175BE" w:rsidRPr="007F1EF1" w:rsidRDefault="002175BE" w:rsidP="00AA4F14">
            <w:pPr>
              <w:spacing w:line="360" w:lineRule="auto"/>
              <w:jc w:val="center"/>
              <w:rPr>
                <w:ins w:id="707" w:author="phuong vu" w:date="2018-11-15T17:05:00Z"/>
                <w:b/>
                <w:lang w:val="en-US"/>
              </w:rPr>
            </w:pPr>
            <w:ins w:id="708" w:author="phuong vu" w:date="2018-11-15T17:05:00Z">
              <w:r w:rsidRPr="007F1EF1">
                <w:rPr>
                  <w:b/>
                  <w:lang w:val="en-US"/>
                </w:rPr>
                <w:t>Phương thức</w:t>
              </w:r>
            </w:ins>
          </w:p>
        </w:tc>
      </w:tr>
      <w:tr w:rsidR="002175BE" w14:paraId="7233E7B1" w14:textId="77777777" w:rsidTr="002175BE">
        <w:trPr>
          <w:ins w:id="709" w:author="phuong vu" w:date="2018-11-15T17:05:00Z"/>
        </w:trPr>
        <w:tc>
          <w:tcPr>
            <w:tcW w:w="797" w:type="dxa"/>
            <w:vMerge/>
            <w:vAlign w:val="center"/>
          </w:tcPr>
          <w:p w14:paraId="4298E0E1" w14:textId="77777777" w:rsidR="002175BE" w:rsidRPr="007F1EF1" w:rsidRDefault="002175BE" w:rsidP="00AA4F14">
            <w:pPr>
              <w:spacing w:line="360" w:lineRule="auto"/>
              <w:jc w:val="center"/>
              <w:rPr>
                <w:ins w:id="710" w:author="phuong vu" w:date="2018-11-15T17:05:00Z"/>
                <w:b/>
                <w:lang w:val="en-US"/>
              </w:rPr>
            </w:pPr>
          </w:p>
        </w:tc>
        <w:tc>
          <w:tcPr>
            <w:tcW w:w="2368" w:type="dxa"/>
            <w:vMerge/>
            <w:vAlign w:val="center"/>
          </w:tcPr>
          <w:p w14:paraId="7DF7FF83" w14:textId="77777777" w:rsidR="002175BE" w:rsidRPr="007F1EF1" w:rsidRDefault="002175BE" w:rsidP="00AA4F14">
            <w:pPr>
              <w:spacing w:line="360" w:lineRule="auto"/>
              <w:jc w:val="center"/>
              <w:rPr>
                <w:ins w:id="711" w:author="phuong vu" w:date="2018-11-15T17:05:00Z"/>
                <w:b/>
                <w:lang w:val="en-US"/>
              </w:rPr>
            </w:pPr>
          </w:p>
        </w:tc>
        <w:tc>
          <w:tcPr>
            <w:tcW w:w="1414" w:type="dxa"/>
            <w:vAlign w:val="center"/>
          </w:tcPr>
          <w:p w14:paraId="2E123462" w14:textId="77777777" w:rsidR="002175BE" w:rsidRPr="007F1EF1" w:rsidRDefault="002175BE" w:rsidP="00AA4F14">
            <w:pPr>
              <w:spacing w:line="360" w:lineRule="auto"/>
              <w:jc w:val="center"/>
              <w:rPr>
                <w:ins w:id="712" w:author="phuong vu" w:date="2018-11-15T17:05:00Z"/>
                <w:b/>
                <w:lang w:val="en-US"/>
              </w:rPr>
            </w:pPr>
            <w:ins w:id="713" w:author="phuong vu" w:date="2018-11-15T17:05:00Z">
              <w:r w:rsidRPr="007F1EF1">
                <w:rPr>
                  <w:b/>
                  <w:lang w:val="en-US"/>
                </w:rPr>
                <w:t>Thêm</w:t>
              </w:r>
            </w:ins>
          </w:p>
        </w:tc>
        <w:tc>
          <w:tcPr>
            <w:tcW w:w="1395" w:type="dxa"/>
            <w:vAlign w:val="center"/>
          </w:tcPr>
          <w:p w14:paraId="0B706DBE" w14:textId="77777777" w:rsidR="002175BE" w:rsidRPr="007F1EF1" w:rsidRDefault="002175BE" w:rsidP="00AA4F14">
            <w:pPr>
              <w:spacing w:line="360" w:lineRule="auto"/>
              <w:jc w:val="center"/>
              <w:rPr>
                <w:ins w:id="714" w:author="phuong vu" w:date="2018-11-15T17:05:00Z"/>
                <w:b/>
                <w:lang w:val="en-US"/>
              </w:rPr>
            </w:pPr>
            <w:ins w:id="715" w:author="phuong vu" w:date="2018-11-15T17:05:00Z">
              <w:r w:rsidRPr="007F1EF1">
                <w:rPr>
                  <w:b/>
                  <w:lang w:val="en-US"/>
                </w:rPr>
                <w:t>Sửa</w:t>
              </w:r>
            </w:ins>
          </w:p>
        </w:tc>
        <w:tc>
          <w:tcPr>
            <w:tcW w:w="1397" w:type="dxa"/>
            <w:vAlign w:val="center"/>
          </w:tcPr>
          <w:p w14:paraId="732ED934" w14:textId="77777777" w:rsidR="002175BE" w:rsidRPr="007F1EF1" w:rsidRDefault="002175BE" w:rsidP="00AA4F14">
            <w:pPr>
              <w:spacing w:line="360" w:lineRule="auto"/>
              <w:jc w:val="center"/>
              <w:rPr>
                <w:ins w:id="716" w:author="phuong vu" w:date="2018-11-15T17:05:00Z"/>
                <w:b/>
                <w:lang w:val="en-US"/>
              </w:rPr>
            </w:pPr>
            <w:ins w:id="717" w:author="phuong vu" w:date="2018-11-15T17:05:00Z">
              <w:r w:rsidRPr="007F1EF1">
                <w:rPr>
                  <w:b/>
                  <w:lang w:val="en-US"/>
                </w:rPr>
                <w:t>Xóa</w:t>
              </w:r>
            </w:ins>
          </w:p>
        </w:tc>
        <w:tc>
          <w:tcPr>
            <w:tcW w:w="1406" w:type="dxa"/>
            <w:vAlign w:val="center"/>
          </w:tcPr>
          <w:p w14:paraId="674F8F28" w14:textId="77777777" w:rsidR="002175BE" w:rsidRPr="007F1EF1" w:rsidRDefault="002175BE" w:rsidP="00AA4F14">
            <w:pPr>
              <w:spacing w:line="360" w:lineRule="auto"/>
              <w:jc w:val="center"/>
              <w:rPr>
                <w:ins w:id="718" w:author="phuong vu" w:date="2018-11-15T17:05:00Z"/>
                <w:b/>
                <w:lang w:val="en-US"/>
              </w:rPr>
            </w:pPr>
            <w:ins w:id="719" w:author="phuong vu" w:date="2018-11-15T17:05:00Z">
              <w:r w:rsidRPr="007F1EF1">
                <w:rPr>
                  <w:b/>
                  <w:lang w:val="en-US"/>
                </w:rPr>
                <w:t>Truy vấn</w:t>
              </w:r>
            </w:ins>
          </w:p>
        </w:tc>
      </w:tr>
      <w:tr w:rsidR="002175BE" w14:paraId="5DDDFA68" w14:textId="77777777" w:rsidTr="002175BE">
        <w:trPr>
          <w:ins w:id="720" w:author="phuong vu" w:date="2018-11-15T17:05:00Z"/>
        </w:trPr>
        <w:tc>
          <w:tcPr>
            <w:tcW w:w="797" w:type="dxa"/>
          </w:tcPr>
          <w:p w14:paraId="4C4C5C4C" w14:textId="77777777" w:rsidR="002175BE" w:rsidRDefault="002175BE" w:rsidP="00AA4F14">
            <w:pPr>
              <w:spacing w:line="360" w:lineRule="auto"/>
              <w:jc w:val="center"/>
              <w:rPr>
                <w:ins w:id="721" w:author="phuong vu" w:date="2018-11-15T17:05:00Z"/>
                <w:lang w:val="en-US"/>
              </w:rPr>
            </w:pPr>
            <w:ins w:id="722" w:author="phuong vu" w:date="2018-11-15T17:05:00Z">
              <w:r>
                <w:rPr>
                  <w:lang w:val="en-US"/>
                </w:rPr>
                <w:t>1</w:t>
              </w:r>
            </w:ins>
          </w:p>
        </w:tc>
        <w:tc>
          <w:tcPr>
            <w:tcW w:w="2368" w:type="dxa"/>
          </w:tcPr>
          <w:p w14:paraId="287DB823" w14:textId="30C34F6B" w:rsidR="002175BE" w:rsidRDefault="002175BE" w:rsidP="00AA4F14">
            <w:pPr>
              <w:spacing w:line="360" w:lineRule="auto"/>
              <w:rPr>
                <w:ins w:id="723" w:author="phuong vu" w:date="2018-11-15T17:05:00Z"/>
                <w:lang w:val="en-US"/>
              </w:rPr>
            </w:pPr>
            <w:ins w:id="724" w:author="phuong vu" w:date="2018-11-15T17:06:00Z">
              <w:r>
                <w:rPr>
                  <w:lang w:val="en-US"/>
                </w:rPr>
                <w:t>s</w:t>
              </w:r>
            </w:ins>
            <w:ins w:id="725" w:author="phuong vu" w:date="2018-11-15T17:05:00Z">
              <w:r>
                <w:rPr>
                  <w:lang w:val="en-US"/>
                </w:rPr>
                <w:t>ervice_type</w:t>
              </w:r>
            </w:ins>
          </w:p>
        </w:tc>
        <w:tc>
          <w:tcPr>
            <w:tcW w:w="1414" w:type="dxa"/>
          </w:tcPr>
          <w:p w14:paraId="7A0DD919" w14:textId="77777777" w:rsidR="002175BE" w:rsidRDefault="002175BE" w:rsidP="00AA4F14">
            <w:pPr>
              <w:spacing w:line="360" w:lineRule="auto"/>
              <w:jc w:val="center"/>
              <w:rPr>
                <w:ins w:id="726" w:author="phuong vu" w:date="2018-11-15T17:05:00Z"/>
                <w:lang w:val="en-US"/>
              </w:rPr>
            </w:pPr>
          </w:p>
        </w:tc>
        <w:tc>
          <w:tcPr>
            <w:tcW w:w="1395" w:type="dxa"/>
          </w:tcPr>
          <w:p w14:paraId="004E91BE" w14:textId="0FE8EDFD" w:rsidR="002175BE" w:rsidRDefault="002175BE" w:rsidP="00AA4F14">
            <w:pPr>
              <w:spacing w:line="360" w:lineRule="auto"/>
              <w:jc w:val="center"/>
              <w:rPr>
                <w:ins w:id="727" w:author="phuong vu" w:date="2018-11-15T17:05:00Z"/>
                <w:lang w:val="en-US"/>
              </w:rPr>
            </w:pPr>
          </w:p>
        </w:tc>
        <w:tc>
          <w:tcPr>
            <w:tcW w:w="1397" w:type="dxa"/>
          </w:tcPr>
          <w:p w14:paraId="6139CAA9" w14:textId="77777777" w:rsidR="002175BE" w:rsidRDefault="002175BE" w:rsidP="00AA4F14">
            <w:pPr>
              <w:spacing w:line="360" w:lineRule="auto"/>
              <w:jc w:val="center"/>
              <w:rPr>
                <w:ins w:id="728" w:author="phuong vu" w:date="2018-11-15T17:05:00Z"/>
                <w:lang w:val="en-US"/>
              </w:rPr>
            </w:pPr>
          </w:p>
        </w:tc>
        <w:tc>
          <w:tcPr>
            <w:tcW w:w="1406" w:type="dxa"/>
          </w:tcPr>
          <w:p w14:paraId="0120AEC9" w14:textId="23BC7635" w:rsidR="002175BE" w:rsidRDefault="002175BE" w:rsidP="00AA4F14">
            <w:pPr>
              <w:jc w:val="center"/>
              <w:rPr>
                <w:ins w:id="729" w:author="phuong vu" w:date="2018-11-15T17:05:00Z"/>
                <w:lang w:val="en-US"/>
              </w:rPr>
            </w:pPr>
            <w:ins w:id="730" w:author="phuong vu" w:date="2018-11-15T17:07:00Z">
              <w:r>
                <w:rPr>
                  <w:lang w:val="en-US"/>
                </w:rPr>
                <w:t>X</w:t>
              </w:r>
            </w:ins>
          </w:p>
        </w:tc>
      </w:tr>
      <w:tr w:rsidR="002175BE" w14:paraId="4DE10FF7" w14:textId="77777777" w:rsidTr="002175BE">
        <w:trPr>
          <w:ins w:id="731" w:author="phuong vu" w:date="2018-11-15T17:05:00Z"/>
        </w:trPr>
        <w:tc>
          <w:tcPr>
            <w:tcW w:w="797" w:type="dxa"/>
          </w:tcPr>
          <w:p w14:paraId="27DC5A20" w14:textId="77777777" w:rsidR="002175BE" w:rsidRDefault="002175BE" w:rsidP="00AA4F14">
            <w:pPr>
              <w:spacing w:line="360" w:lineRule="auto"/>
              <w:jc w:val="center"/>
              <w:rPr>
                <w:ins w:id="732" w:author="phuong vu" w:date="2018-11-15T17:05:00Z"/>
                <w:lang w:val="en-US"/>
              </w:rPr>
            </w:pPr>
            <w:ins w:id="733" w:author="phuong vu" w:date="2018-11-15T17:05:00Z">
              <w:r>
                <w:rPr>
                  <w:lang w:val="en-US"/>
                </w:rPr>
                <w:t>2</w:t>
              </w:r>
            </w:ins>
          </w:p>
        </w:tc>
        <w:tc>
          <w:tcPr>
            <w:tcW w:w="2368" w:type="dxa"/>
          </w:tcPr>
          <w:p w14:paraId="4B7A439C" w14:textId="4E751416" w:rsidR="002175BE" w:rsidRDefault="002175BE" w:rsidP="00AA4F14">
            <w:pPr>
              <w:spacing w:line="360" w:lineRule="auto"/>
              <w:rPr>
                <w:ins w:id="734" w:author="phuong vu" w:date="2018-11-15T17:05:00Z"/>
                <w:lang w:val="en-US"/>
              </w:rPr>
            </w:pPr>
            <w:ins w:id="735" w:author="phuong vu" w:date="2018-11-15T17:07:00Z">
              <w:r>
                <w:rPr>
                  <w:lang w:val="en-US"/>
                </w:rPr>
                <w:t>c</w:t>
              </w:r>
            </w:ins>
            <w:ins w:id="736" w:author="phuong vu" w:date="2018-11-15T17:06:00Z">
              <w:r>
                <w:rPr>
                  <w:lang w:val="en-US"/>
                </w:rPr>
                <w:t>olor</w:t>
              </w:r>
            </w:ins>
          </w:p>
        </w:tc>
        <w:tc>
          <w:tcPr>
            <w:tcW w:w="1414" w:type="dxa"/>
          </w:tcPr>
          <w:p w14:paraId="2C80842D" w14:textId="54D2367B" w:rsidR="002175BE" w:rsidRDefault="002175BE" w:rsidP="00AA4F14">
            <w:pPr>
              <w:spacing w:line="360" w:lineRule="auto"/>
              <w:jc w:val="center"/>
              <w:rPr>
                <w:ins w:id="737" w:author="phuong vu" w:date="2018-11-15T17:05:00Z"/>
                <w:lang w:val="en-US"/>
              </w:rPr>
            </w:pPr>
          </w:p>
        </w:tc>
        <w:tc>
          <w:tcPr>
            <w:tcW w:w="1395" w:type="dxa"/>
          </w:tcPr>
          <w:p w14:paraId="595B7748" w14:textId="75FEC358" w:rsidR="002175BE" w:rsidRDefault="002175BE" w:rsidP="00AA4F14">
            <w:pPr>
              <w:spacing w:line="360" w:lineRule="auto"/>
              <w:jc w:val="center"/>
              <w:rPr>
                <w:ins w:id="738" w:author="phuong vu" w:date="2018-11-15T17:05:00Z"/>
                <w:lang w:val="en-US"/>
              </w:rPr>
            </w:pPr>
          </w:p>
        </w:tc>
        <w:tc>
          <w:tcPr>
            <w:tcW w:w="1397" w:type="dxa"/>
          </w:tcPr>
          <w:p w14:paraId="24FBE331" w14:textId="77777777" w:rsidR="002175BE" w:rsidRDefault="002175BE" w:rsidP="00AA4F14">
            <w:pPr>
              <w:spacing w:line="360" w:lineRule="auto"/>
              <w:jc w:val="center"/>
              <w:rPr>
                <w:ins w:id="739" w:author="phuong vu" w:date="2018-11-15T17:05:00Z"/>
                <w:lang w:val="en-US"/>
              </w:rPr>
            </w:pPr>
          </w:p>
        </w:tc>
        <w:tc>
          <w:tcPr>
            <w:tcW w:w="1406" w:type="dxa"/>
          </w:tcPr>
          <w:p w14:paraId="6E47A710" w14:textId="100F9265" w:rsidR="002175BE" w:rsidRDefault="002175BE" w:rsidP="00AA4F14">
            <w:pPr>
              <w:jc w:val="center"/>
              <w:rPr>
                <w:ins w:id="740" w:author="phuong vu" w:date="2018-11-15T17:05:00Z"/>
                <w:lang w:val="en-US"/>
              </w:rPr>
            </w:pPr>
            <w:ins w:id="741" w:author="phuong vu" w:date="2018-11-15T17:07:00Z">
              <w:r>
                <w:rPr>
                  <w:lang w:val="en-US"/>
                </w:rPr>
                <w:t>X</w:t>
              </w:r>
            </w:ins>
          </w:p>
        </w:tc>
      </w:tr>
      <w:tr w:rsidR="002175BE" w14:paraId="37E2F9D6" w14:textId="77777777" w:rsidTr="002175BE">
        <w:trPr>
          <w:ins w:id="742" w:author="phuong vu" w:date="2018-11-15T17:05:00Z"/>
        </w:trPr>
        <w:tc>
          <w:tcPr>
            <w:tcW w:w="797" w:type="dxa"/>
          </w:tcPr>
          <w:p w14:paraId="4E2E5A03" w14:textId="77777777" w:rsidR="002175BE" w:rsidRDefault="002175BE" w:rsidP="00AA4F14">
            <w:pPr>
              <w:spacing w:line="360" w:lineRule="auto"/>
              <w:jc w:val="center"/>
              <w:rPr>
                <w:ins w:id="743" w:author="phuong vu" w:date="2018-11-15T17:05:00Z"/>
                <w:lang w:val="en-US"/>
              </w:rPr>
            </w:pPr>
            <w:ins w:id="744" w:author="phuong vu" w:date="2018-11-15T17:05:00Z">
              <w:r>
                <w:rPr>
                  <w:lang w:val="en-US"/>
                </w:rPr>
                <w:t>3</w:t>
              </w:r>
            </w:ins>
          </w:p>
        </w:tc>
        <w:tc>
          <w:tcPr>
            <w:tcW w:w="2368" w:type="dxa"/>
          </w:tcPr>
          <w:p w14:paraId="633FF26A" w14:textId="4B3EA1CB" w:rsidR="002175BE" w:rsidRDefault="002175BE" w:rsidP="00AA4F14">
            <w:pPr>
              <w:spacing w:line="360" w:lineRule="auto"/>
              <w:rPr>
                <w:ins w:id="745" w:author="phuong vu" w:date="2018-11-15T17:05:00Z"/>
                <w:lang w:val="en-US"/>
              </w:rPr>
            </w:pPr>
            <w:ins w:id="746" w:author="phuong vu" w:date="2018-11-15T17:06:00Z">
              <w:r>
                <w:rPr>
                  <w:lang w:val="en-US"/>
                </w:rPr>
                <w:t>material</w:t>
              </w:r>
            </w:ins>
          </w:p>
        </w:tc>
        <w:tc>
          <w:tcPr>
            <w:tcW w:w="1414" w:type="dxa"/>
          </w:tcPr>
          <w:p w14:paraId="2743B7BB" w14:textId="77777777" w:rsidR="002175BE" w:rsidRDefault="002175BE" w:rsidP="00AA4F14">
            <w:pPr>
              <w:spacing w:line="360" w:lineRule="auto"/>
              <w:jc w:val="center"/>
              <w:rPr>
                <w:ins w:id="747" w:author="phuong vu" w:date="2018-11-15T17:05:00Z"/>
                <w:lang w:val="en-US"/>
              </w:rPr>
            </w:pPr>
          </w:p>
        </w:tc>
        <w:tc>
          <w:tcPr>
            <w:tcW w:w="1395" w:type="dxa"/>
          </w:tcPr>
          <w:p w14:paraId="6BEC57FF" w14:textId="49990F43" w:rsidR="002175BE" w:rsidRDefault="002175BE" w:rsidP="00AA4F14">
            <w:pPr>
              <w:spacing w:line="360" w:lineRule="auto"/>
              <w:jc w:val="center"/>
              <w:rPr>
                <w:ins w:id="748" w:author="phuong vu" w:date="2018-11-15T17:05:00Z"/>
                <w:lang w:val="en-US"/>
              </w:rPr>
            </w:pPr>
          </w:p>
        </w:tc>
        <w:tc>
          <w:tcPr>
            <w:tcW w:w="1397" w:type="dxa"/>
          </w:tcPr>
          <w:p w14:paraId="64F8D462" w14:textId="77777777" w:rsidR="002175BE" w:rsidRDefault="002175BE" w:rsidP="00AA4F14">
            <w:pPr>
              <w:spacing w:line="360" w:lineRule="auto"/>
              <w:jc w:val="center"/>
              <w:rPr>
                <w:ins w:id="749" w:author="phuong vu" w:date="2018-11-15T17:05:00Z"/>
                <w:lang w:val="en-US"/>
              </w:rPr>
            </w:pPr>
          </w:p>
        </w:tc>
        <w:tc>
          <w:tcPr>
            <w:tcW w:w="1406" w:type="dxa"/>
          </w:tcPr>
          <w:p w14:paraId="38F8B275" w14:textId="406FD694" w:rsidR="002175BE" w:rsidRDefault="002175BE" w:rsidP="00AA4F14">
            <w:pPr>
              <w:jc w:val="center"/>
              <w:rPr>
                <w:ins w:id="750" w:author="phuong vu" w:date="2018-11-15T17:05:00Z"/>
                <w:lang w:val="en-US"/>
              </w:rPr>
            </w:pPr>
            <w:ins w:id="751" w:author="phuong vu" w:date="2018-11-15T17:07:00Z">
              <w:r>
                <w:rPr>
                  <w:lang w:val="en-US"/>
                </w:rPr>
                <w:t>X</w:t>
              </w:r>
            </w:ins>
          </w:p>
        </w:tc>
      </w:tr>
      <w:tr w:rsidR="002175BE" w14:paraId="583F809E" w14:textId="77777777" w:rsidTr="002175BE">
        <w:trPr>
          <w:ins w:id="752" w:author="phuong vu" w:date="2018-11-15T17:05:00Z"/>
        </w:trPr>
        <w:tc>
          <w:tcPr>
            <w:tcW w:w="797" w:type="dxa"/>
          </w:tcPr>
          <w:p w14:paraId="19975D96" w14:textId="77777777" w:rsidR="002175BE" w:rsidRDefault="002175BE" w:rsidP="00AA4F14">
            <w:pPr>
              <w:spacing w:line="360" w:lineRule="auto"/>
              <w:jc w:val="center"/>
              <w:rPr>
                <w:ins w:id="753" w:author="phuong vu" w:date="2018-11-15T17:05:00Z"/>
                <w:lang w:val="en-US"/>
              </w:rPr>
            </w:pPr>
            <w:ins w:id="754" w:author="phuong vu" w:date="2018-11-15T17:05:00Z">
              <w:r>
                <w:rPr>
                  <w:lang w:val="en-US"/>
                </w:rPr>
                <w:t>4</w:t>
              </w:r>
            </w:ins>
          </w:p>
        </w:tc>
        <w:tc>
          <w:tcPr>
            <w:tcW w:w="2368" w:type="dxa"/>
          </w:tcPr>
          <w:p w14:paraId="5EEE0AF9" w14:textId="54D5552A" w:rsidR="002175BE" w:rsidRDefault="002175BE" w:rsidP="00AA4F14">
            <w:pPr>
              <w:spacing w:line="360" w:lineRule="auto"/>
              <w:rPr>
                <w:ins w:id="755" w:author="phuong vu" w:date="2018-11-15T17:05:00Z"/>
                <w:lang w:val="en-US"/>
              </w:rPr>
            </w:pPr>
            <w:ins w:id="756" w:author="phuong vu" w:date="2018-11-15T17:06:00Z">
              <w:r>
                <w:rPr>
                  <w:lang w:val="en-US"/>
                </w:rPr>
                <w:t>label</w:t>
              </w:r>
            </w:ins>
          </w:p>
        </w:tc>
        <w:tc>
          <w:tcPr>
            <w:tcW w:w="1414" w:type="dxa"/>
          </w:tcPr>
          <w:p w14:paraId="6D27D73C" w14:textId="77777777" w:rsidR="002175BE" w:rsidRDefault="002175BE" w:rsidP="00AA4F14">
            <w:pPr>
              <w:spacing w:line="360" w:lineRule="auto"/>
              <w:jc w:val="center"/>
              <w:rPr>
                <w:ins w:id="757" w:author="phuong vu" w:date="2018-11-15T17:05:00Z"/>
                <w:lang w:val="en-US"/>
              </w:rPr>
            </w:pPr>
          </w:p>
        </w:tc>
        <w:tc>
          <w:tcPr>
            <w:tcW w:w="1395" w:type="dxa"/>
          </w:tcPr>
          <w:p w14:paraId="2C78FE67" w14:textId="0FEB66C4" w:rsidR="002175BE" w:rsidRDefault="002175BE" w:rsidP="00AA4F14">
            <w:pPr>
              <w:spacing w:line="360" w:lineRule="auto"/>
              <w:jc w:val="center"/>
              <w:rPr>
                <w:ins w:id="758" w:author="phuong vu" w:date="2018-11-15T17:05:00Z"/>
                <w:lang w:val="en-US"/>
              </w:rPr>
            </w:pPr>
          </w:p>
        </w:tc>
        <w:tc>
          <w:tcPr>
            <w:tcW w:w="1397" w:type="dxa"/>
          </w:tcPr>
          <w:p w14:paraId="38C47495" w14:textId="77777777" w:rsidR="002175BE" w:rsidRDefault="002175BE" w:rsidP="00AA4F14">
            <w:pPr>
              <w:spacing w:line="360" w:lineRule="auto"/>
              <w:jc w:val="center"/>
              <w:rPr>
                <w:ins w:id="759" w:author="phuong vu" w:date="2018-11-15T17:05:00Z"/>
                <w:lang w:val="en-US"/>
              </w:rPr>
            </w:pPr>
          </w:p>
        </w:tc>
        <w:tc>
          <w:tcPr>
            <w:tcW w:w="1406" w:type="dxa"/>
          </w:tcPr>
          <w:p w14:paraId="63B956B0" w14:textId="1D87B3D9" w:rsidR="002175BE" w:rsidRDefault="002175BE" w:rsidP="00AA4F14">
            <w:pPr>
              <w:jc w:val="center"/>
              <w:rPr>
                <w:ins w:id="760" w:author="phuong vu" w:date="2018-11-15T17:05:00Z"/>
                <w:lang w:val="en-US"/>
              </w:rPr>
            </w:pPr>
            <w:ins w:id="761" w:author="phuong vu" w:date="2018-11-15T17:07:00Z">
              <w:r>
                <w:rPr>
                  <w:lang w:val="en-US"/>
                </w:rPr>
                <w:t>X</w:t>
              </w:r>
            </w:ins>
          </w:p>
        </w:tc>
      </w:tr>
      <w:tr w:rsidR="002175BE" w14:paraId="7D24B1E5" w14:textId="77777777" w:rsidTr="002175BE">
        <w:trPr>
          <w:ins w:id="762" w:author="phuong vu" w:date="2018-11-15T17:06:00Z"/>
        </w:trPr>
        <w:tc>
          <w:tcPr>
            <w:tcW w:w="797" w:type="dxa"/>
          </w:tcPr>
          <w:p w14:paraId="1AD16CFC" w14:textId="03C99DA6" w:rsidR="002175BE" w:rsidRDefault="002175BE" w:rsidP="00AA4F14">
            <w:pPr>
              <w:spacing w:line="360" w:lineRule="auto"/>
              <w:jc w:val="center"/>
              <w:rPr>
                <w:ins w:id="763" w:author="phuong vu" w:date="2018-11-15T17:06:00Z"/>
                <w:lang w:val="en-US"/>
              </w:rPr>
            </w:pPr>
            <w:ins w:id="764" w:author="phuong vu" w:date="2018-11-15T17:06:00Z">
              <w:r>
                <w:rPr>
                  <w:lang w:val="en-US"/>
                </w:rPr>
                <w:t>5</w:t>
              </w:r>
            </w:ins>
          </w:p>
        </w:tc>
        <w:tc>
          <w:tcPr>
            <w:tcW w:w="2368" w:type="dxa"/>
          </w:tcPr>
          <w:p w14:paraId="6F4EC3BB" w14:textId="5158E102" w:rsidR="002175BE" w:rsidRDefault="002175BE" w:rsidP="00AA4F14">
            <w:pPr>
              <w:spacing w:line="360" w:lineRule="auto"/>
              <w:rPr>
                <w:ins w:id="765" w:author="phuong vu" w:date="2018-11-15T17:06:00Z"/>
                <w:lang w:val="en-US"/>
              </w:rPr>
            </w:pPr>
            <w:ins w:id="766" w:author="phuong vu" w:date="2018-11-15T17:06:00Z">
              <w:r>
                <w:rPr>
                  <w:lang w:val="en-US"/>
                </w:rPr>
                <w:t>unit</w:t>
              </w:r>
            </w:ins>
          </w:p>
        </w:tc>
        <w:tc>
          <w:tcPr>
            <w:tcW w:w="1414" w:type="dxa"/>
          </w:tcPr>
          <w:p w14:paraId="3BB7C203" w14:textId="77777777" w:rsidR="002175BE" w:rsidRDefault="002175BE" w:rsidP="00AA4F14">
            <w:pPr>
              <w:spacing w:line="360" w:lineRule="auto"/>
              <w:jc w:val="center"/>
              <w:rPr>
                <w:ins w:id="767" w:author="phuong vu" w:date="2018-11-15T17:06:00Z"/>
                <w:lang w:val="en-US"/>
              </w:rPr>
            </w:pPr>
          </w:p>
        </w:tc>
        <w:tc>
          <w:tcPr>
            <w:tcW w:w="1395" w:type="dxa"/>
          </w:tcPr>
          <w:p w14:paraId="139AC848" w14:textId="77777777" w:rsidR="002175BE" w:rsidRDefault="002175BE" w:rsidP="00AA4F14">
            <w:pPr>
              <w:spacing w:line="360" w:lineRule="auto"/>
              <w:jc w:val="center"/>
              <w:rPr>
                <w:ins w:id="768" w:author="phuong vu" w:date="2018-11-15T17:06:00Z"/>
                <w:lang w:val="en-US"/>
              </w:rPr>
            </w:pPr>
          </w:p>
        </w:tc>
        <w:tc>
          <w:tcPr>
            <w:tcW w:w="1397" w:type="dxa"/>
          </w:tcPr>
          <w:p w14:paraId="340227CE" w14:textId="77777777" w:rsidR="002175BE" w:rsidRDefault="002175BE" w:rsidP="00AA4F14">
            <w:pPr>
              <w:spacing w:line="360" w:lineRule="auto"/>
              <w:jc w:val="center"/>
              <w:rPr>
                <w:ins w:id="769" w:author="phuong vu" w:date="2018-11-15T17:06:00Z"/>
                <w:lang w:val="en-US"/>
              </w:rPr>
            </w:pPr>
          </w:p>
        </w:tc>
        <w:tc>
          <w:tcPr>
            <w:tcW w:w="1406" w:type="dxa"/>
          </w:tcPr>
          <w:p w14:paraId="51BDE5C6" w14:textId="7A0B5BA1" w:rsidR="002175BE" w:rsidRDefault="002175BE" w:rsidP="00AA4F14">
            <w:pPr>
              <w:jc w:val="center"/>
              <w:rPr>
                <w:ins w:id="770" w:author="phuong vu" w:date="2018-11-15T17:06:00Z"/>
                <w:lang w:val="en-US"/>
              </w:rPr>
            </w:pPr>
            <w:ins w:id="771" w:author="phuong vu" w:date="2018-11-15T17:07:00Z">
              <w:r>
                <w:rPr>
                  <w:lang w:val="en-US"/>
                </w:rPr>
                <w:t>X</w:t>
              </w:r>
            </w:ins>
          </w:p>
        </w:tc>
      </w:tr>
      <w:tr w:rsidR="002175BE" w14:paraId="406780E5" w14:textId="77777777" w:rsidTr="002175BE">
        <w:trPr>
          <w:ins w:id="772" w:author="phuong vu" w:date="2018-11-15T17:06:00Z"/>
        </w:trPr>
        <w:tc>
          <w:tcPr>
            <w:tcW w:w="797" w:type="dxa"/>
          </w:tcPr>
          <w:p w14:paraId="114EEFE1" w14:textId="5DC8BB23" w:rsidR="002175BE" w:rsidRDefault="002175BE" w:rsidP="00AA4F14">
            <w:pPr>
              <w:spacing w:line="360" w:lineRule="auto"/>
              <w:jc w:val="center"/>
              <w:rPr>
                <w:ins w:id="773" w:author="phuong vu" w:date="2018-11-15T17:06:00Z"/>
                <w:lang w:val="en-US"/>
              </w:rPr>
            </w:pPr>
            <w:ins w:id="774" w:author="phuong vu" w:date="2018-11-15T17:06:00Z">
              <w:r>
                <w:rPr>
                  <w:lang w:val="en-US"/>
                </w:rPr>
                <w:t>6</w:t>
              </w:r>
            </w:ins>
          </w:p>
        </w:tc>
        <w:tc>
          <w:tcPr>
            <w:tcW w:w="2368" w:type="dxa"/>
          </w:tcPr>
          <w:p w14:paraId="1C553659" w14:textId="4010F0BA" w:rsidR="002175BE" w:rsidRDefault="002175BE" w:rsidP="00AA4F14">
            <w:pPr>
              <w:spacing w:line="360" w:lineRule="auto"/>
              <w:rPr>
                <w:ins w:id="775" w:author="phuong vu" w:date="2018-11-15T17:06:00Z"/>
                <w:lang w:val="en-US"/>
              </w:rPr>
            </w:pPr>
            <w:ins w:id="776" w:author="phuong vu" w:date="2018-11-15T17:06:00Z">
              <w:r>
                <w:rPr>
                  <w:lang w:val="en-US"/>
                </w:rPr>
                <w:t>product</w:t>
              </w:r>
            </w:ins>
          </w:p>
        </w:tc>
        <w:tc>
          <w:tcPr>
            <w:tcW w:w="1414" w:type="dxa"/>
          </w:tcPr>
          <w:p w14:paraId="0C12C33C" w14:textId="77777777" w:rsidR="002175BE" w:rsidRDefault="002175BE" w:rsidP="00AA4F14">
            <w:pPr>
              <w:spacing w:line="360" w:lineRule="auto"/>
              <w:jc w:val="center"/>
              <w:rPr>
                <w:ins w:id="777" w:author="phuong vu" w:date="2018-11-15T17:06:00Z"/>
                <w:lang w:val="en-US"/>
              </w:rPr>
            </w:pPr>
          </w:p>
        </w:tc>
        <w:tc>
          <w:tcPr>
            <w:tcW w:w="1395" w:type="dxa"/>
          </w:tcPr>
          <w:p w14:paraId="46D8928A" w14:textId="77777777" w:rsidR="002175BE" w:rsidRDefault="002175BE" w:rsidP="00AA4F14">
            <w:pPr>
              <w:spacing w:line="360" w:lineRule="auto"/>
              <w:jc w:val="center"/>
              <w:rPr>
                <w:ins w:id="778" w:author="phuong vu" w:date="2018-11-15T17:06:00Z"/>
                <w:lang w:val="en-US"/>
              </w:rPr>
            </w:pPr>
          </w:p>
        </w:tc>
        <w:tc>
          <w:tcPr>
            <w:tcW w:w="1397" w:type="dxa"/>
          </w:tcPr>
          <w:p w14:paraId="7D7A8561" w14:textId="77777777" w:rsidR="002175BE" w:rsidRDefault="002175BE" w:rsidP="00AA4F14">
            <w:pPr>
              <w:spacing w:line="360" w:lineRule="auto"/>
              <w:jc w:val="center"/>
              <w:rPr>
                <w:ins w:id="779" w:author="phuong vu" w:date="2018-11-15T17:06:00Z"/>
                <w:lang w:val="en-US"/>
              </w:rPr>
            </w:pPr>
          </w:p>
        </w:tc>
        <w:tc>
          <w:tcPr>
            <w:tcW w:w="1406" w:type="dxa"/>
          </w:tcPr>
          <w:p w14:paraId="605BE4DB" w14:textId="20C71A7D" w:rsidR="002175BE" w:rsidRDefault="002175BE" w:rsidP="00AA4F14">
            <w:pPr>
              <w:jc w:val="center"/>
              <w:rPr>
                <w:ins w:id="780" w:author="phuong vu" w:date="2018-11-15T17:06:00Z"/>
                <w:lang w:val="en-US"/>
              </w:rPr>
            </w:pPr>
            <w:ins w:id="781" w:author="phuong vu" w:date="2018-11-15T17:07:00Z">
              <w:r>
                <w:rPr>
                  <w:lang w:val="en-US"/>
                </w:rPr>
                <w:t>X</w:t>
              </w:r>
            </w:ins>
          </w:p>
        </w:tc>
      </w:tr>
      <w:tr w:rsidR="002175BE" w14:paraId="3F9BBE31" w14:textId="77777777" w:rsidTr="002175BE">
        <w:trPr>
          <w:ins w:id="782" w:author="phuong vu" w:date="2018-11-15T17:06:00Z"/>
        </w:trPr>
        <w:tc>
          <w:tcPr>
            <w:tcW w:w="797" w:type="dxa"/>
          </w:tcPr>
          <w:p w14:paraId="64601FCD" w14:textId="54DC35B1" w:rsidR="002175BE" w:rsidRDefault="002175BE" w:rsidP="00AA4F14">
            <w:pPr>
              <w:spacing w:line="360" w:lineRule="auto"/>
              <w:jc w:val="center"/>
              <w:rPr>
                <w:ins w:id="783" w:author="phuong vu" w:date="2018-11-15T17:06:00Z"/>
                <w:lang w:val="en-US"/>
              </w:rPr>
            </w:pPr>
            <w:ins w:id="784" w:author="phuong vu" w:date="2018-11-15T17:06:00Z">
              <w:r>
                <w:rPr>
                  <w:lang w:val="en-US"/>
                </w:rPr>
                <w:t>7</w:t>
              </w:r>
            </w:ins>
          </w:p>
        </w:tc>
        <w:tc>
          <w:tcPr>
            <w:tcW w:w="2368" w:type="dxa"/>
          </w:tcPr>
          <w:p w14:paraId="56B0E139" w14:textId="3AFF9BF8" w:rsidR="002175BE" w:rsidRDefault="002175BE" w:rsidP="00AA4F14">
            <w:pPr>
              <w:spacing w:line="360" w:lineRule="auto"/>
              <w:rPr>
                <w:ins w:id="785" w:author="phuong vu" w:date="2018-11-15T17:06:00Z"/>
                <w:lang w:val="en-US"/>
              </w:rPr>
            </w:pPr>
            <w:ins w:id="786" w:author="phuong vu" w:date="2018-11-15T17:07:00Z">
              <w:r>
                <w:rPr>
                  <w:lang w:val="en-US"/>
                </w:rPr>
                <w:t>p</w:t>
              </w:r>
            </w:ins>
            <w:ins w:id="787" w:author="phuong vu" w:date="2018-11-15T17:06:00Z">
              <w:r>
                <w:rPr>
                  <w:lang w:val="en-US"/>
                </w:rPr>
                <w:t>roduct_type</w:t>
              </w:r>
            </w:ins>
          </w:p>
        </w:tc>
        <w:tc>
          <w:tcPr>
            <w:tcW w:w="1414" w:type="dxa"/>
          </w:tcPr>
          <w:p w14:paraId="5ABD3B2C" w14:textId="77777777" w:rsidR="002175BE" w:rsidRDefault="002175BE" w:rsidP="00AA4F14">
            <w:pPr>
              <w:spacing w:line="360" w:lineRule="auto"/>
              <w:jc w:val="center"/>
              <w:rPr>
                <w:ins w:id="788" w:author="phuong vu" w:date="2018-11-15T17:06:00Z"/>
                <w:lang w:val="en-US"/>
              </w:rPr>
            </w:pPr>
          </w:p>
        </w:tc>
        <w:tc>
          <w:tcPr>
            <w:tcW w:w="1395" w:type="dxa"/>
          </w:tcPr>
          <w:p w14:paraId="2893DD4E" w14:textId="77777777" w:rsidR="002175BE" w:rsidRDefault="002175BE" w:rsidP="00AA4F14">
            <w:pPr>
              <w:spacing w:line="360" w:lineRule="auto"/>
              <w:jc w:val="center"/>
              <w:rPr>
                <w:ins w:id="789" w:author="phuong vu" w:date="2018-11-15T17:06:00Z"/>
                <w:lang w:val="en-US"/>
              </w:rPr>
            </w:pPr>
          </w:p>
        </w:tc>
        <w:tc>
          <w:tcPr>
            <w:tcW w:w="1397" w:type="dxa"/>
          </w:tcPr>
          <w:p w14:paraId="4B9DB667" w14:textId="77777777" w:rsidR="002175BE" w:rsidRDefault="002175BE" w:rsidP="00AA4F14">
            <w:pPr>
              <w:spacing w:line="360" w:lineRule="auto"/>
              <w:jc w:val="center"/>
              <w:rPr>
                <w:ins w:id="790" w:author="phuong vu" w:date="2018-11-15T17:06:00Z"/>
                <w:lang w:val="en-US"/>
              </w:rPr>
            </w:pPr>
          </w:p>
        </w:tc>
        <w:tc>
          <w:tcPr>
            <w:tcW w:w="1406" w:type="dxa"/>
          </w:tcPr>
          <w:p w14:paraId="7C6B68AD" w14:textId="114FEF93" w:rsidR="002175BE" w:rsidRDefault="002175BE" w:rsidP="00AA4F14">
            <w:pPr>
              <w:jc w:val="center"/>
              <w:rPr>
                <w:ins w:id="791" w:author="phuong vu" w:date="2018-11-15T17:06:00Z"/>
                <w:lang w:val="en-US"/>
              </w:rPr>
            </w:pPr>
            <w:ins w:id="792" w:author="phuong vu" w:date="2018-11-15T17:07:00Z">
              <w:r>
                <w:rPr>
                  <w:lang w:val="en-US"/>
                </w:rPr>
                <w:t>X</w:t>
              </w:r>
            </w:ins>
          </w:p>
        </w:tc>
      </w:tr>
      <w:tr w:rsidR="002175BE" w14:paraId="11A050F6" w14:textId="77777777" w:rsidTr="002175BE">
        <w:trPr>
          <w:ins w:id="793" w:author="phuong vu" w:date="2018-11-15T17:07:00Z"/>
        </w:trPr>
        <w:tc>
          <w:tcPr>
            <w:tcW w:w="797" w:type="dxa"/>
          </w:tcPr>
          <w:p w14:paraId="30641208" w14:textId="4E4E9993" w:rsidR="002175BE" w:rsidRDefault="002175BE" w:rsidP="00AA4F14">
            <w:pPr>
              <w:spacing w:line="360" w:lineRule="auto"/>
              <w:jc w:val="center"/>
              <w:rPr>
                <w:ins w:id="794" w:author="phuong vu" w:date="2018-11-15T17:07:00Z"/>
                <w:lang w:val="en-US"/>
              </w:rPr>
            </w:pPr>
            <w:ins w:id="795" w:author="phuong vu" w:date="2018-11-15T17:07:00Z">
              <w:r>
                <w:rPr>
                  <w:lang w:val="en-US"/>
                </w:rPr>
                <w:t>8</w:t>
              </w:r>
            </w:ins>
          </w:p>
        </w:tc>
        <w:tc>
          <w:tcPr>
            <w:tcW w:w="2368" w:type="dxa"/>
          </w:tcPr>
          <w:p w14:paraId="0A148B6F" w14:textId="601B8066" w:rsidR="002175BE" w:rsidRDefault="002175BE" w:rsidP="00AA4F14">
            <w:pPr>
              <w:spacing w:line="360" w:lineRule="auto"/>
              <w:rPr>
                <w:ins w:id="796" w:author="phuong vu" w:date="2018-11-15T17:07:00Z"/>
                <w:lang w:val="en-US"/>
              </w:rPr>
            </w:pPr>
            <w:ins w:id="797" w:author="phuong vu" w:date="2018-11-15T17:07:00Z">
              <w:r>
                <w:rPr>
                  <w:lang w:val="en-US"/>
                </w:rPr>
                <w:t>unit_price</w:t>
              </w:r>
            </w:ins>
          </w:p>
        </w:tc>
        <w:tc>
          <w:tcPr>
            <w:tcW w:w="1414" w:type="dxa"/>
          </w:tcPr>
          <w:p w14:paraId="5135E296" w14:textId="77777777" w:rsidR="002175BE" w:rsidRDefault="002175BE" w:rsidP="00AA4F14">
            <w:pPr>
              <w:spacing w:line="360" w:lineRule="auto"/>
              <w:jc w:val="center"/>
              <w:rPr>
                <w:ins w:id="798" w:author="phuong vu" w:date="2018-11-15T17:07:00Z"/>
                <w:lang w:val="en-US"/>
              </w:rPr>
            </w:pPr>
          </w:p>
        </w:tc>
        <w:tc>
          <w:tcPr>
            <w:tcW w:w="1395" w:type="dxa"/>
          </w:tcPr>
          <w:p w14:paraId="1B42765A" w14:textId="77777777" w:rsidR="002175BE" w:rsidRDefault="002175BE" w:rsidP="00AA4F14">
            <w:pPr>
              <w:spacing w:line="360" w:lineRule="auto"/>
              <w:jc w:val="center"/>
              <w:rPr>
                <w:ins w:id="799" w:author="phuong vu" w:date="2018-11-15T17:07:00Z"/>
                <w:lang w:val="en-US"/>
              </w:rPr>
            </w:pPr>
          </w:p>
        </w:tc>
        <w:tc>
          <w:tcPr>
            <w:tcW w:w="1397" w:type="dxa"/>
          </w:tcPr>
          <w:p w14:paraId="5FC316B6" w14:textId="77777777" w:rsidR="002175BE" w:rsidRDefault="002175BE" w:rsidP="00AA4F14">
            <w:pPr>
              <w:spacing w:line="360" w:lineRule="auto"/>
              <w:jc w:val="center"/>
              <w:rPr>
                <w:ins w:id="800" w:author="phuong vu" w:date="2018-11-15T17:07:00Z"/>
                <w:lang w:val="en-US"/>
              </w:rPr>
            </w:pPr>
          </w:p>
        </w:tc>
        <w:tc>
          <w:tcPr>
            <w:tcW w:w="1406" w:type="dxa"/>
          </w:tcPr>
          <w:p w14:paraId="5A4B30E9" w14:textId="7E1505DF" w:rsidR="002175BE" w:rsidRDefault="002175BE" w:rsidP="00AA4F14">
            <w:pPr>
              <w:jc w:val="center"/>
              <w:rPr>
                <w:ins w:id="801" w:author="phuong vu" w:date="2018-11-15T17:07:00Z"/>
                <w:lang w:val="en-US"/>
              </w:rPr>
            </w:pPr>
            <w:ins w:id="802" w:author="phuong vu" w:date="2018-11-15T17:09:00Z">
              <w:r>
                <w:rPr>
                  <w:lang w:val="en-US"/>
                </w:rPr>
                <w:t>X</w:t>
              </w:r>
            </w:ins>
          </w:p>
        </w:tc>
      </w:tr>
      <w:tr w:rsidR="002175BE" w14:paraId="5AD07FC4" w14:textId="77777777" w:rsidTr="002175BE">
        <w:trPr>
          <w:ins w:id="803" w:author="phuong vu" w:date="2018-11-15T17:07:00Z"/>
        </w:trPr>
        <w:tc>
          <w:tcPr>
            <w:tcW w:w="797" w:type="dxa"/>
          </w:tcPr>
          <w:p w14:paraId="1CFA2CF7" w14:textId="0BC279F1" w:rsidR="002175BE" w:rsidRDefault="002175BE" w:rsidP="00AA4F14">
            <w:pPr>
              <w:spacing w:line="360" w:lineRule="auto"/>
              <w:jc w:val="center"/>
              <w:rPr>
                <w:ins w:id="804" w:author="phuong vu" w:date="2018-11-15T17:07:00Z"/>
                <w:lang w:val="en-US"/>
              </w:rPr>
            </w:pPr>
            <w:ins w:id="805" w:author="phuong vu" w:date="2018-11-15T17:07:00Z">
              <w:r>
                <w:rPr>
                  <w:lang w:val="en-US"/>
                </w:rPr>
                <w:t>9</w:t>
              </w:r>
            </w:ins>
          </w:p>
        </w:tc>
        <w:tc>
          <w:tcPr>
            <w:tcW w:w="2368" w:type="dxa"/>
          </w:tcPr>
          <w:p w14:paraId="449BC377" w14:textId="234922FA" w:rsidR="002175BE" w:rsidRDefault="002175BE" w:rsidP="00AA4F14">
            <w:pPr>
              <w:spacing w:line="360" w:lineRule="auto"/>
              <w:rPr>
                <w:ins w:id="806" w:author="phuong vu" w:date="2018-11-15T17:07:00Z"/>
                <w:lang w:val="en-US"/>
              </w:rPr>
            </w:pPr>
            <w:ins w:id="807" w:author="phuong vu" w:date="2018-11-15T17:07:00Z">
              <w:r>
                <w:rPr>
                  <w:lang w:val="en-US"/>
                </w:rPr>
                <w:t>time_schedule</w:t>
              </w:r>
            </w:ins>
          </w:p>
        </w:tc>
        <w:tc>
          <w:tcPr>
            <w:tcW w:w="1414" w:type="dxa"/>
          </w:tcPr>
          <w:p w14:paraId="26A68DDD" w14:textId="77777777" w:rsidR="002175BE" w:rsidRDefault="002175BE" w:rsidP="00AA4F14">
            <w:pPr>
              <w:spacing w:line="360" w:lineRule="auto"/>
              <w:jc w:val="center"/>
              <w:rPr>
                <w:ins w:id="808" w:author="phuong vu" w:date="2018-11-15T17:07:00Z"/>
                <w:lang w:val="en-US"/>
              </w:rPr>
            </w:pPr>
          </w:p>
        </w:tc>
        <w:tc>
          <w:tcPr>
            <w:tcW w:w="1395" w:type="dxa"/>
          </w:tcPr>
          <w:p w14:paraId="5E9D24C2" w14:textId="77777777" w:rsidR="002175BE" w:rsidRDefault="002175BE" w:rsidP="00AA4F14">
            <w:pPr>
              <w:spacing w:line="360" w:lineRule="auto"/>
              <w:jc w:val="center"/>
              <w:rPr>
                <w:ins w:id="809" w:author="phuong vu" w:date="2018-11-15T17:07:00Z"/>
                <w:lang w:val="en-US"/>
              </w:rPr>
            </w:pPr>
          </w:p>
        </w:tc>
        <w:tc>
          <w:tcPr>
            <w:tcW w:w="1397" w:type="dxa"/>
          </w:tcPr>
          <w:p w14:paraId="4D981FA3" w14:textId="77777777" w:rsidR="002175BE" w:rsidRDefault="002175BE" w:rsidP="00AA4F14">
            <w:pPr>
              <w:spacing w:line="360" w:lineRule="auto"/>
              <w:jc w:val="center"/>
              <w:rPr>
                <w:ins w:id="810" w:author="phuong vu" w:date="2018-11-15T17:07:00Z"/>
                <w:lang w:val="en-US"/>
              </w:rPr>
            </w:pPr>
          </w:p>
        </w:tc>
        <w:tc>
          <w:tcPr>
            <w:tcW w:w="1406" w:type="dxa"/>
          </w:tcPr>
          <w:p w14:paraId="60027F0A" w14:textId="078F3FBD" w:rsidR="002175BE" w:rsidRDefault="002175BE" w:rsidP="00AA4F14">
            <w:pPr>
              <w:jc w:val="center"/>
              <w:rPr>
                <w:ins w:id="811" w:author="phuong vu" w:date="2018-11-15T17:07:00Z"/>
                <w:lang w:val="en-US"/>
              </w:rPr>
            </w:pPr>
            <w:ins w:id="812" w:author="phuong vu" w:date="2018-11-15T17:09:00Z">
              <w:r>
                <w:rPr>
                  <w:lang w:val="en-US"/>
                </w:rPr>
                <w:t>X</w:t>
              </w:r>
            </w:ins>
          </w:p>
        </w:tc>
      </w:tr>
      <w:tr w:rsidR="002175BE" w14:paraId="42D0DEAC" w14:textId="77777777" w:rsidTr="002175BE">
        <w:trPr>
          <w:ins w:id="813" w:author="phuong vu" w:date="2018-11-15T17:07:00Z"/>
        </w:trPr>
        <w:tc>
          <w:tcPr>
            <w:tcW w:w="797" w:type="dxa"/>
          </w:tcPr>
          <w:p w14:paraId="21D9B315" w14:textId="02580937" w:rsidR="002175BE" w:rsidRDefault="002175BE" w:rsidP="00AA4F14">
            <w:pPr>
              <w:spacing w:line="360" w:lineRule="auto"/>
              <w:jc w:val="center"/>
              <w:rPr>
                <w:ins w:id="814" w:author="phuong vu" w:date="2018-11-15T17:07:00Z"/>
                <w:lang w:val="en-US"/>
              </w:rPr>
            </w:pPr>
            <w:ins w:id="815" w:author="phuong vu" w:date="2018-11-15T17:07:00Z">
              <w:r>
                <w:rPr>
                  <w:lang w:val="en-US"/>
                </w:rPr>
                <w:t>10</w:t>
              </w:r>
            </w:ins>
          </w:p>
        </w:tc>
        <w:tc>
          <w:tcPr>
            <w:tcW w:w="2368" w:type="dxa"/>
          </w:tcPr>
          <w:p w14:paraId="37B7EE0B" w14:textId="01FE87A9" w:rsidR="002175BE" w:rsidRDefault="002175BE" w:rsidP="00AA4F14">
            <w:pPr>
              <w:spacing w:line="360" w:lineRule="auto"/>
              <w:rPr>
                <w:ins w:id="816" w:author="phuong vu" w:date="2018-11-15T17:07:00Z"/>
                <w:lang w:val="en-US"/>
              </w:rPr>
            </w:pPr>
            <w:ins w:id="817" w:author="phuong vu" w:date="2018-11-15T17:07:00Z">
              <w:r>
                <w:rPr>
                  <w:lang w:val="en-US"/>
                </w:rPr>
                <w:t>branch</w:t>
              </w:r>
            </w:ins>
          </w:p>
        </w:tc>
        <w:tc>
          <w:tcPr>
            <w:tcW w:w="1414" w:type="dxa"/>
          </w:tcPr>
          <w:p w14:paraId="2633E56D" w14:textId="77777777" w:rsidR="002175BE" w:rsidRDefault="002175BE" w:rsidP="00AA4F14">
            <w:pPr>
              <w:spacing w:line="360" w:lineRule="auto"/>
              <w:jc w:val="center"/>
              <w:rPr>
                <w:ins w:id="818" w:author="phuong vu" w:date="2018-11-15T17:07:00Z"/>
                <w:lang w:val="en-US"/>
              </w:rPr>
            </w:pPr>
          </w:p>
        </w:tc>
        <w:tc>
          <w:tcPr>
            <w:tcW w:w="1395" w:type="dxa"/>
          </w:tcPr>
          <w:p w14:paraId="2FF560BD" w14:textId="77777777" w:rsidR="002175BE" w:rsidRDefault="002175BE" w:rsidP="00AA4F14">
            <w:pPr>
              <w:spacing w:line="360" w:lineRule="auto"/>
              <w:jc w:val="center"/>
              <w:rPr>
                <w:ins w:id="819" w:author="phuong vu" w:date="2018-11-15T17:07:00Z"/>
                <w:lang w:val="en-US"/>
              </w:rPr>
            </w:pPr>
          </w:p>
        </w:tc>
        <w:tc>
          <w:tcPr>
            <w:tcW w:w="1397" w:type="dxa"/>
          </w:tcPr>
          <w:p w14:paraId="738CF9D7" w14:textId="77777777" w:rsidR="002175BE" w:rsidRDefault="002175BE" w:rsidP="00AA4F14">
            <w:pPr>
              <w:spacing w:line="360" w:lineRule="auto"/>
              <w:jc w:val="center"/>
              <w:rPr>
                <w:ins w:id="820" w:author="phuong vu" w:date="2018-11-15T17:07:00Z"/>
                <w:lang w:val="en-US"/>
              </w:rPr>
            </w:pPr>
          </w:p>
        </w:tc>
        <w:tc>
          <w:tcPr>
            <w:tcW w:w="1406" w:type="dxa"/>
          </w:tcPr>
          <w:p w14:paraId="02599C61" w14:textId="1D8CF5BA" w:rsidR="002175BE" w:rsidRDefault="002175BE" w:rsidP="00AA4F14">
            <w:pPr>
              <w:jc w:val="center"/>
              <w:rPr>
                <w:ins w:id="821" w:author="phuong vu" w:date="2018-11-15T17:07:00Z"/>
                <w:lang w:val="en-US"/>
              </w:rPr>
            </w:pPr>
            <w:ins w:id="822" w:author="phuong vu" w:date="2018-11-15T17:09:00Z">
              <w:r>
                <w:rPr>
                  <w:lang w:val="en-US"/>
                </w:rPr>
                <w:t>X</w:t>
              </w:r>
            </w:ins>
          </w:p>
        </w:tc>
      </w:tr>
      <w:tr w:rsidR="002175BE" w14:paraId="4403EF08" w14:textId="77777777" w:rsidTr="002175BE">
        <w:trPr>
          <w:ins w:id="823" w:author="phuong vu" w:date="2018-11-15T17:07:00Z"/>
        </w:trPr>
        <w:tc>
          <w:tcPr>
            <w:tcW w:w="797" w:type="dxa"/>
          </w:tcPr>
          <w:p w14:paraId="64F77689" w14:textId="25532B86" w:rsidR="002175BE" w:rsidRDefault="002175BE" w:rsidP="00AA4F14">
            <w:pPr>
              <w:spacing w:line="360" w:lineRule="auto"/>
              <w:jc w:val="center"/>
              <w:rPr>
                <w:ins w:id="824" w:author="phuong vu" w:date="2018-11-15T17:07:00Z"/>
                <w:lang w:val="en-US"/>
              </w:rPr>
            </w:pPr>
            <w:ins w:id="825" w:author="phuong vu" w:date="2018-11-15T17:07:00Z">
              <w:r>
                <w:rPr>
                  <w:lang w:val="en-US"/>
                </w:rPr>
                <w:t>11</w:t>
              </w:r>
            </w:ins>
          </w:p>
        </w:tc>
        <w:tc>
          <w:tcPr>
            <w:tcW w:w="2368" w:type="dxa"/>
          </w:tcPr>
          <w:p w14:paraId="048B4A41" w14:textId="614DBB3D" w:rsidR="002175BE" w:rsidRDefault="002175BE" w:rsidP="00AA4F14">
            <w:pPr>
              <w:spacing w:line="360" w:lineRule="auto"/>
              <w:rPr>
                <w:ins w:id="826" w:author="phuong vu" w:date="2018-11-15T17:07:00Z"/>
                <w:lang w:val="en-US"/>
              </w:rPr>
            </w:pPr>
            <w:ins w:id="827" w:author="phuong vu" w:date="2018-11-15T17:07:00Z">
              <w:r>
                <w:rPr>
                  <w:lang w:val="en-US"/>
                </w:rPr>
                <w:t>s</w:t>
              </w:r>
            </w:ins>
            <w:ins w:id="828" w:author="phuong vu" w:date="2018-11-15T17:08:00Z">
              <w:r>
                <w:rPr>
                  <w:lang w:val="en-US"/>
                </w:rPr>
                <w:t>ervice_type_branch</w:t>
              </w:r>
            </w:ins>
          </w:p>
        </w:tc>
        <w:tc>
          <w:tcPr>
            <w:tcW w:w="1414" w:type="dxa"/>
          </w:tcPr>
          <w:p w14:paraId="6EAC42FA" w14:textId="77777777" w:rsidR="002175BE" w:rsidRDefault="002175BE" w:rsidP="00AA4F14">
            <w:pPr>
              <w:spacing w:line="360" w:lineRule="auto"/>
              <w:jc w:val="center"/>
              <w:rPr>
                <w:ins w:id="829" w:author="phuong vu" w:date="2018-11-15T17:07:00Z"/>
                <w:lang w:val="en-US"/>
              </w:rPr>
            </w:pPr>
          </w:p>
        </w:tc>
        <w:tc>
          <w:tcPr>
            <w:tcW w:w="1395" w:type="dxa"/>
          </w:tcPr>
          <w:p w14:paraId="619266D5" w14:textId="77777777" w:rsidR="002175BE" w:rsidRDefault="002175BE" w:rsidP="00AA4F14">
            <w:pPr>
              <w:spacing w:line="360" w:lineRule="auto"/>
              <w:jc w:val="center"/>
              <w:rPr>
                <w:ins w:id="830" w:author="phuong vu" w:date="2018-11-15T17:07:00Z"/>
                <w:lang w:val="en-US"/>
              </w:rPr>
            </w:pPr>
          </w:p>
        </w:tc>
        <w:tc>
          <w:tcPr>
            <w:tcW w:w="1397" w:type="dxa"/>
          </w:tcPr>
          <w:p w14:paraId="487FD684" w14:textId="77777777" w:rsidR="002175BE" w:rsidRDefault="002175BE" w:rsidP="00AA4F14">
            <w:pPr>
              <w:spacing w:line="360" w:lineRule="auto"/>
              <w:jc w:val="center"/>
              <w:rPr>
                <w:ins w:id="831" w:author="phuong vu" w:date="2018-11-15T17:07:00Z"/>
                <w:lang w:val="en-US"/>
              </w:rPr>
            </w:pPr>
          </w:p>
        </w:tc>
        <w:tc>
          <w:tcPr>
            <w:tcW w:w="1406" w:type="dxa"/>
          </w:tcPr>
          <w:p w14:paraId="6B555753" w14:textId="43BB9FA9" w:rsidR="002175BE" w:rsidRDefault="002175BE" w:rsidP="00AA4F14">
            <w:pPr>
              <w:jc w:val="center"/>
              <w:rPr>
                <w:ins w:id="832" w:author="phuong vu" w:date="2018-11-15T17:07:00Z"/>
                <w:lang w:val="en-US"/>
              </w:rPr>
            </w:pPr>
            <w:ins w:id="833" w:author="phuong vu" w:date="2018-11-15T17:09:00Z">
              <w:r>
                <w:rPr>
                  <w:lang w:val="en-US"/>
                </w:rPr>
                <w:t>X</w:t>
              </w:r>
            </w:ins>
          </w:p>
        </w:tc>
      </w:tr>
    </w:tbl>
    <w:p w14:paraId="0D4A2410" w14:textId="77777777" w:rsidR="002175BE" w:rsidRPr="002175BE" w:rsidRDefault="002175BE" w:rsidP="002175BE">
      <w:pPr>
        <w:rPr>
          <w:lang w:val="en-US"/>
          <w:rPrChange w:id="834" w:author="phuong vu" w:date="2018-11-15T17:05:00Z">
            <w:rPr>
              <w:lang w:val="en-US"/>
            </w:rPr>
          </w:rPrChange>
        </w:rPr>
        <w:pPrChange w:id="835" w:author="phuong vu" w:date="2018-11-15T17:05:00Z">
          <w:pPr>
            <w:pStyle w:val="Heading5"/>
          </w:pPr>
        </w:pPrChange>
      </w:pPr>
    </w:p>
    <w:p w14:paraId="36F8F4B7" w14:textId="725F9BAF" w:rsidR="008E15BC" w:rsidRPr="009B63D4" w:rsidRDefault="008E15BC" w:rsidP="009B63D4">
      <w:pPr>
        <w:pStyle w:val="Heading5"/>
        <w:rPr>
          <w:lang w:val="en-US"/>
        </w:rPr>
      </w:pPr>
      <w:r>
        <w:rPr>
          <w:lang w:val="en-US"/>
        </w:rPr>
        <w:lastRenderedPageBreak/>
        <w:t>Cách xử lí</w:t>
      </w:r>
    </w:p>
    <w:p w14:paraId="12307A97" w14:textId="2BC26E35" w:rsidR="00A61DB2" w:rsidRDefault="00A61DB2" w:rsidP="00A61DB2">
      <w:pPr>
        <w:pStyle w:val="Heading4"/>
        <w:rPr>
          <w:ins w:id="836" w:author="phuong vu" w:date="2018-11-15T17:12:00Z"/>
        </w:rPr>
      </w:pPr>
      <w:bookmarkStart w:id="837" w:name="_Toc529744439"/>
      <w:r>
        <w:t>Tìm kiếm chi nhánh gần nhất, có đủ các dịch vụ th</w:t>
      </w:r>
      <w:bookmarkStart w:id="838" w:name="_GoBack"/>
      <w:bookmarkEnd w:id="838"/>
      <w:r>
        <w:t>eo yêu cầu</w:t>
      </w:r>
      <w:bookmarkEnd w:id="837"/>
    </w:p>
    <w:p w14:paraId="5D0ABA59" w14:textId="1E7001CC" w:rsidR="00123B96" w:rsidRDefault="00123B96" w:rsidP="00123B96">
      <w:pPr>
        <w:pStyle w:val="Heading5"/>
        <w:rPr>
          <w:ins w:id="839" w:author="phuong vu" w:date="2018-11-15T17:13:00Z"/>
          <w:lang w:val="en-US"/>
        </w:rPr>
      </w:pPr>
      <w:ins w:id="840" w:author="phuong vu" w:date="2018-11-15T17:13:00Z">
        <w:r>
          <w:rPr>
            <w:lang w:val="en-US"/>
          </w:rPr>
          <w:t>Mục đích</w:t>
        </w:r>
      </w:ins>
    </w:p>
    <w:p w14:paraId="4A01A01D" w14:textId="67733D18" w:rsidR="00123B96" w:rsidRDefault="00123B96" w:rsidP="00123B96">
      <w:pPr>
        <w:pStyle w:val="Heading5"/>
        <w:rPr>
          <w:ins w:id="841" w:author="phuong vu" w:date="2018-11-15T17:13:00Z"/>
          <w:lang w:val="en-US"/>
        </w:rPr>
      </w:pPr>
      <w:ins w:id="842" w:author="phuong vu" w:date="2018-11-15T17:13:00Z">
        <w:r>
          <w:rPr>
            <w:lang w:val="en-US"/>
          </w:rPr>
          <w:t>Giao diện</w:t>
        </w:r>
      </w:ins>
    </w:p>
    <w:p w14:paraId="4AFBB2A3" w14:textId="4F1461C8" w:rsidR="00123B96" w:rsidRDefault="00123B96" w:rsidP="00123B96">
      <w:pPr>
        <w:pStyle w:val="Heading5"/>
        <w:rPr>
          <w:ins w:id="843" w:author="phuong vu" w:date="2018-11-15T17:13:00Z"/>
          <w:lang w:val="en-US"/>
        </w:rPr>
      </w:pPr>
      <w:ins w:id="844" w:author="phuong vu" w:date="2018-11-15T17:13:00Z">
        <w:r>
          <w:rPr>
            <w:lang w:val="en-US"/>
          </w:rPr>
          <w:t>Các thành phần giao diện</w:t>
        </w:r>
      </w:ins>
    </w:p>
    <w:p w14:paraId="5BF80CDF" w14:textId="6B2A0502" w:rsidR="00123B96" w:rsidRDefault="00123B96" w:rsidP="00123B96">
      <w:pPr>
        <w:pStyle w:val="Heading5"/>
        <w:rPr>
          <w:ins w:id="845" w:author="phuong vu" w:date="2018-11-15T17:13:00Z"/>
          <w:lang w:val="en-US"/>
        </w:rPr>
      </w:pPr>
      <w:ins w:id="846" w:author="phuong vu" w:date="2018-11-15T17:13:00Z">
        <w:r>
          <w:rPr>
            <w:lang w:val="en-US"/>
          </w:rPr>
          <w:t>Dữ liệu sử dụng</w:t>
        </w:r>
      </w:ins>
    </w:p>
    <w:p w14:paraId="460F06ED" w14:textId="4E812865" w:rsidR="00123B96" w:rsidRPr="00123B96" w:rsidRDefault="00123B96" w:rsidP="00123B96">
      <w:pPr>
        <w:pStyle w:val="Heading5"/>
        <w:rPr>
          <w:lang w:val="en-US"/>
          <w:rPrChange w:id="847" w:author="phuong vu" w:date="2018-11-15T17:13:00Z">
            <w:rPr/>
          </w:rPrChange>
        </w:rPr>
        <w:pPrChange w:id="848" w:author="phuong vu" w:date="2018-11-15T17:13:00Z">
          <w:pPr>
            <w:pStyle w:val="Heading4"/>
          </w:pPr>
        </w:pPrChange>
      </w:pPr>
      <w:ins w:id="849" w:author="phuong vu" w:date="2018-11-15T17:13:00Z">
        <w:r>
          <w:rPr>
            <w:lang w:val="en-US"/>
          </w:rPr>
          <w:t>Cách xử lí</w:t>
        </w:r>
      </w:ins>
    </w:p>
    <w:p w14:paraId="4A961718" w14:textId="77777777" w:rsidR="00A61DB2" w:rsidRDefault="00A61DB2" w:rsidP="00A61DB2">
      <w:pPr>
        <w:pStyle w:val="Heading4"/>
      </w:pPr>
      <w:bookmarkStart w:id="850" w:name="_Toc529744440"/>
      <w:bookmarkStart w:id="851" w:name="_Toc529744441"/>
      <w:bookmarkEnd w:id="850"/>
      <w:r>
        <w:t>Tìm kiếm và lọc quần áo theo loại có sẵn</w:t>
      </w:r>
      <w:bookmarkEnd w:id="851"/>
    </w:p>
    <w:p w14:paraId="69A9AF4F" w14:textId="69993F8C" w:rsidR="00A61DB2" w:rsidRDefault="00A61DB2" w:rsidP="00A61DB2">
      <w:pPr>
        <w:pStyle w:val="Heading4"/>
      </w:pPr>
      <w:bookmarkStart w:id="852" w:name="_Toc529744442"/>
      <w:r>
        <w:t>Tìm kiếm đơn hàng</w:t>
      </w:r>
      <w:bookmarkEnd w:id="852"/>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853" w:name="_Toc529744443"/>
      <w:r>
        <w:lastRenderedPageBreak/>
        <w:t>Đăng nhập</w:t>
      </w:r>
      <w:r>
        <w:rPr>
          <w:lang w:val="en-US"/>
        </w:rPr>
        <w:t xml:space="preserve"> hệ thống</w:t>
      </w:r>
      <w:bookmarkEnd w:id="853"/>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9A04B7" w:rsidRPr="006A2C8A" w:rsidRDefault="009A04B7" w:rsidP="00E4365A">
                            <w:pPr>
                              <w:pStyle w:val="Caption"/>
                              <w:jc w:val="center"/>
                              <w:rPr>
                                <w:noProof/>
                              </w:rPr>
                            </w:pPr>
                            <w:bookmarkStart w:id="854"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9A04B7" w:rsidRPr="006A2C8A" w:rsidRDefault="009A04B7" w:rsidP="00E4365A">
                      <w:pPr>
                        <w:pStyle w:val="Caption"/>
                        <w:jc w:val="center"/>
                        <w:rPr>
                          <w:noProof/>
                        </w:rPr>
                      </w:pPr>
                      <w:bookmarkStart w:id="855" w:name="_Toc529744458"/>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21</w:t>
                      </w:r>
                      <w:r w:rsidR="006C103E">
                        <w:rPr>
                          <w:color w:val="auto"/>
                          <w:sz w:val="26"/>
                          <w:szCs w:val="26"/>
                        </w:rPr>
                        <w:fldChar w:fldCharType="end"/>
                      </w:r>
                      <w:r w:rsidRPr="00E4365A">
                        <w:rPr>
                          <w:color w:val="auto"/>
                          <w:sz w:val="26"/>
                          <w:szCs w:val="26"/>
                          <w:lang w:val="en-US"/>
                        </w:rPr>
                        <w:t>Giao diện đăng nhập trên điện thoại và trên web</w:t>
                      </w:r>
                      <w:bookmarkEnd w:id="855"/>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0EC846E2"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38"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39"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856"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856"/>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857" w:name="_Toc529744444"/>
      <w:r>
        <w:rPr>
          <w:lang w:val="en-US"/>
        </w:rPr>
        <w:t>Đ</w:t>
      </w:r>
      <w:r>
        <w:t>ăng xuất hệ thống</w:t>
      </w:r>
      <w:bookmarkEnd w:id="857"/>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23</w:t>
                      </w:r>
                      <w:r w:rsidR="006C103E">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17168825"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3"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4"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858" w:name="_Toc529744445"/>
      <w:r>
        <w:rPr>
          <w:lang w:val="en-US"/>
        </w:rPr>
        <w:t>Đăng kí tài khoản khách hàng</w:t>
      </w:r>
      <w:bookmarkEnd w:id="858"/>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9A04B7" w:rsidRPr="00E4365A" w:rsidRDefault="009A04B7" w:rsidP="00E4365A">
                      <w:pPr>
                        <w:pStyle w:val="Caption"/>
                        <w:jc w:val="center"/>
                        <w:rPr>
                          <w:b/>
                          <w:noProof/>
                          <w:color w:val="auto"/>
                          <w:sz w:val="26"/>
                          <w:szCs w:val="26"/>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25</w:t>
                      </w:r>
                      <w:r w:rsidR="006C103E">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541F01A9"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48"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49"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859" w:name="_Toc529744446"/>
      <w:r>
        <w:rPr>
          <w:lang w:val="en-US"/>
        </w:rPr>
        <w:lastRenderedPageBreak/>
        <w:t>Kiểm thử</w:t>
      </w:r>
      <w:bookmarkEnd w:id="859"/>
    </w:p>
    <w:p w14:paraId="19FA80FD" w14:textId="1CD96054" w:rsidR="004A77C2" w:rsidRDefault="004A77C2" w:rsidP="004A77C2">
      <w:pPr>
        <w:pStyle w:val="Heading3"/>
      </w:pPr>
      <w:bookmarkStart w:id="860" w:name="_Toc529744447"/>
      <w:r>
        <w:t>Giới thiệu</w:t>
      </w:r>
      <w:bookmarkEnd w:id="860"/>
    </w:p>
    <w:p w14:paraId="25625FD6" w14:textId="5A51317C" w:rsidR="004A77C2" w:rsidRDefault="004A77C2" w:rsidP="004A77C2">
      <w:pPr>
        <w:pStyle w:val="Heading3"/>
      </w:pPr>
      <w:bookmarkStart w:id="861" w:name="_Toc529744448"/>
      <w:r>
        <w:t>Chi tiết kế hoạch kiểm thử</w:t>
      </w:r>
      <w:bookmarkEnd w:id="861"/>
    </w:p>
    <w:p w14:paraId="497841D4" w14:textId="77E43A02" w:rsidR="004A77C2" w:rsidRDefault="004A77C2" w:rsidP="004A77C2">
      <w:pPr>
        <w:pStyle w:val="Heading3"/>
      </w:pPr>
      <w:bookmarkStart w:id="862" w:name="_Toc529744449"/>
      <w:r>
        <w:t>Quản lí kiểm thử</w:t>
      </w:r>
      <w:bookmarkEnd w:id="862"/>
    </w:p>
    <w:p w14:paraId="2CCA3230" w14:textId="2A13C9D6" w:rsidR="00C557CE" w:rsidRDefault="004A77C2" w:rsidP="007C127C">
      <w:pPr>
        <w:pStyle w:val="Heading3"/>
      </w:pPr>
      <w:bookmarkStart w:id="863" w:name="_Toc529744450"/>
      <w:r>
        <w:t>Các trường hợp kiểm thử</w:t>
      </w:r>
      <w:bookmarkEnd w:id="863"/>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864" w:name="_Toc529744451"/>
      <w:bookmarkStart w:id="865" w:name="_Toc484566666"/>
      <w:r w:rsidRPr="00C557CE">
        <w:lastRenderedPageBreak/>
        <w:t>KẾT QUẢ, THẢO LUẬN VÀ HƯỚNG PHÁT TRIỂN</w:t>
      </w:r>
      <w:bookmarkEnd w:id="864"/>
    </w:p>
    <w:bookmarkEnd w:id="865"/>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866" w:name="sá"/>
      <w:bookmarkEnd w:id="866"/>
      <w:r w:rsidRPr="009B63D4">
        <w:rPr>
          <w:b/>
          <w:lang w:val="en-US"/>
        </w:rPr>
        <w:t>Sơ đồ LDM</w:t>
      </w:r>
    </w:p>
    <w:p w14:paraId="095D0E5B" w14:textId="162F68C2" w:rsidR="00AE5480" w:rsidRPr="008904F6" w:rsidRDefault="00AE5480" w:rsidP="008904F6">
      <w:pPr>
        <w:pStyle w:val="ListParagraph"/>
        <w:numPr>
          <w:ilvl w:val="0"/>
          <w:numId w:val="49"/>
        </w:numPr>
      </w:pPr>
      <w:bookmarkStart w:id="867"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867"/>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130057EC" w14:textId="77777777" w:rsidR="00C51F17" w:rsidRPr="00751AC2" w:rsidRDefault="00C51F17" w:rsidP="008904F6">
      <w:pPr>
        <w:pStyle w:val="ListParagraph"/>
        <w:numPr>
          <w:ilvl w:val="0"/>
          <w:numId w:val="49"/>
        </w:numPr>
        <w:jc w:val="left"/>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77777777" w:rsidR="00C51F17" w:rsidRPr="00751AC2" w:rsidRDefault="00C51F17" w:rsidP="00C51F17">
      <w:r w:rsidRPr="008904F6">
        <w:rPr>
          <w:strike/>
        </w:rPr>
        <w:br w:type="page"/>
      </w:r>
      <w:bookmarkStart w:id="868" w:name="_Hlk530052769"/>
      <w:r w:rsidRPr="008904F6">
        <w:rPr>
          <w:b/>
        </w:rPr>
        <w:lastRenderedPageBreak/>
        <w:t>DATE</w:t>
      </w:r>
      <w:r w:rsidRPr="00751AC2">
        <w:t>(</w:t>
      </w:r>
      <w:r w:rsidRPr="008904F6">
        <w:rPr>
          <w:u w:val="single"/>
        </w:rPr>
        <w:t>DATE_AD</w:t>
      </w:r>
      <w:r w:rsidRPr="00751AC2">
        <w:t>)</w:t>
      </w:r>
    </w:p>
    <w:p w14:paraId="3A6E5065" w14:textId="0A48C43D" w:rsidR="00C51F17" w:rsidRPr="00751AC2" w:rsidRDefault="00C51F17" w:rsidP="008904F6">
      <w:pPr>
        <w:pStyle w:val="ListParagraph"/>
        <w:numPr>
          <w:ilvl w:val="0"/>
          <w:numId w:val="44"/>
        </w:numPr>
      </w:pPr>
      <w:r w:rsidRPr="008904F6">
        <w:rPr>
          <w:b/>
        </w:rPr>
        <w:t xml:space="preserve">PRODUCT_TYPE </w:t>
      </w:r>
      <w:r w:rsidRPr="00751AC2">
        <w:t>(</w:t>
      </w:r>
      <w:r>
        <w:t>#</w:t>
      </w:r>
      <w:r w:rsidRPr="008904F6">
        <w:rPr>
          <w:u w:val="single"/>
        </w:rPr>
        <w:t>ID</w:t>
      </w:r>
      <w:r w:rsidRPr="00751AC2">
        <w:t>, PRODUCT_TYPE_NAME, STATUS)</w:t>
      </w:r>
    </w:p>
    <w:p w14:paraId="350F0EC8" w14:textId="77777777" w:rsidR="00C51F17" w:rsidRPr="00751AC2" w:rsidRDefault="00C51F17" w:rsidP="008904F6">
      <w:pPr>
        <w:pStyle w:val="ListParagraph"/>
        <w:numPr>
          <w:ilvl w:val="0"/>
          <w:numId w:val="44"/>
        </w:numPr>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1DB6D996" w14:textId="77777777" w:rsidR="00C51F17" w:rsidRPr="008904F6" w:rsidRDefault="00C51F17" w:rsidP="008904F6">
      <w:pPr>
        <w:pStyle w:val="ListParagraph"/>
        <w:numPr>
          <w:ilvl w:val="0"/>
          <w:numId w:val="44"/>
        </w:numPr>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0AC61B8C" w14:textId="77777777" w:rsidR="00C51F17" w:rsidRPr="008904F6" w:rsidRDefault="00C51F17" w:rsidP="008904F6">
      <w:pPr>
        <w:pStyle w:val="ListParagraph"/>
        <w:numPr>
          <w:ilvl w:val="0"/>
          <w:numId w:val="44"/>
        </w:numPr>
        <w:rPr>
          <w:lang w:val="fr-FR"/>
        </w:rPr>
      </w:pPr>
      <w:r w:rsidRPr="008904F6">
        <w:rPr>
          <w:b/>
          <w:lang w:val="fr-FR"/>
        </w:rPr>
        <w:t>SERVICE_TYPE_BRANCH</w:t>
      </w:r>
      <w:r w:rsidRPr="008904F6">
        <w:rPr>
          <w:lang w:val="fr-FR"/>
        </w:rPr>
        <w:t xml:space="preserve"> (</w:t>
      </w:r>
      <w:r w:rsidRPr="008904F6">
        <w:rPr>
          <w:u w:val="single"/>
          <w:lang w:val="fr-FR"/>
        </w:rPr>
        <w:t>#ID, #SERVICE_TYPE_ID</w:t>
      </w:r>
      <w:r>
        <w:t xml:space="preserve">, </w:t>
      </w:r>
      <w:r w:rsidRPr="008904F6">
        <w:rPr>
          <w:u w:val="single"/>
        </w:rPr>
        <w:t>#BRANCH_ID</w:t>
      </w:r>
      <w:r>
        <w:t>, STATUS</w:t>
      </w:r>
      <w:r w:rsidRPr="008904F6">
        <w:rPr>
          <w:lang w:val="fr-FR"/>
        </w:rPr>
        <w:t>)</w:t>
      </w:r>
    </w:p>
    <w:p w14:paraId="6D1B8B58" w14:textId="77777777" w:rsidR="00C51F17" w:rsidRPr="00E02EEE" w:rsidRDefault="00C51F17" w:rsidP="008904F6">
      <w:pPr>
        <w:pStyle w:val="ListParagraph"/>
        <w:numPr>
          <w:ilvl w:val="0"/>
          <w:numId w:val="44"/>
        </w:numPr>
      </w:pPr>
      <w:r w:rsidRPr="008904F6">
        <w:rPr>
          <w:b/>
          <w:lang w:val="fr-FR"/>
        </w:rPr>
        <w:t>POST</w:t>
      </w:r>
      <w:r w:rsidRPr="008904F6">
        <w:rPr>
          <w:lang w:val="fr-FR"/>
        </w:rPr>
        <w:t xml:space="preserve"> (</w:t>
      </w:r>
      <w:r w:rsidRPr="008904F6">
        <w:rPr>
          <w:u w:val="single"/>
          <w:lang w:val="fr-FR"/>
        </w:rPr>
        <w:t>#ID</w:t>
      </w:r>
      <w:r>
        <w:t>, HEADLINE, BODY, HEADER_IMAGE_FILE)</w:t>
      </w:r>
    </w:p>
    <w:p w14:paraId="54BDA5BB" w14:textId="77777777" w:rsidR="00C51F17" w:rsidRPr="008904F6" w:rsidRDefault="00C51F17" w:rsidP="008904F6">
      <w:pPr>
        <w:pStyle w:val="ListParagraph"/>
        <w:numPr>
          <w:ilvl w:val="0"/>
          <w:numId w:val="44"/>
        </w:numPr>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0A8BCD08" w14:textId="77777777" w:rsidR="00C51F17" w:rsidRPr="00751AC2" w:rsidRDefault="00C51F17" w:rsidP="008904F6">
      <w:pPr>
        <w:pStyle w:val="ListParagraph"/>
        <w:numPr>
          <w:ilvl w:val="0"/>
          <w:numId w:val="44"/>
        </w:numPr>
      </w:pPr>
      <w:r w:rsidRPr="008904F6">
        <w:rPr>
          <w:b/>
        </w:rPr>
        <w:t xml:space="preserve">LABEL </w:t>
      </w:r>
      <w:r w:rsidRPr="00751AC2">
        <w:t>(</w:t>
      </w:r>
      <w:r w:rsidRPr="008904F6">
        <w:rPr>
          <w:u w:val="single"/>
        </w:rPr>
        <w:t>#ID</w:t>
      </w:r>
      <w:r>
        <w:t>, LABEL_NAME, STATUS</w:t>
      </w:r>
      <w:r w:rsidRPr="00751AC2">
        <w:t>)</w:t>
      </w:r>
    </w:p>
    <w:p w14:paraId="30455412" w14:textId="77777777" w:rsidR="00C51F17" w:rsidRPr="00751AC2" w:rsidRDefault="00C51F17" w:rsidP="008904F6">
      <w:pPr>
        <w:pStyle w:val="ListParagraph"/>
        <w:numPr>
          <w:ilvl w:val="0"/>
          <w:numId w:val="44"/>
        </w:numPr>
      </w:pPr>
      <w:r w:rsidRPr="008904F6">
        <w:rPr>
          <w:b/>
        </w:rPr>
        <w:t xml:space="preserve">UNIT </w:t>
      </w:r>
      <w:r w:rsidRPr="00751AC2">
        <w:t>(</w:t>
      </w:r>
      <w:r>
        <w:t>#</w:t>
      </w:r>
      <w:r w:rsidRPr="008904F6">
        <w:rPr>
          <w:u w:val="single"/>
        </w:rPr>
        <w:t>ID</w:t>
      </w:r>
      <w:r w:rsidRPr="00751AC2">
        <w:t xml:space="preserve">, </w:t>
      </w:r>
      <w:r>
        <w:t>UNIT_NAME, STATUS</w:t>
      </w:r>
      <w:r w:rsidRPr="00751AC2">
        <w:t>)</w:t>
      </w:r>
    </w:p>
    <w:p w14:paraId="6EB6F7CD" w14:textId="77777777" w:rsidR="00C51F17" w:rsidRPr="008904F6" w:rsidRDefault="00C51F17" w:rsidP="008904F6">
      <w:pPr>
        <w:pStyle w:val="ListParagraph"/>
        <w:numPr>
          <w:ilvl w:val="0"/>
          <w:numId w:val="44"/>
        </w:numPr>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7C4D5553" w14:textId="77777777" w:rsidR="00C51F17" w:rsidRPr="008904F6" w:rsidRDefault="00C51F17" w:rsidP="008904F6">
      <w:pPr>
        <w:pStyle w:val="ListParagraph"/>
        <w:numPr>
          <w:ilvl w:val="0"/>
          <w:numId w:val="44"/>
        </w:numPr>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3DCF5A0C" w14:textId="77777777" w:rsidR="00C51F17" w:rsidRPr="008904F6" w:rsidRDefault="00C51F17" w:rsidP="008904F6">
      <w:pPr>
        <w:pStyle w:val="ListParagraph"/>
        <w:numPr>
          <w:ilvl w:val="0"/>
          <w:numId w:val="44"/>
        </w:numPr>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56BE52CD" w14:textId="77777777" w:rsidR="00C51F17" w:rsidRPr="00751AC2" w:rsidRDefault="00C51F17" w:rsidP="008904F6">
      <w:pPr>
        <w:pStyle w:val="ListParagraph"/>
        <w:numPr>
          <w:ilvl w:val="0"/>
          <w:numId w:val="44"/>
        </w:numPr>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5E7B7782" w14:textId="77777777" w:rsidR="00C51F17" w:rsidRPr="00751AC2" w:rsidRDefault="00C51F17" w:rsidP="008904F6">
      <w:pPr>
        <w:pStyle w:val="ListParagraph"/>
        <w:numPr>
          <w:ilvl w:val="0"/>
          <w:numId w:val="44"/>
        </w:numPr>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41A4ABCA" w14:textId="77777777" w:rsidR="00C51F17" w:rsidRPr="00751AC2" w:rsidRDefault="00C51F17" w:rsidP="008904F6">
      <w:pPr>
        <w:pStyle w:val="ListParagraph"/>
        <w:numPr>
          <w:ilvl w:val="0"/>
          <w:numId w:val="44"/>
        </w:numPr>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655F3DFF" w14:textId="77777777" w:rsidR="00C51F17" w:rsidRPr="00751AC2" w:rsidRDefault="00C51F17" w:rsidP="008904F6">
      <w:pPr>
        <w:pStyle w:val="ListParagraph"/>
        <w:numPr>
          <w:ilvl w:val="0"/>
          <w:numId w:val="44"/>
        </w:numPr>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11DA42C5" w14:textId="77777777" w:rsidR="00C51F17" w:rsidRPr="00751AC2" w:rsidRDefault="00C51F17" w:rsidP="008904F6">
      <w:pPr>
        <w:pStyle w:val="ListParagraph"/>
        <w:numPr>
          <w:ilvl w:val="0"/>
          <w:numId w:val="44"/>
        </w:numPr>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7D403EF4" w14:textId="77777777" w:rsidR="00C51F17" w:rsidRPr="00751AC2" w:rsidRDefault="00C51F17" w:rsidP="008904F6">
      <w:pPr>
        <w:pStyle w:val="ListParagraph"/>
        <w:numPr>
          <w:ilvl w:val="0"/>
          <w:numId w:val="44"/>
        </w:numPr>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24BC0A1B" w14:textId="77777777" w:rsidR="00C51F17" w:rsidRPr="00751AC2" w:rsidRDefault="00C51F17" w:rsidP="008904F6">
      <w:pPr>
        <w:pStyle w:val="ListParagraph"/>
        <w:numPr>
          <w:ilvl w:val="0"/>
          <w:numId w:val="44"/>
        </w:numPr>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5CDC8433" w14:textId="77777777" w:rsidR="00C51F17" w:rsidRPr="00751AC2" w:rsidRDefault="00C51F17" w:rsidP="008904F6">
      <w:pPr>
        <w:pStyle w:val="ListParagraph"/>
        <w:numPr>
          <w:ilvl w:val="0"/>
          <w:numId w:val="44"/>
        </w:numPr>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12C882EE" w14:textId="77777777" w:rsidR="00C51F17" w:rsidRPr="008904F6" w:rsidRDefault="00C51F17" w:rsidP="008904F6">
      <w:pPr>
        <w:pStyle w:val="ListParagraph"/>
        <w:numPr>
          <w:ilvl w:val="0"/>
          <w:numId w:val="44"/>
        </w:numPr>
        <w:rPr>
          <w:i/>
        </w:rPr>
      </w:pPr>
      <w:r w:rsidRPr="008904F6">
        <w:rPr>
          <w:b/>
        </w:rPr>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3153953E" w14:textId="77777777" w:rsidR="00C51F17" w:rsidRPr="00751AC2" w:rsidRDefault="00C51F17" w:rsidP="008904F6">
      <w:pPr>
        <w:pStyle w:val="ListParagraph"/>
        <w:numPr>
          <w:ilvl w:val="0"/>
          <w:numId w:val="44"/>
        </w:numPr>
      </w:pPr>
      <w:r w:rsidRPr="008904F6">
        <w:rPr>
          <w:b/>
        </w:rPr>
        <w:lastRenderedPageBreak/>
        <w:t xml:space="preserve">STAFF_TYPE </w:t>
      </w:r>
      <w:r w:rsidRPr="00751AC2">
        <w:t>(</w:t>
      </w:r>
      <w:r w:rsidRPr="008904F6">
        <w:rPr>
          <w:u w:val="single"/>
        </w:rPr>
        <w:t>#ID</w:t>
      </w:r>
      <w:r>
        <w:t>, STAFF_TYPE_NAME, STAFF_TYPE_CODE, STATUS</w:t>
      </w:r>
      <w:r w:rsidRPr="00751AC2">
        <w:t>)</w:t>
      </w:r>
    </w:p>
    <w:p w14:paraId="6E912883" w14:textId="77777777" w:rsidR="00C51F17" w:rsidRPr="00751AC2" w:rsidRDefault="00C51F17" w:rsidP="008904F6">
      <w:pPr>
        <w:pStyle w:val="ListParagraph"/>
        <w:numPr>
          <w:ilvl w:val="0"/>
          <w:numId w:val="44"/>
        </w:numPr>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51CC243F" w14:textId="77777777" w:rsidR="00C51F17" w:rsidRPr="00751AC2" w:rsidRDefault="00C51F17" w:rsidP="008904F6">
      <w:pPr>
        <w:pStyle w:val="ListParagraph"/>
        <w:numPr>
          <w:ilvl w:val="0"/>
          <w:numId w:val="44"/>
        </w:numPr>
      </w:pPr>
      <w:r w:rsidRPr="008904F6">
        <w:rPr>
          <w:b/>
        </w:rPr>
        <w:t xml:space="preserve">PROMOTION </w:t>
      </w:r>
      <w:r w:rsidRPr="00751AC2">
        <w:t>(</w:t>
      </w:r>
      <w:r w:rsidRPr="008904F6">
        <w:rPr>
          <w:u w:val="single"/>
        </w:rPr>
        <w:t>#ID</w:t>
      </w:r>
      <w:r>
        <w:t>, PROMOTION_NAME, SALE, DATE_START, DATE_END, PROMOTION_CODE, STATUS</w:t>
      </w:r>
      <w:r w:rsidRPr="00751AC2">
        <w:t>)</w:t>
      </w:r>
    </w:p>
    <w:p w14:paraId="1F976C11" w14:textId="77777777" w:rsidR="00C51F17" w:rsidRPr="00751AC2" w:rsidRDefault="00C51F17" w:rsidP="008904F6">
      <w:pPr>
        <w:pStyle w:val="ListParagraph"/>
        <w:numPr>
          <w:ilvl w:val="0"/>
          <w:numId w:val="44"/>
        </w:numPr>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F19803A" w14:textId="77777777" w:rsidR="00C51F17" w:rsidRPr="00751AC2" w:rsidRDefault="00C51F17" w:rsidP="008904F6">
      <w:pPr>
        <w:pStyle w:val="ListParagraph"/>
        <w:numPr>
          <w:ilvl w:val="0"/>
          <w:numId w:val="44"/>
        </w:numPr>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6058DF73" w14:textId="77777777" w:rsidR="00C51F17" w:rsidRDefault="00C51F17" w:rsidP="008904F6">
      <w:pPr>
        <w:pStyle w:val="ListParagraph"/>
        <w:numPr>
          <w:ilvl w:val="0"/>
          <w:numId w:val="44"/>
        </w:numPr>
      </w:pPr>
      <w:r w:rsidRPr="008904F6">
        <w:rPr>
          <w:b/>
        </w:rPr>
        <w:t xml:space="preserve">WASH_BAG </w:t>
      </w:r>
      <w:r w:rsidRPr="00751AC2">
        <w:t>(</w:t>
      </w:r>
      <w:r w:rsidRPr="008904F6">
        <w:rPr>
          <w:u w:val="single"/>
        </w:rPr>
        <w:t>#ID</w:t>
      </w:r>
      <w:r>
        <w:t>, WASH_BAG_NAME, RECEIPT_ID, STATUS</w:t>
      </w:r>
      <w:r w:rsidRPr="00751AC2">
        <w:t>)</w:t>
      </w:r>
    </w:p>
    <w:p w14:paraId="4C812953" w14:textId="77777777" w:rsidR="00C51F17" w:rsidRPr="00751AC2" w:rsidRDefault="00C51F17" w:rsidP="008904F6">
      <w:pPr>
        <w:pStyle w:val="ListParagraph"/>
        <w:numPr>
          <w:ilvl w:val="0"/>
          <w:numId w:val="44"/>
        </w:numPr>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121B3A3C" w14:textId="77777777" w:rsidR="00C51F17" w:rsidRDefault="00C51F17" w:rsidP="008904F6">
      <w:pPr>
        <w:pStyle w:val="ListParagraph"/>
        <w:numPr>
          <w:ilvl w:val="0"/>
          <w:numId w:val="44"/>
        </w:numPr>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3995C48C" w14:textId="77777777" w:rsidR="00C51F17" w:rsidRPr="00751AC2" w:rsidRDefault="00C51F17" w:rsidP="008904F6">
      <w:pPr>
        <w:pStyle w:val="ListParagraph"/>
        <w:numPr>
          <w:ilvl w:val="0"/>
          <w:numId w:val="44"/>
        </w:numPr>
      </w:pPr>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p>
    <w:bookmarkEnd w:id="868"/>
    <w:p w14:paraId="6443EAB9" w14:textId="279A6546" w:rsidR="00C51F17" w:rsidRPr="00751AC2" w:rsidRDefault="00C51F17" w:rsidP="008904F6">
      <w:pPr>
        <w:jc w:val="left"/>
      </w:pPr>
    </w:p>
    <w:p w14:paraId="1C90ACBA" w14:textId="77777777" w:rsidR="00C51F17" w:rsidRPr="00751AC2" w:rsidRDefault="00C51F17" w:rsidP="00C51F17"/>
    <w:p w14:paraId="753F1629" w14:textId="692C0844" w:rsidR="00C51F17" w:rsidRDefault="00C51F17">
      <w:pPr>
        <w:jc w:val="left"/>
      </w:pPr>
      <w:r>
        <w:br w:type="page"/>
      </w:r>
    </w:p>
    <w:p w14:paraId="594610BD" w14:textId="77777777" w:rsidR="00C51F17" w:rsidRPr="00751AC2" w:rsidRDefault="00C51F17" w:rsidP="00C51F17"/>
    <w:p w14:paraId="104224C0" w14:textId="77777777" w:rsidR="00C51F17" w:rsidRPr="00751AC2" w:rsidRDefault="00C51F17" w:rsidP="00C51F17"/>
    <w:p w14:paraId="6C8F2F3B" w14:textId="3A332C07" w:rsidR="00C51F17" w:rsidRDefault="00C51F17">
      <w:pPr>
        <w:jc w:val="left"/>
        <w:rPr>
          <w:strike/>
        </w:rPr>
      </w:pPr>
    </w:p>
    <w:p w14:paraId="2E071B9F" w14:textId="77777777" w:rsidR="00C51F17" w:rsidRPr="00B04AB8" w:rsidRDefault="00C51F17" w:rsidP="00CA57A3">
      <w:pPr>
        <w:spacing w:line="360" w:lineRule="auto"/>
        <w:rPr>
          <w:strike/>
        </w:rPr>
      </w:pPr>
    </w:p>
    <w:p w14:paraId="0C0E03A1" w14:textId="77777777" w:rsidR="00CB27A4" w:rsidRPr="00B04AB8" w:rsidRDefault="00CB27A4" w:rsidP="007C127C">
      <w:pPr>
        <w:pStyle w:val="Heading1"/>
        <w:numPr>
          <w:ilvl w:val="0"/>
          <w:numId w:val="0"/>
        </w:numPr>
        <w:ind w:left="540"/>
      </w:pPr>
      <w:bookmarkStart w:id="869" w:name="_Toc529744452"/>
      <w:r w:rsidRPr="00B04AB8">
        <w:t>TÀI LIỆU THAM KHẢO</w:t>
      </w:r>
      <w:bookmarkEnd w:id="869"/>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2"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3"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4"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55"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56" w:history="1">
        <w:r w:rsidRPr="007A626B">
          <w:rPr>
            <w:rStyle w:val="Hyperlink"/>
            <w:bCs/>
            <w:lang w:val="en-US"/>
          </w:rPr>
          <w:t>https://www.apollographql.com/docs/react/</w:t>
        </w:r>
      </w:hyperlink>
    </w:p>
    <w:sectPr w:rsidR="007A626B" w:rsidRPr="003B05E0" w:rsidSect="001D00CB">
      <w:headerReference w:type="default" r:id="rId57"/>
      <w:footerReference w:type="default" r:id="rId58"/>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B075F" w14:textId="77777777" w:rsidR="00F74895" w:rsidRDefault="00F74895" w:rsidP="006806BE">
      <w:pPr>
        <w:spacing w:after="0" w:line="240" w:lineRule="auto"/>
      </w:pPr>
      <w:r>
        <w:separator/>
      </w:r>
    </w:p>
  </w:endnote>
  <w:endnote w:type="continuationSeparator" w:id="0">
    <w:p w14:paraId="3888CB5E" w14:textId="77777777" w:rsidR="00F74895" w:rsidRDefault="00F7489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9A04B7"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9A04B7" w:rsidRPr="001D00CB" w:rsidRDefault="009A04B7">
          <w:pPr>
            <w:pStyle w:val="Header"/>
            <w:rPr>
              <w:caps/>
              <w:color w:val="FF0000"/>
              <w:sz w:val="18"/>
            </w:rPr>
          </w:pPr>
        </w:p>
      </w:tc>
      <w:tc>
        <w:tcPr>
          <w:tcW w:w="4674" w:type="dxa"/>
          <w:shd w:val="clear" w:color="auto" w:fill="00B0F0"/>
          <w:tcMar>
            <w:top w:w="0" w:type="dxa"/>
            <w:bottom w:w="0" w:type="dxa"/>
          </w:tcMar>
        </w:tcPr>
        <w:p w14:paraId="2CD568B3" w14:textId="77777777" w:rsidR="009A04B7" w:rsidRPr="001D00CB" w:rsidRDefault="009A04B7">
          <w:pPr>
            <w:pStyle w:val="Header"/>
            <w:jc w:val="right"/>
            <w:rPr>
              <w:caps/>
              <w:color w:val="FF0000"/>
              <w:sz w:val="18"/>
            </w:rPr>
          </w:pPr>
        </w:p>
      </w:tc>
    </w:tr>
    <w:tr w:rsidR="009A04B7" w14:paraId="77229044" w14:textId="77777777" w:rsidTr="005E5E84">
      <w:trPr>
        <w:trHeight w:val="1173"/>
        <w:jc w:val="center"/>
      </w:trPr>
      <w:tc>
        <w:tcPr>
          <w:tcW w:w="4686" w:type="dxa"/>
          <w:shd w:val="clear" w:color="auto" w:fill="auto"/>
          <w:vAlign w:val="center"/>
        </w:tcPr>
        <w:p w14:paraId="4548A087" w14:textId="77777777" w:rsidR="009A04B7" w:rsidRDefault="009A04B7" w:rsidP="009F370B">
          <w:pPr>
            <w:rPr>
              <w:lang w:val="en-US"/>
            </w:rPr>
          </w:pPr>
          <w:r>
            <w:rPr>
              <w:lang w:val="en-US"/>
            </w:rPr>
            <w:t>Trần Hoàng Huân – B140147</w:t>
          </w:r>
        </w:p>
        <w:p w14:paraId="345F66DE" w14:textId="6466F408" w:rsidR="009A04B7" w:rsidRPr="003C43C4" w:rsidRDefault="009A04B7" w:rsidP="009F370B">
          <w:pPr>
            <w:rPr>
              <w:lang w:val="en-US"/>
            </w:rPr>
          </w:pPr>
          <w:r>
            <w:rPr>
              <w:lang w:val="en-US"/>
            </w:rPr>
            <w:t>Vũ Phương – B1401081</w:t>
          </w:r>
        </w:p>
      </w:tc>
      <w:tc>
        <w:tcPr>
          <w:tcW w:w="4674" w:type="dxa"/>
          <w:shd w:val="clear" w:color="auto" w:fill="auto"/>
          <w:vAlign w:val="center"/>
        </w:tcPr>
        <w:p w14:paraId="4AFA15C9" w14:textId="77777777" w:rsidR="009A04B7" w:rsidRDefault="009A04B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9A04B7" w:rsidRDefault="009A0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977C2" w14:textId="77777777" w:rsidR="00F74895" w:rsidRDefault="00F74895" w:rsidP="006806BE">
      <w:pPr>
        <w:spacing w:after="0" w:line="240" w:lineRule="auto"/>
      </w:pPr>
      <w:r>
        <w:separator/>
      </w:r>
    </w:p>
  </w:footnote>
  <w:footnote w:type="continuationSeparator" w:id="0">
    <w:p w14:paraId="3C59A09E" w14:textId="77777777" w:rsidR="00F74895" w:rsidRDefault="00F7489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9A04B7" w:rsidRPr="005E5E84" w:rsidRDefault="009A04B7"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628EB"/>
    <w:rsid w:val="00070C2F"/>
    <w:rsid w:val="00074E90"/>
    <w:rsid w:val="00083440"/>
    <w:rsid w:val="000848CF"/>
    <w:rsid w:val="00090442"/>
    <w:rsid w:val="00090B2F"/>
    <w:rsid w:val="000A2D29"/>
    <w:rsid w:val="000A4F11"/>
    <w:rsid w:val="000B28A3"/>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A372D"/>
    <w:rsid w:val="001A6E15"/>
    <w:rsid w:val="001B1B08"/>
    <w:rsid w:val="001B2876"/>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A1B28"/>
    <w:rsid w:val="002A795B"/>
    <w:rsid w:val="002C2629"/>
    <w:rsid w:val="002D2EF0"/>
    <w:rsid w:val="002F05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710B"/>
    <w:rsid w:val="004A26FE"/>
    <w:rsid w:val="004A77C2"/>
    <w:rsid w:val="004C3FEE"/>
    <w:rsid w:val="004D7CF2"/>
    <w:rsid w:val="004E3287"/>
    <w:rsid w:val="004F0F1C"/>
    <w:rsid w:val="004F2566"/>
    <w:rsid w:val="004F28F8"/>
    <w:rsid w:val="004F3399"/>
    <w:rsid w:val="00510604"/>
    <w:rsid w:val="00523613"/>
    <w:rsid w:val="00530384"/>
    <w:rsid w:val="00532496"/>
    <w:rsid w:val="00536771"/>
    <w:rsid w:val="005368A7"/>
    <w:rsid w:val="00540AD2"/>
    <w:rsid w:val="005738E3"/>
    <w:rsid w:val="00574700"/>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53696"/>
    <w:rsid w:val="00676357"/>
    <w:rsid w:val="006806BE"/>
    <w:rsid w:val="00687AEA"/>
    <w:rsid w:val="006A10B8"/>
    <w:rsid w:val="006A2C8A"/>
    <w:rsid w:val="006A36E6"/>
    <w:rsid w:val="006B0307"/>
    <w:rsid w:val="006B44B5"/>
    <w:rsid w:val="006C103E"/>
    <w:rsid w:val="006C3B6C"/>
    <w:rsid w:val="006D4DBC"/>
    <w:rsid w:val="006D794B"/>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801A8"/>
    <w:rsid w:val="007A626B"/>
    <w:rsid w:val="007B0561"/>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833F0"/>
    <w:rsid w:val="008904F6"/>
    <w:rsid w:val="00896415"/>
    <w:rsid w:val="008977B2"/>
    <w:rsid w:val="008D1D84"/>
    <w:rsid w:val="008E15BC"/>
    <w:rsid w:val="008E1FFB"/>
    <w:rsid w:val="008E3EFA"/>
    <w:rsid w:val="008E4E1A"/>
    <w:rsid w:val="008F0BB3"/>
    <w:rsid w:val="008F226C"/>
    <w:rsid w:val="009219F1"/>
    <w:rsid w:val="00924D6A"/>
    <w:rsid w:val="00941A03"/>
    <w:rsid w:val="0095042D"/>
    <w:rsid w:val="00972D96"/>
    <w:rsid w:val="00976A9B"/>
    <w:rsid w:val="00977C58"/>
    <w:rsid w:val="00980771"/>
    <w:rsid w:val="00982AE8"/>
    <w:rsid w:val="00990D37"/>
    <w:rsid w:val="009977A5"/>
    <w:rsid w:val="00997C30"/>
    <w:rsid w:val="009A04B7"/>
    <w:rsid w:val="009B0E96"/>
    <w:rsid w:val="009B3AEC"/>
    <w:rsid w:val="009B5F62"/>
    <w:rsid w:val="009B606C"/>
    <w:rsid w:val="009B63D4"/>
    <w:rsid w:val="009E7EFF"/>
    <w:rsid w:val="009F114E"/>
    <w:rsid w:val="009F370B"/>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6989"/>
    <w:rsid w:val="00A77377"/>
    <w:rsid w:val="00AA15A1"/>
    <w:rsid w:val="00AB661F"/>
    <w:rsid w:val="00AD52C9"/>
    <w:rsid w:val="00AE5480"/>
    <w:rsid w:val="00AF68F7"/>
    <w:rsid w:val="00B04483"/>
    <w:rsid w:val="00B04AB8"/>
    <w:rsid w:val="00B07F23"/>
    <w:rsid w:val="00B20615"/>
    <w:rsid w:val="00B22780"/>
    <w:rsid w:val="00B243D7"/>
    <w:rsid w:val="00B26FC7"/>
    <w:rsid w:val="00B43068"/>
    <w:rsid w:val="00B430BD"/>
    <w:rsid w:val="00B467D9"/>
    <w:rsid w:val="00B548E3"/>
    <w:rsid w:val="00B7386E"/>
    <w:rsid w:val="00B76530"/>
    <w:rsid w:val="00B76C47"/>
    <w:rsid w:val="00B81776"/>
    <w:rsid w:val="00B87E7C"/>
    <w:rsid w:val="00B944F0"/>
    <w:rsid w:val="00BA6D3B"/>
    <w:rsid w:val="00BB5488"/>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A57A3"/>
    <w:rsid w:val="00CB1F1C"/>
    <w:rsid w:val="00CB27A4"/>
    <w:rsid w:val="00CD33E1"/>
    <w:rsid w:val="00CD6A10"/>
    <w:rsid w:val="00CE1893"/>
    <w:rsid w:val="00CE445B"/>
    <w:rsid w:val="00CE6578"/>
    <w:rsid w:val="00CF3985"/>
    <w:rsid w:val="00CF66D5"/>
    <w:rsid w:val="00D04C7C"/>
    <w:rsid w:val="00D20C30"/>
    <w:rsid w:val="00D27251"/>
    <w:rsid w:val="00D2791A"/>
    <w:rsid w:val="00D3179D"/>
    <w:rsid w:val="00D3682B"/>
    <w:rsid w:val="00D3718D"/>
    <w:rsid w:val="00D37F5C"/>
    <w:rsid w:val="00D43E01"/>
    <w:rsid w:val="00D55D3A"/>
    <w:rsid w:val="00D82BBB"/>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45A48"/>
    <w:rsid w:val="00F53F07"/>
    <w:rsid w:val="00F5523F"/>
    <w:rsid w:val="00F72C81"/>
    <w:rsid w:val="00F74895"/>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emf"/><Relationship Id="rId55" Type="http://schemas.openxmlformats.org/officeDocument/2006/relationships/hyperlink" Target="https://viblo.asia/p/reactjs-uu-diem-va-nhuoc-diem-V3m5WzexlO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hyperlink" Target="https://itnext.io/automatically-building-and-maintaining-graphql-apis-with-postgresql-and-postgraphile-c497636abd29"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apollographql.com/docs/react/" TargetMode="Externa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graphile.org/postgraphile/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blo.asia/p/cung-tim-hieu-ve-graphql-07LKX4zeKV4"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Xác nhận đơn hàng</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Hủy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nhật biên nhận</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9"/>
      <dgm:spPr/>
    </dgm:pt>
    <dgm:pt modelId="{0F255ABA-F279-4ED2-9E5D-4264BB3B8802}" type="pres">
      <dgm:prSet presAssocID="{B1942156-1B6C-4C39-9E3B-0AD66466D368}" presName="connTx" presStyleLbl="parChTrans1D3" presStyleIdx="0" presStyleCnt="9"/>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9"/>
      <dgm:spPr/>
    </dgm:pt>
    <dgm:pt modelId="{436DBADA-7301-4367-8E8A-CEA1363A1417}" type="pres">
      <dgm:prSet presAssocID="{509B0614-C4F5-4567-AF0E-A4F69C5A127F}" presName="connTx" presStyleLbl="parChTrans1D3" presStyleIdx="1" presStyleCnt="9"/>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9"/>
      <dgm:spPr/>
    </dgm:pt>
    <dgm:pt modelId="{E502D3CF-4F13-44A1-BC37-74B9946E51FD}" type="pres">
      <dgm:prSet presAssocID="{1509515D-63AD-4D3F-906D-643267258641}" presName="connTx" presStyleLbl="parChTrans1D3" presStyleIdx="2" presStyleCnt="9"/>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9">
        <dgm:presLayoutVars>
          <dgm:chPref val="3"/>
        </dgm:presLayoutVars>
      </dgm:prSet>
      <dgm:spPr/>
    </dgm:pt>
    <dgm:pt modelId="{9A81AA36-B170-4F54-B303-72C53B27A8EB}" type="pres">
      <dgm:prSet presAssocID="{764A03A6-A408-4352-AC01-B8ED1BB25228}"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3" presStyleCnt="9"/>
      <dgm:spPr/>
    </dgm:pt>
    <dgm:pt modelId="{0696A595-5278-4A3E-8E8C-9B7A3AA70A77}" type="pres">
      <dgm:prSet presAssocID="{702D292E-70AB-4E26-AEE1-B2F6883D9258}" presName="connTx" presStyleLbl="parChTrans1D3" presStyleIdx="3" presStyleCnt="9"/>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3" presStyleCnt="9">
        <dgm:presLayoutVars>
          <dgm:chPref val="3"/>
        </dgm:presLayoutVars>
      </dgm:prSet>
      <dgm:spPr/>
    </dgm:pt>
    <dgm:pt modelId="{2D1C9950-D7A4-40F4-A016-197DBEEA8FB6}" type="pres">
      <dgm:prSet presAssocID="{10CB6597-216D-43B2-AC41-857922CC1E73}" presName="level3hierChild" presStyleCnt="0"/>
      <dgm:spPr/>
    </dgm:pt>
    <dgm:pt modelId="{C82370FA-BBD2-4984-B9C1-4B5AB783D4A2}" type="pres">
      <dgm:prSet presAssocID="{4E3028E6-CE58-4004-8033-A49C790B88B3}" presName="conn2-1" presStyleLbl="parChTrans1D3" presStyleIdx="4" presStyleCnt="9"/>
      <dgm:spPr/>
    </dgm:pt>
    <dgm:pt modelId="{AC85F461-7BF8-49A6-9D2F-04E5397D4FC0}" type="pres">
      <dgm:prSet presAssocID="{4E3028E6-CE58-4004-8033-A49C790B88B3}" presName="connTx" presStyleLbl="parChTrans1D3" presStyleIdx="4" presStyleCnt="9"/>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4" presStyleCnt="9">
        <dgm:presLayoutVars>
          <dgm:chPref val="3"/>
        </dgm:presLayoutVars>
      </dgm:prSet>
      <dgm:spPr/>
    </dgm:pt>
    <dgm:pt modelId="{C6B06B4E-6E77-4B6C-960E-3BA739373452}" type="pres">
      <dgm:prSet presAssocID="{EB5458A8-0E81-4F3E-B320-61FAA2BA63D2}"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5" presStyleCnt="9"/>
      <dgm:spPr/>
    </dgm:pt>
    <dgm:pt modelId="{781C95B5-65F2-421B-AA6C-9F3272AF1F90}" type="pres">
      <dgm:prSet presAssocID="{229F98AE-3452-471A-AC38-B04D0C50E9E0}" presName="connTx" presStyleLbl="parChTrans1D3" presStyleIdx="5" presStyleCnt="9"/>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5" presStyleCnt="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6" presStyleCnt="9"/>
      <dgm:spPr/>
    </dgm:pt>
    <dgm:pt modelId="{B7E2CDE5-1CEA-4778-8CF1-015139725DB3}" type="pres">
      <dgm:prSet presAssocID="{AD73E697-B32A-4740-AF57-411BA2C202CB}" presName="connTx" presStyleLbl="parChTrans1D3" presStyleIdx="6" presStyleCnt="9"/>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6" presStyleCnt="9">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7" presStyleCnt="9"/>
      <dgm:spPr/>
    </dgm:pt>
    <dgm:pt modelId="{EA342631-8D77-4FE1-A2B3-6418760C44FA}" type="pres">
      <dgm:prSet presAssocID="{B8B502C4-B221-406A-A01C-0BF00E24C019}" presName="connTx" presStyleLbl="parChTrans1D3" presStyleIdx="7" presStyleCnt="9"/>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7" presStyleCnt="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8" presStyleCnt="9"/>
      <dgm:spPr/>
    </dgm:pt>
    <dgm:pt modelId="{09169DBB-86E3-4EEC-9776-51D46723CDD0}" type="pres">
      <dgm:prSet presAssocID="{A1E03C5B-A98A-4B2C-88A6-64BFE28BC132}" presName="connTx" presStyleLbl="parChTrans1D3" presStyleIdx="8" presStyleCnt="9"/>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8" presStyleCnt="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3BF9CA68-E357-4D80-9C61-ECD0EF890D2A}" type="presOf" srcId="{4EC5CFD7-4524-4770-A175-18F63A48ED54}" destId="{01C82567-430F-4EE0-B9C1-99771714B6CF}" srcOrd="1"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043BCA8B-5DEF-42C5-AB9A-F92F2C83CFC1}" type="presOf" srcId="{9B297B45-8CC2-48DF-AA1C-5407A0A2B8A5}" destId="{C99C4D5A-C1FE-4431-8DDD-F5E0B6DD1F03}" srcOrd="0"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1"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11FC41F8-FA30-46F8-BF9B-7B6B0F9C9667}" type="presParOf" srcId="{3446BD51-C68B-4E79-A6CA-C4114B69ECF8}" destId="{C82370FA-BBD2-4984-B9C1-4B5AB783D4A2}" srcOrd="2"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3"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1566328" y="3827973"/>
          <a:ext cx="301792" cy="3019077"/>
        </a:xfrm>
        <a:custGeom>
          <a:avLst/>
          <a:gdLst/>
          <a:ahLst/>
          <a:cxnLst/>
          <a:rect l="0" t="0" r="0" b="0"/>
          <a:pathLst>
            <a:path>
              <a:moveTo>
                <a:pt x="0" y="0"/>
              </a:moveTo>
              <a:lnTo>
                <a:pt x="150896" y="0"/>
              </a:lnTo>
              <a:lnTo>
                <a:pt x="150896" y="3019077"/>
              </a:lnTo>
              <a:lnTo>
                <a:pt x="301792" y="301907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5261659"/>
        <a:ext cx="151706" cy="151706"/>
      </dsp:txXfrm>
    </dsp:sp>
    <dsp:sp modelId="{395C582D-E61C-4130-ADAE-A6754706B125}">
      <dsp:nvSpPr>
        <dsp:cNvPr id="0" name=""/>
        <dsp:cNvSpPr/>
      </dsp:nvSpPr>
      <dsp:spPr>
        <a:xfrm>
          <a:off x="1566328" y="3827973"/>
          <a:ext cx="301792" cy="2444014"/>
        </a:xfrm>
        <a:custGeom>
          <a:avLst/>
          <a:gdLst/>
          <a:ahLst/>
          <a:cxnLst/>
          <a:rect l="0" t="0" r="0" b="0"/>
          <a:pathLst>
            <a:path>
              <a:moveTo>
                <a:pt x="0" y="0"/>
              </a:moveTo>
              <a:lnTo>
                <a:pt x="150896" y="0"/>
              </a:lnTo>
              <a:lnTo>
                <a:pt x="150896" y="2444014"/>
              </a:lnTo>
              <a:lnTo>
                <a:pt x="301792" y="2444014"/>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55660" y="4988416"/>
        <a:ext cx="123128" cy="123128"/>
      </dsp:txXfrm>
    </dsp:sp>
    <dsp:sp modelId="{7DA2F1AE-E075-47CA-93EF-069764645891}">
      <dsp:nvSpPr>
        <dsp:cNvPr id="0" name=""/>
        <dsp:cNvSpPr/>
      </dsp:nvSpPr>
      <dsp:spPr>
        <a:xfrm>
          <a:off x="1566328" y="3827973"/>
          <a:ext cx="301792" cy="1868952"/>
        </a:xfrm>
        <a:custGeom>
          <a:avLst/>
          <a:gdLst/>
          <a:ahLst/>
          <a:cxnLst/>
          <a:rect l="0" t="0" r="0" b="0"/>
          <a:pathLst>
            <a:path>
              <a:moveTo>
                <a:pt x="0" y="0"/>
              </a:moveTo>
              <a:lnTo>
                <a:pt x="150896" y="0"/>
              </a:lnTo>
              <a:lnTo>
                <a:pt x="150896" y="1868952"/>
              </a:lnTo>
              <a:lnTo>
                <a:pt x="301792" y="186895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69896" y="4715120"/>
        <a:ext cx="94658" cy="94658"/>
      </dsp:txXfrm>
    </dsp:sp>
    <dsp:sp modelId="{C81547A1-DBC5-41BA-BA47-54761F8DB9E0}">
      <dsp:nvSpPr>
        <dsp:cNvPr id="0" name=""/>
        <dsp:cNvSpPr/>
      </dsp:nvSpPr>
      <dsp:spPr>
        <a:xfrm>
          <a:off x="3377084" y="5121863"/>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5255208"/>
        <a:ext cx="20841" cy="20841"/>
      </dsp:txXfrm>
    </dsp:sp>
    <dsp:sp modelId="{9237F333-31E4-4703-B65C-76D401BC6BE5}">
      <dsp:nvSpPr>
        <dsp:cNvPr id="0" name=""/>
        <dsp:cNvSpPr/>
      </dsp:nvSpPr>
      <dsp:spPr>
        <a:xfrm>
          <a:off x="3377084" y="4753435"/>
          <a:ext cx="301792" cy="368428"/>
        </a:xfrm>
        <a:custGeom>
          <a:avLst/>
          <a:gdLst/>
          <a:ahLst/>
          <a:cxnLst/>
          <a:rect l="0" t="0" r="0" b="0"/>
          <a:pathLst>
            <a:path>
              <a:moveTo>
                <a:pt x="0" y="368428"/>
              </a:moveTo>
              <a:lnTo>
                <a:pt x="150896" y="368428"/>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6074" y="4925743"/>
        <a:ext cx="23812" cy="23812"/>
      </dsp:txXfrm>
    </dsp:sp>
    <dsp:sp modelId="{BBE59CF0-9407-4C93-8C87-00536C5E9DC6}">
      <dsp:nvSpPr>
        <dsp:cNvPr id="0" name=""/>
        <dsp:cNvSpPr/>
      </dsp:nvSpPr>
      <dsp:spPr>
        <a:xfrm>
          <a:off x="1566328" y="3827973"/>
          <a:ext cx="301792" cy="1293890"/>
        </a:xfrm>
        <a:custGeom>
          <a:avLst/>
          <a:gdLst/>
          <a:ahLst/>
          <a:cxnLst/>
          <a:rect l="0" t="0" r="0" b="0"/>
          <a:pathLst>
            <a:path>
              <a:moveTo>
                <a:pt x="0" y="0"/>
              </a:moveTo>
              <a:lnTo>
                <a:pt x="150896" y="0"/>
              </a:lnTo>
              <a:lnTo>
                <a:pt x="150896" y="1293890"/>
              </a:lnTo>
              <a:lnTo>
                <a:pt x="301792" y="129389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84009" y="4441703"/>
        <a:ext cx="66430" cy="66430"/>
      </dsp:txXfrm>
    </dsp:sp>
    <dsp:sp modelId="{1C2053F1-B2B6-4218-AA9A-D7C7BAAA0E29}">
      <dsp:nvSpPr>
        <dsp:cNvPr id="0" name=""/>
        <dsp:cNvSpPr/>
      </dsp:nvSpPr>
      <dsp:spPr>
        <a:xfrm>
          <a:off x="1566328" y="3827973"/>
          <a:ext cx="301792" cy="718827"/>
        </a:xfrm>
        <a:custGeom>
          <a:avLst/>
          <a:gdLst/>
          <a:ahLst/>
          <a:cxnLst/>
          <a:rect l="0" t="0" r="0" b="0"/>
          <a:pathLst>
            <a:path>
              <a:moveTo>
                <a:pt x="0" y="0"/>
              </a:moveTo>
              <a:lnTo>
                <a:pt x="150896" y="0"/>
              </a:lnTo>
              <a:lnTo>
                <a:pt x="150896" y="718827"/>
              </a:lnTo>
              <a:lnTo>
                <a:pt x="301792" y="71882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97734" y="4167897"/>
        <a:ext cx="38980" cy="38980"/>
      </dsp:txXfrm>
    </dsp:sp>
    <dsp:sp modelId="{D6B10375-97CE-4B06-A7F8-3E45F0A32E92}">
      <dsp:nvSpPr>
        <dsp:cNvPr id="0" name=""/>
        <dsp:cNvSpPr/>
      </dsp:nvSpPr>
      <dsp:spPr>
        <a:xfrm>
          <a:off x="1566328" y="3827973"/>
          <a:ext cx="301792" cy="143765"/>
        </a:xfrm>
        <a:custGeom>
          <a:avLst/>
          <a:gdLst/>
          <a:ahLst/>
          <a:cxnLst/>
          <a:rect l="0" t="0" r="0" b="0"/>
          <a:pathLst>
            <a:path>
              <a:moveTo>
                <a:pt x="0" y="0"/>
              </a:moveTo>
              <a:lnTo>
                <a:pt x="150896" y="0"/>
              </a:lnTo>
              <a:lnTo>
                <a:pt x="150896" y="143765"/>
              </a:lnTo>
              <a:lnTo>
                <a:pt x="301792" y="14376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8867" y="3891499"/>
        <a:ext cx="16714" cy="16714"/>
      </dsp:txXfrm>
    </dsp:sp>
    <dsp:sp modelId="{92F017A8-2F44-4612-9606-DD2BB77C8E68}">
      <dsp:nvSpPr>
        <dsp:cNvPr id="0" name=""/>
        <dsp:cNvSpPr/>
      </dsp:nvSpPr>
      <dsp:spPr>
        <a:xfrm>
          <a:off x="3377084" y="3396676"/>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530021"/>
        <a:ext cx="20841" cy="20841"/>
      </dsp:txXfrm>
    </dsp:sp>
    <dsp:sp modelId="{CA3BFC29-10A1-4120-9137-47BCBC4D354D}">
      <dsp:nvSpPr>
        <dsp:cNvPr id="0" name=""/>
        <dsp:cNvSpPr/>
      </dsp:nvSpPr>
      <dsp:spPr>
        <a:xfrm>
          <a:off x="3377084" y="3109145"/>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3242490"/>
        <a:ext cx="20841" cy="20841"/>
      </dsp:txXfrm>
    </dsp:sp>
    <dsp:sp modelId="{08647824-7D60-4E17-958D-224267F2F4C5}">
      <dsp:nvSpPr>
        <dsp:cNvPr id="0" name=""/>
        <dsp:cNvSpPr/>
      </dsp:nvSpPr>
      <dsp:spPr>
        <a:xfrm>
          <a:off x="1566328" y="3396676"/>
          <a:ext cx="301792" cy="431296"/>
        </a:xfrm>
        <a:custGeom>
          <a:avLst/>
          <a:gdLst/>
          <a:ahLst/>
          <a:cxnLst/>
          <a:rect l="0" t="0" r="0" b="0"/>
          <a:pathLst>
            <a:path>
              <a:moveTo>
                <a:pt x="0" y="431296"/>
              </a:moveTo>
              <a:lnTo>
                <a:pt x="150896" y="431296"/>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704065" y="3599165"/>
        <a:ext cx="26319" cy="26319"/>
      </dsp:txXfrm>
    </dsp:sp>
    <dsp:sp modelId="{C82370FA-BBD2-4984-B9C1-4B5AB783D4A2}">
      <dsp:nvSpPr>
        <dsp:cNvPr id="0" name=""/>
        <dsp:cNvSpPr/>
      </dsp:nvSpPr>
      <dsp:spPr>
        <a:xfrm>
          <a:off x="3377084" y="2246552"/>
          <a:ext cx="301792" cy="287531"/>
        </a:xfrm>
        <a:custGeom>
          <a:avLst/>
          <a:gdLst/>
          <a:ahLst/>
          <a:cxnLst/>
          <a:rect l="0" t="0" r="0" b="0"/>
          <a:pathLst>
            <a:path>
              <a:moveTo>
                <a:pt x="0" y="0"/>
              </a:moveTo>
              <a:lnTo>
                <a:pt x="150896" y="0"/>
              </a:lnTo>
              <a:lnTo>
                <a:pt x="150896" y="287531"/>
              </a:lnTo>
              <a:lnTo>
                <a:pt x="301792" y="287531"/>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379896"/>
        <a:ext cx="20841" cy="20841"/>
      </dsp:txXfrm>
    </dsp:sp>
    <dsp:sp modelId="{A979BF83-67A5-4361-85B8-F439C7B4D2AD}">
      <dsp:nvSpPr>
        <dsp:cNvPr id="0" name=""/>
        <dsp:cNvSpPr/>
      </dsp:nvSpPr>
      <dsp:spPr>
        <a:xfrm>
          <a:off x="3377084" y="1959021"/>
          <a:ext cx="301792" cy="287531"/>
        </a:xfrm>
        <a:custGeom>
          <a:avLst/>
          <a:gdLst/>
          <a:ahLst/>
          <a:cxnLst/>
          <a:rect l="0" t="0" r="0" b="0"/>
          <a:pathLst>
            <a:path>
              <a:moveTo>
                <a:pt x="0" y="287531"/>
              </a:moveTo>
              <a:lnTo>
                <a:pt x="150896" y="287531"/>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7560" y="2092365"/>
        <a:ext cx="20841" cy="20841"/>
      </dsp:txXfrm>
    </dsp:sp>
    <dsp:sp modelId="{1A2B1931-B9B6-4409-B73A-724C14426E47}">
      <dsp:nvSpPr>
        <dsp:cNvPr id="0" name=""/>
        <dsp:cNvSpPr/>
      </dsp:nvSpPr>
      <dsp:spPr>
        <a:xfrm>
          <a:off x="1566328" y="2246552"/>
          <a:ext cx="301792" cy="1581421"/>
        </a:xfrm>
        <a:custGeom>
          <a:avLst/>
          <a:gdLst/>
          <a:ahLst/>
          <a:cxnLst/>
          <a:rect l="0" t="0" r="0" b="0"/>
          <a:pathLst>
            <a:path>
              <a:moveTo>
                <a:pt x="0" y="1581421"/>
              </a:moveTo>
              <a:lnTo>
                <a:pt x="150896" y="1581421"/>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76976" y="2997013"/>
        <a:ext cx="80498" cy="80498"/>
      </dsp:txXfrm>
    </dsp:sp>
    <dsp:sp modelId="{AD2BD15F-D0C2-483F-94EF-687E65AFFAEF}">
      <dsp:nvSpPr>
        <dsp:cNvPr id="0" name=""/>
        <dsp:cNvSpPr/>
      </dsp:nvSpPr>
      <dsp:spPr>
        <a:xfrm>
          <a:off x="3377084" y="808896"/>
          <a:ext cx="301792" cy="575062"/>
        </a:xfrm>
        <a:custGeom>
          <a:avLst/>
          <a:gdLst/>
          <a:ahLst/>
          <a:cxnLst/>
          <a:rect l="0" t="0" r="0" b="0"/>
          <a:pathLst>
            <a:path>
              <a:moveTo>
                <a:pt x="0" y="0"/>
              </a:moveTo>
              <a:lnTo>
                <a:pt x="150896" y="0"/>
              </a:lnTo>
              <a:lnTo>
                <a:pt x="150896" y="575062"/>
              </a:lnTo>
              <a:lnTo>
                <a:pt x="301792" y="575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1080191"/>
        <a:ext cx="32472" cy="32472"/>
      </dsp:txXfrm>
    </dsp:sp>
    <dsp:sp modelId="{183CDB11-4578-42E9-A27F-0D29E61F6ABD}">
      <dsp:nvSpPr>
        <dsp:cNvPr id="0" name=""/>
        <dsp:cNvSpPr/>
      </dsp:nvSpPr>
      <dsp:spPr>
        <a:xfrm>
          <a:off x="3377084" y="763176"/>
          <a:ext cx="301792" cy="91440"/>
        </a:xfrm>
        <a:custGeom>
          <a:avLst/>
          <a:gdLst/>
          <a:ahLst/>
          <a:cxnLst/>
          <a:rect l="0" t="0" r="0" b="0"/>
          <a:pathLst>
            <a:path>
              <a:moveTo>
                <a:pt x="0" y="45720"/>
              </a:moveTo>
              <a:lnTo>
                <a:pt x="301792"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20436" y="801351"/>
        <a:ext cx="15089" cy="15089"/>
      </dsp:txXfrm>
    </dsp:sp>
    <dsp:sp modelId="{C02353A3-67A9-442D-A2BF-E1094F4BE560}">
      <dsp:nvSpPr>
        <dsp:cNvPr id="0" name=""/>
        <dsp:cNvSpPr/>
      </dsp:nvSpPr>
      <dsp:spPr>
        <a:xfrm>
          <a:off x="3377084" y="233834"/>
          <a:ext cx="301792" cy="575062"/>
        </a:xfrm>
        <a:custGeom>
          <a:avLst/>
          <a:gdLst/>
          <a:ahLst/>
          <a:cxnLst/>
          <a:rect l="0" t="0" r="0" b="0"/>
          <a:pathLst>
            <a:path>
              <a:moveTo>
                <a:pt x="0" y="575062"/>
              </a:moveTo>
              <a:lnTo>
                <a:pt x="150896" y="575062"/>
              </a:lnTo>
              <a:lnTo>
                <a:pt x="150896" y="0"/>
              </a:lnTo>
              <a:lnTo>
                <a:pt x="301792"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11745" y="505129"/>
        <a:ext cx="32472" cy="32472"/>
      </dsp:txXfrm>
    </dsp:sp>
    <dsp:sp modelId="{AED4EDE5-6945-4B7E-909B-5FD983E40139}">
      <dsp:nvSpPr>
        <dsp:cNvPr id="0" name=""/>
        <dsp:cNvSpPr/>
      </dsp:nvSpPr>
      <dsp:spPr>
        <a:xfrm>
          <a:off x="1566328" y="808896"/>
          <a:ext cx="301792" cy="3019077"/>
        </a:xfrm>
        <a:custGeom>
          <a:avLst/>
          <a:gdLst/>
          <a:ahLst/>
          <a:cxnLst/>
          <a:rect l="0" t="0" r="0" b="0"/>
          <a:pathLst>
            <a:path>
              <a:moveTo>
                <a:pt x="0" y="3019077"/>
              </a:moveTo>
              <a:lnTo>
                <a:pt x="150896" y="3019077"/>
              </a:lnTo>
              <a:lnTo>
                <a:pt x="150896" y="0"/>
              </a:lnTo>
              <a:lnTo>
                <a:pt x="3017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1641372" y="2242582"/>
        <a:ext cx="151706" cy="151706"/>
      </dsp:txXfrm>
    </dsp:sp>
    <dsp:sp modelId="{57FB70EB-B9E1-4AA1-88AC-EB0B5AEF8A4B}">
      <dsp:nvSpPr>
        <dsp:cNvPr id="0" name=""/>
        <dsp:cNvSpPr/>
      </dsp:nvSpPr>
      <dsp:spPr>
        <a:xfrm rot="16200000">
          <a:off x="125646" y="3597948"/>
          <a:ext cx="2421314"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125646" y="3597948"/>
        <a:ext cx="2421314" cy="460049"/>
      </dsp:txXfrm>
    </dsp:sp>
    <dsp:sp modelId="{811CE55F-C1BF-4FC7-8313-7A696D3BA599}">
      <dsp:nvSpPr>
        <dsp:cNvPr id="0" name=""/>
        <dsp:cNvSpPr/>
      </dsp:nvSpPr>
      <dsp:spPr>
        <a:xfrm>
          <a:off x="1868121"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868121" y="578871"/>
        <a:ext cx="1508963" cy="460049"/>
      </dsp:txXfrm>
    </dsp:sp>
    <dsp:sp modelId="{AA6B4528-6E28-44FA-AEFB-23DAEB8BC605}">
      <dsp:nvSpPr>
        <dsp:cNvPr id="0" name=""/>
        <dsp:cNvSpPr/>
      </dsp:nvSpPr>
      <dsp:spPr>
        <a:xfrm>
          <a:off x="3678877" y="3809"/>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Xác nhận đơn hàng</a:t>
          </a:r>
        </a:p>
      </dsp:txBody>
      <dsp:txXfrm>
        <a:off x="3678877" y="3809"/>
        <a:ext cx="1508963" cy="460049"/>
      </dsp:txXfrm>
    </dsp:sp>
    <dsp:sp modelId="{6A027104-CA89-4A42-8756-8266A82A0AE9}">
      <dsp:nvSpPr>
        <dsp:cNvPr id="0" name=""/>
        <dsp:cNvSpPr/>
      </dsp:nvSpPr>
      <dsp:spPr>
        <a:xfrm>
          <a:off x="3678877" y="57887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Hủy đơn hàng</a:t>
          </a:r>
        </a:p>
      </dsp:txBody>
      <dsp:txXfrm>
        <a:off x="3678877" y="578871"/>
        <a:ext cx="1508963" cy="460049"/>
      </dsp:txXfrm>
    </dsp:sp>
    <dsp:sp modelId="{17573CF6-E091-4B8F-883C-B99CA7DD583E}">
      <dsp:nvSpPr>
        <dsp:cNvPr id="0" name=""/>
        <dsp:cNvSpPr/>
      </dsp:nvSpPr>
      <dsp:spPr>
        <a:xfrm>
          <a:off x="3678877" y="115393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678877" y="1153933"/>
        <a:ext cx="1508963" cy="460049"/>
      </dsp:txXfrm>
    </dsp:sp>
    <dsp:sp modelId="{F411107A-C0D6-462C-8B4B-491346B08606}">
      <dsp:nvSpPr>
        <dsp:cNvPr id="0" name=""/>
        <dsp:cNvSpPr/>
      </dsp:nvSpPr>
      <dsp:spPr>
        <a:xfrm>
          <a:off x="1868121" y="2016527"/>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868121" y="2016527"/>
        <a:ext cx="1508963" cy="460049"/>
      </dsp:txXfrm>
    </dsp:sp>
    <dsp:sp modelId="{2BBC22D0-8E2A-40F8-90E0-5C02E05F1CFB}">
      <dsp:nvSpPr>
        <dsp:cNvPr id="0" name=""/>
        <dsp:cNvSpPr/>
      </dsp:nvSpPr>
      <dsp:spPr>
        <a:xfrm>
          <a:off x="3678877" y="172899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nhật biên nhận</a:t>
          </a:r>
        </a:p>
      </dsp:txBody>
      <dsp:txXfrm>
        <a:off x="3678877" y="1728996"/>
        <a:ext cx="1508963" cy="460049"/>
      </dsp:txXfrm>
    </dsp:sp>
    <dsp:sp modelId="{E250815C-C388-4164-9EB4-8D438C6708C1}">
      <dsp:nvSpPr>
        <dsp:cNvPr id="0" name=""/>
        <dsp:cNvSpPr/>
      </dsp:nvSpPr>
      <dsp:spPr>
        <a:xfrm>
          <a:off x="3678877" y="230405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678877" y="2304058"/>
        <a:ext cx="1508963" cy="460049"/>
      </dsp:txXfrm>
    </dsp:sp>
    <dsp:sp modelId="{551AC803-22DF-4E8C-8D00-68ECF09A293A}">
      <dsp:nvSpPr>
        <dsp:cNvPr id="0" name=""/>
        <dsp:cNvSpPr/>
      </dsp:nvSpPr>
      <dsp:spPr>
        <a:xfrm>
          <a:off x="1868121" y="3166652"/>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868121" y="3166652"/>
        <a:ext cx="1508963" cy="460049"/>
      </dsp:txXfrm>
    </dsp:sp>
    <dsp:sp modelId="{81755D95-D922-4F29-A303-C8A7CE7E8ABF}">
      <dsp:nvSpPr>
        <dsp:cNvPr id="0" name=""/>
        <dsp:cNvSpPr/>
      </dsp:nvSpPr>
      <dsp:spPr>
        <a:xfrm>
          <a:off x="3678877" y="287912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678877" y="2879120"/>
        <a:ext cx="1508963" cy="460049"/>
      </dsp:txXfrm>
    </dsp:sp>
    <dsp:sp modelId="{1E5B0938-6BC5-47B1-874D-CDFB32137A58}">
      <dsp:nvSpPr>
        <dsp:cNvPr id="0" name=""/>
        <dsp:cNvSpPr/>
      </dsp:nvSpPr>
      <dsp:spPr>
        <a:xfrm>
          <a:off x="3678877" y="345418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678877" y="3454183"/>
        <a:ext cx="1508963" cy="460049"/>
      </dsp:txXfrm>
    </dsp:sp>
    <dsp:sp modelId="{25D8F5CC-BE52-480F-94B9-3A8D9BA2D739}">
      <dsp:nvSpPr>
        <dsp:cNvPr id="0" name=""/>
        <dsp:cNvSpPr/>
      </dsp:nvSpPr>
      <dsp:spPr>
        <a:xfrm>
          <a:off x="1868121" y="3741714"/>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868121" y="3741714"/>
        <a:ext cx="1508963" cy="460049"/>
      </dsp:txXfrm>
    </dsp:sp>
    <dsp:sp modelId="{C99C4D5A-C1FE-4431-8DDD-F5E0B6DD1F03}">
      <dsp:nvSpPr>
        <dsp:cNvPr id="0" name=""/>
        <dsp:cNvSpPr/>
      </dsp:nvSpPr>
      <dsp:spPr>
        <a:xfrm>
          <a:off x="1868121" y="4316776"/>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868121" y="4316776"/>
        <a:ext cx="1508963" cy="460049"/>
      </dsp:txXfrm>
    </dsp:sp>
    <dsp:sp modelId="{8BAFD37D-742D-4652-92FF-8A0FFA23B2A8}">
      <dsp:nvSpPr>
        <dsp:cNvPr id="0" name=""/>
        <dsp:cNvSpPr/>
      </dsp:nvSpPr>
      <dsp:spPr>
        <a:xfrm>
          <a:off x="1868121" y="4891838"/>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868121" y="4891838"/>
        <a:ext cx="1508963" cy="460049"/>
      </dsp:txXfrm>
    </dsp:sp>
    <dsp:sp modelId="{6AFCD169-EFCF-464D-ABB4-2C79634C7C4A}">
      <dsp:nvSpPr>
        <dsp:cNvPr id="0" name=""/>
        <dsp:cNvSpPr/>
      </dsp:nvSpPr>
      <dsp:spPr>
        <a:xfrm>
          <a:off x="3678877" y="4523410"/>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678877" y="4523410"/>
        <a:ext cx="1508963" cy="460049"/>
      </dsp:txXfrm>
    </dsp:sp>
    <dsp:sp modelId="{9E092DA1-72A9-43D2-82C2-EBD6E86B4785}">
      <dsp:nvSpPr>
        <dsp:cNvPr id="0" name=""/>
        <dsp:cNvSpPr/>
      </dsp:nvSpPr>
      <dsp:spPr>
        <a:xfrm>
          <a:off x="3678877" y="5098472"/>
          <a:ext cx="1508963" cy="62184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678877" y="5098472"/>
        <a:ext cx="1508963" cy="621844"/>
      </dsp:txXfrm>
    </dsp:sp>
    <dsp:sp modelId="{13A81EE6-1828-4DAD-B0BD-D49725F59F11}">
      <dsp:nvSpPr>
        <dsp:cNvPr id="0" name=""/>
        <dsp:cNvSpPr/>
      </dsp:nvSpPr>
      <dsp:spPr>
        <a:xfrm>
          <a:off x="1868121" y="5466901"/>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868121" y="5466901"/>
        <a:ext cx="1508963" cy="460049"/>
      </dsp:txXfrm>
    </dsp:sp>
    <dsp:sp modelId="{BAB6F684-995A-46D7-93DB-D2A36D22FA84}">
      <dsp:nvSpPr>
        <dsp:cNvPr id="0" name=""/>
        <dsp:cNvSpPr/>
      </dsp:nvSpPr>
      <dsp:spPr>
        <a:xfrm>
          <a:off x="1868121" y="6041963"/>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868121" y="6041963"/>
        <a:ext cx="1508963" cy="460049"/>
      </dsp:txXfrm>
    </dsp:sp>
    <dsp:sp modelId="{87C748B1-8870-485E-AB5F-0A16A9DE458F}">
      <dsp:nvSpPr>
        <dsp:cNvPr id="0" name=""/>
        <dsp:cNvSpPr/>
      </dsp:nvSpPr>
      <dsp:spPr>
        <a:xfrm>
          <a:off x="1868121" y="6617025"/>
          <a:ext cx="1508963" cy="460049"/>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868121" y="6617025"/>
        <a:ext cx="1508963" cy="460049"/>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6C9B6-F95B-47D6-A7D1-EAFFBBB2B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6529</TotalTime>
  <Pages>74</Pages>
  <Words>8065</Words>
  <Characters>45971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36</cp:revision>
  <dcterms:created xsi:type="dcterms:W3CDTF">2017-06-06T18:20:00Z</dcterms:created>
  <dcterms:modified xsi:type="dcterms:W3CDTF">2018-11-15T10:13:00Z</dcterms:modified>
</cp:coreProperties>
</file>